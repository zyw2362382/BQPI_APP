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CFE4A" w14:textId="1047FAD4" w:rsidR="006A5ED4" w:rsidRPr="00806099" w:rsidRDefault="008C6B97" w:rsidP="006A5ED4">
      <w:pPr>
        <w:jc w:val="center"/>
        <w:rPr>
          <w:rFonts w:ascii="Times New Roman" w:hAnsi="Times New Roman" w:cs="Times New Roman"/>
          <w:b/>
          <w:bCs/>
          <w:sz w:val="48"/>
          <w:szCs w:val="52"/>
        </w:rPr>
      </w:pPr>
      <w:r w:rsidRPr="00806099">
        <w:rPr>
          <w:rFonts w:ascii="Times New Roman" w:hAnsi="Times New Roman" w:cs="Times New Roman"/>
          <w:b/>
          <w:bCs/>
          <w:sz w:val="48"/>
          <w:szCs w:val="52"/>
        </w:rPr>
        <w:t>Technical Details</w:t>
      </w:r>
      <w:r w:rsidR="00B47771" w:rsidRPr="00806099">
        <w:rPr>
          <w:rFonts w:ascii="Times New Roman" w:hAnsi="Times New Roman" w:cs="Times New Roman"/>
          <w:b/>
          <w:bCs/>
          <w:sz w:val="48"/>
          <w:szCs w:val="52"/>
        </w:rPr>
        <w:t xml:space="preserve"> </w:t>
      </w:r>
      <w:r w:rsidRPr="00806099">
        <w:rPr>
          <w:rFonts w:ascii="Times New Roman" w:hAnsi="Times New Roman" w:cs="Times New Roman"/>
          <w:b/>
          <w:bCs/>
          <w:sz w:val="48"/>
          <w:szCs w:val="52"/>
        </w:rPr>
        <w:t>of</w:t>
      </w:r>
      <w:r w:rsidR="00B47771" w:rsidRPr="00806099">
        <w:rPr>
          <w:rFonts w:ascii="Times New Roman" w:hAnsi="Times New Roman" w:cs="Times New Roman"/>
          <w:b/>
          <w:bCs/>
          <w:sz w:val="48"/>
          <w:szCs w:val="52"/>
        </w:rPr>
        <w:t xml:space="preserve"> BQPI Simulation</w:t>
      </w:r>
    </w:p>
    <w:p w14:paraId="346E428D" w14:textId="77777777" w:rsidR="006A5ED4" w:rsidRDefault="006A5ED4" w:rsidP="006A5ED4">
      <w:pPr>
        <w:jc w:val="center"/>
        <w:rPr>
          <w:rFonts w:ascii="Times New Roman" w:hAnsi="Times New Roman" w:cs="Times New Roman"/>
          <w:b/>
          <w:bCs/>
          <w:sz w:val="40"/>
          <w:szCs w:val="44"/>
        </w:rPr>
      </w:pPr>
    </w:p>
    <w:sdt>
      <w:sdtPr>
        <w:rPr>
          <w:rFonts w:ascii="Times New Roman" w:eastAsiaTheme="minorEastAsia" w:hAnsi="Times New Roman" w:cs="Times New Roman"/>
          <w:color w:val="auto"/>
          <w:kern w:val="2"/>
          <w:sz w:val="28"/>
          <w:szCs w:val="22"/>
          <w:lang w:val="zh-CN"/>
        </w:rPr>
        <w:id w:val="1817605779"/>
        <w:docPartObj>
          <w:docPartGallery w:val="Table of Contents"/>
          <w:docPartUnique/>
        </w:docPartObj>
      </w:sdtPr>
      <w:sdtEndPr>
        <w:rPr>
          <w:rFonts w:asciiTheme="minorHAnsi" w:hAnsiTheme="minorHAnsi" w:cstheme="minorBidi"/>
          <w:b/>
          <w:bCs/>
          <w:sz w:val="21"/>
        </w:rPr>
      </w:sdtEndPr>
      <w:sdtContent>
        <w:p w14:paraId="310484D7" w14:textId="289B9495" w:rsidR="006A5ED4" w:rsidRPr="00151121" w:rsidRDefault="006A5ED4" w:rsidP="006A5ED4">
          <w:pPr>
            <w:pStyle w:val="TOC"/>
            <w:rPr>
              <w:rFonts w:ascii="Times New Roman" w:hAnsi="Times New Roman" w:cs="Times New Roman"/>
              <w:color w:val="000000" w:themeColor="text1"/>
              <w:sz w:val="56"/>
              <w:szCs w:val="56"/>
            </w:rPr>
          </w:pPr>
          <w:r w:rsidRPr="00151121">
            <w:rPr>
              <w:rFonts w:ascii="Times New Roman" w:hAnsi="Times New Roman" w:cs="Times New Roman"/>
              <w:color w:val="000000" w:themeColor="text1"/>
              <w:sz w:val="56"/>
              <w:szCs w:val="56"/>
            </w:rPr>
            <w:t>Table of contents</w:t>
          </w:r>
        </w:p>
        <w:p w14:paraId="65CB4EC0" w14:textId="2E617D9D" w:rsidR="00806099" w:rsidRPr="00151121" w:rsidRDefault="006A5ED4">
          <w:pPr>
            <w:pStyle w:val="TOC1"/>
            <w:rPr>
              <w:rFonts w:ascii="Times New Roman" w:hAnsi="Times New Roman" w:cs="Times New Roman"/>
              <w:noProof/>
              <w:sz w:val="28"/>
              <w:szCs w:val="32"/>
            </w:rPr>
          </w:pPr>
          <w:r w:rsidRPr="00151121">
            <w:rPr>
              <w:rFonts w:ascii="Times New Roman" w:hAnsi="Times New Roman" w:cs="Times New Roman"/>
              <w:color w:val="000000" w:themeColor="text1"/>
              <w:sz w:val="40"/>
              <w:szCs w:val="44"/>
            </w:rPr>
            <w:fldChar w:fldCharType="begin"/>
          </w:r>
          <w:r w:rsidRPr="00151121">
            <w:rPr>
              <w:rFonts w:ascii="Times New Roman" w:hAnsi="Times New Roman" w:cs="Times New Roman"/>
              <w:color w:val="000000" w:themeColor="text1"/>
              <w:sz w:val="40"/>
              <w:szCs w:val="44"/>
            </w:rPr>
            <w:instrText xml:space="preserve"> TOC \o "1-3" \h \z \u </w:instrText>
          </w:r>
          <w:r w:rsidRPr="00151121">
            <w:rPr>
              <w:rFonts w:ascii="Times New Roman" w:hAnsi="Times New Roman" w:cs="Times New Roman"/>
              <w:color w:val="000000" w:themeColor="text1"/>
              <w:sz w:val="40"/>
              <w:szCs w:val="44"/>
            </w:rPr>
            <w:fldChar w:fldCharType="separate"/>
          </w:r>
          <w:hyperlink w:anchor="_Toc109410323" w:history="1">
            <w:r w:rsidR="00806099" w:rsidRPr="00151121">
              <w:rPr>
                <w:rStyle w:val="af1"/>
                <w:rFonts w:ascii="Times New Roman" w:hAnsi="Times New Roman" w:cs="Times New Roman"/>
                <w:noProof/>
                <w:sz w:val="28"/>
                <w:szCs w:val="32"/>
              </w:rPr>
              <w:t>1. Introduction</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_Toc109410323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w:t>
            </w:r>
            <w:r w:rsidR="00806099" w:rsidRPr="00151121">
              <w:rPr>
                <w:rFonts w:ascii="Times New Roman" w:hAnsi="Times New Roman" w:cs="Times New Roman"/>
                <w:noProof/>
                <w:webHidden/>
                <w:sz w:val="28"/>
                <w:szCs w:val="32"/>
              </w:rPr>
              <w:fldChar w:fldCharType="end"/>
            </w:r>
          </w:hyperlink>
        </w:p>
        <w:p w14:paraId="439910CA" w14:textId="035FB4BA" w:rsidR="00806099" w:rsidRPr="00151121" w:rsidRDefault="00000000">
          <w:pPr>
            <w:pStyle w:val="TOC1"/>
            <w:rPr>
              <w:rFonts w:ascii="Times New Roman" w:hAnsi="Times New Roman" w:cs="Times New Roman"/>
              <w:noProof/>
              <w:sz w:val="28"/>
              <w:szCs w:val="32"/>
            </w:rPr>
          </w:pPr>
          <w:hyperlink w:anchor="_Toc109410324" w:history="1">
            <w:r w:rsidR="00806099" w:rsidRPr="00151121">
              <w:rPr>
                <w:rStyle w:val="af1"/>
                <w:rFonts w:ascii="Times New Roman" w:hAnsi="Times New Roman" w:cs="Times New Roman"/>
                <w:noProof/>
                <w:sz w:val="28"/>
                <w:szCs w:val="32"/>
              </w:rPr>
              <w:t>2. The Physic and Math behind QPI and Bogoliubov QPI</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_Toc109410324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w:t>
            </w:r>
            <w:r w:rsidR="00806099" w:rsidRPr="00151121">
              <w:rPr>
                <w:rFonts w:ascii="Times New Roman" w:hAnsi="Times New Roman" w:cs="Times New Roman"/>
                <w:noProof/>
                <w:webHidden/>
                <w:sz w:val="28"/>
                <w:szCs w:val="32"/>
              </w:rPr>
              <w:fldChar w:fldCharType="end"/>
            </w:r>
          </w:hyperlink>
        </w:p>
        <w:p w14:paraId="6225E495" w14:textId="15DD791B" w:rsidR="00806099" w:rsidRPr="00151121" w:rsidRDefault="00000000" w:rsidP="00151121">
          <w:pPr>
            <w:pStyle w:val="TOC2"/>
            <w:rPr>
              <w:rFonts w:ascii="Times New Roman" w:hAnsi="Times New Roman" w:cs="Times New Roman"/>
              <w:noProof/>
            </w:rPr>
          </w:pPr>
          <w:hyperlink w:anchor="_Toc109410325" w:history="1">
            <w:r w:rsidR="00806099" w:rsidRPr="00151121">
              <w:rPr>
                <w:rStyle w:val="af1"/>
                <w:rFonts w:ascii="Times New Roman" w:hAnsi="Times New Roman" w:cs="Times New Roman"/>
                <w:noProof/>
                <w:sz w:val="28"/>
                <w:szCs w:val="32"/>
              </w:rPr>
              <w:t>2.1 The T-matrix Method</w:t>
            </w:r>
            <w:r w:rsidR="00806099" w:rsidRPr="00151121">
              <w:rPr>
                <w:rFonts w:ascii="Times New Roman" w:hAnsi="Times New Roman" w:cs="Times New Roman"/>
                <w:noProof/>
                <w:webHidden/>
              </w:rPr>
              <w:tab/>
            </w:r>
            <w:r w:rsidR="00806099" w:rsidRPr="00151121">
              <w:rPr>
                <w:rFonts w:ascii="Times New Roman" w:hAnsi="Times New Roman" w:cs="Times New Roman"/>
                <w:noProof/>
                <w:webHidden/>
              </w:rPr>
              <w:fldChar w:fldCharType="begin"/>
            </w:r>
            <w:r w:rsidR="00806099" w:rsidRPr="00151121">
              <w:rPr>
                <w:rFonts w:ascii="Times New Roman" w:hAnsi="Times New Roman" w:cs="Times New Roman"/>
                <w:noProof/>
                <w:webHidden/>
              </w:rPr>
              <w:instrText xml:space="preserve"> PAGEREF _Toc109410325 \h </w:instrText>
            </w:r>
            <w:r w:rsidR="00806099" w:rsidRPr="00151121">
              <w:rPr>
                <w:rFonts w:ascii="Times New Roman" w:hAnsi="Times New Roman" w:cs="Times New Roman"/>
                <w:noProof/>
                <w:webHidden/>
              </w:rPr>
            </w:r>
            <w:r w:rsidR="00806099" w:rsidRPr="00151121">
              <w:rPr>
                <w:rFonts w:ascii="Times New Roman" w:hAnsi="Times New Roman" w:cs="Times New Roman"/>
                <w:noProof/>
                <w:webHidden/>
              </w:rPr>
              <w:fldChar w:fldCharType="separate"/>
            </w:r>
            <w:r w:rsidR="00151121" w:rsidRPr="00151121">
              <w:rPr>
                <w:rFonts w:ascii="Times New Roman" w:hAnsi="Times New Roman" w:cs="Times New Roman"/>
                <w:noProof/>
                <w:webHidden/>
              </w:rPr>
              <w:t>2</w:t>
            </w:r>
            <w:r w:rsidR="00806099" w:rsidRPr="00151121">
              <w:rPr>
                <w:rFonts w:ascii="Times New Roman" w:hAnsi="Times New Roman" w:cs="Times New Roman"/>
                <w:noProof/>
                <w:webHidden/>
              </w:rPr>
              <w:fldChar w:fldCharType="end"/>
            </w:r>
          </w:hyperlink>
        </w:p>
        <w:p w14:paraId="62BF01BE" w14:textId="645DBC8C" w:rsidR="00806099" w:rsidRPr="00151121" w:rsidRDefault="00000000">
          <w:pPr>
            <w:pStyle w:val="TOC3"/>
            <w:tabs>
              <w:tab w:val="right" w:leader="dot" w:pos="8296"/>
            </w:tabs>
            <w:rPr>
              <w:rFonts w:ascii="Times New Roman" w:hAnsi="Times New Roman" w:cs="Times New Roman"/>
              <w:noProof/>
              <w:sz w:val="28"/>
              <w:szCs w:val="32"/>
            </w:rPr>
          </w:pPr>
          <w:hyperlink w:anchor="_Toc109410326" w:history="1">
            <w:r w:rsidR="00806099" w:rsidRPr="00151121">
              <w:rPr>
                <w:rStyle w:val="af1"/>
                <w:rFonts w:ascii="Times New Roman" w:hAnsi="Times New Roman" w:cs="Times New Roman"/>
                <w:noProof/>
                <w:sz w:val="28"/>
                <w:szCs w:val="32"/>
              </w:rPr>
              <w:t>2.1.1 QPI Simulation</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_Toc109410326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w:t>
            </w:r>
            <w:r w:rsidR="00806099" w:rsidRPr="00151121">
              <w:rPr>
                <w:rFonts w:ascii="Times New Roman" w:hAnsi="Times New Roman" w:cs="Times New Roman"/>
                <w:noProof/>
                <w:webHidden/>
                <w:sz w:val="28"/>
                <w:szCs w:val="32"/>
              </w:rPr>
              <w:fldChar w:fldCharType="end"/>
            </w:r>
          </w:hyperlink>
        </w:p>
        <w:p w14:paraId="54B2B927" w14:textId="4398AA51" w:rsidR="00806099" w:rsidRPr="00151121" w:rsidRDefault="00000000">
          <w:pPr>
            <w:pStyle w:val="TOC3"/>
            <w:tabs>
              <w:tab w:val="right" w:leader="dot" w:pos="8296"/>
            </w:tabs>
            <w:rPr>
              <w:rFonts w:ascii="Times New Roman" w:hAnsi="Times New Roman" w:cs="Times New Roman"/>
              <w:noProof/>
              <w:sz w:val="28"/>
              <w:szCs w:val="32"/>
            </w:rPr>
          </w:pPr>
          <w:hyperlink w:anchor="_Toc109410327" w:history="1">
            <w:r w:rsidR="00806099" w:rsidRPr="00151121">
              <w:rPr>
                <w:rStyle w:val="af1"/>
                <w:rFonts w:ascii="Times New Roman" w:hAnsi="Times New Roman" w:cs="Times New Roman"/>
                <w:noProof/>
                <w:sz w:val="28"/>
                <w:szCs w:val="32"/>
              </w:rPr>
              <w:t>2.1.2 BQPI Simulation</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_Toc109410327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5</w:t>
            </w:r>
            <w:r w:rsidR="00806099" w:rsidRPr="00151121">
              <w:rPr>
                <w:rFonts w:ascii="Times New Roman" w:hAnsi="Times New Roman" w:cs="Times New Roman"/>
                <w:noProof/>
                <w:webHidden/>
                <w:sz w:val="28"/>
                <w:szCs w:val="32"/>
              </w:rPr>
              <w:fldChar w:fldCharType="end"/>
            </w:r>
          </w:hyperlink>
        </w:p>
        <w:p w14:paraId="6775F2EB" w14:textId="478B6034" w:rsidR="00806099" w:rsidRPr="00151121" w:rsidRDefault="00000000" w:rsidP="00151121">
          <w:pPr>
            <w:pStyle w:val="TOC2"/>
            <w:rPr>
              <w:rFonts w:ascii="Times New Roman" w:hAnsi="Times New Roman" w:cs="Times New Roman"/>
              <w:noProof/>
            </w:rPr>
          </w:pPr>
          <w:hyperlink w:anchor="_Toc109410328" w:history="1">
            <w:r w:rsidR="00806099" w:rsidRPr="00151121">
              <w:rPr>
                <w:rStyle w:val="af1"/>
                <w:rFonts w:ascii="Times New Roman" w:hAnsi="Times New Roman" w:cs="Times New Roman"/>
                <w:noProof/>
                <w:sz w:val="28"/>
                <w:szCs w:val="32"/>
              </w:rPr>
              <w:t>2.2 The Joint Density of States (JDOS) Method</w:t>
            </w:r>
            <w:r w:rsidR="00806099" w:rsidRPr="00151121">
              <w:rPr>
                <w:rFonts w:ascii="Times New Roman" w:hAnsi="Times New Roman" w:cs="Times New Roman"/>
                <w:noProof/>
                <w:webHidden/>
              </w:rPr>
              <w:tab/>
            </w:r>
            <w:r w:rsidR="00806099" w:rsidRPr="00151121">
              <w:rPr>
                <w:rFonts w:ascii="Times New Roman" w:hAnsi="Times New Roman" w:cs="Times New Roman"/>
                <w:noProof/>
                <w:webHidden/>
              </w:rPr>
              <w:fldChar w:fldCharType="begin"/>
            </w:r>
            <w:r w:rsidR="00806099" w:rsidRPr="00151121">
              <w:rPr>
                <w:rFonts w:ascii="Times New Roman" w:hAnsi="Times New Roman" w:cs="Times New Roman"/>
                <w:noProof/>
                <w:webHidden/>
              </w:rPr>
              <w:instrText xml:space="preserve"> PAGEREF _Toc109410328 \h </w:instrText>
            </w:r>
            <w:r w:rsidR="00806099" w:rsidRPr="00151121">
              <w:rPr>
                <w:rFonts w:ascii="Times New Roman" w:hAnsi="Times New Roman" w:cs="Times New Roman"/>
                <w:noProof/>
                <w:webHidden/>
              </w:rPr>
            </w:r>
            <w:r w:rsidR="00806099" w:rsidRPr="00151121">
              <w:rPr>
                <w:rFonts w:ascii="Times New Roman" w:hAnsi="Times New Roman" w:cs="Times New Roman"/>
                <w:noProof/>
                <w:webHidden/>
              </w:rPr>
              <w:fldChar w:fldCharType="separate"/>
            </w:r>
            <w:r w:rsidR="00151121" w:rsidRPr="00151121">
              <w:rPr>
                <w:rFonts w:ascii="Times New Roman" w:hAnsi="Times New Roman" w:cs="Times New Roman"/>
                <w:noProof/>
                <w:webHidden/>
              </w:rPr>
              <w:t>6</w:t>
            </w:r>
            <w:r w:rsidR="00806099" w:rsidRPr="00151121">
              <w:rPr>
                <w:rFonts w:ascii="Times New Roman" w:hAnsi="Times New Roman" w:cs="Times New Roman"/>
                <w:noProof/>
                <w:webHidden/>
              </w:rPr>
              <w:fldChar w:fldCharType="end"/>
            </w:r>
          </w:hyperlink>
        </w:p>
        <w:p w14:paraId="32F514D6" w14:textId="3288A00A" w:rsidR="00806099" w:rsidRPr="00151121" w:rsidRDefault="00000000">
          <w:pPr>
            <w:pStyle w:val="TOC1"/>
            <w:rPr>
              <w:rFonts w:ascii="Times New Roman" w:hAnsi="Times New Roman" w:cs="Times New Roman"/>
              <w:noProof/>
              <w:sz w:val="28"/>
              <w:szCs w:val="32"/>
            </w:rPr>
          </w:pPr>
          <w:hyperlink w:anchor="_Toc109410329" w:history="1">
            <w:r w:rsidR="00806099" w:rsidRPr="00151121">
              <w:rPr>
                <w:rStyle w:val="af1"/>
                <w:rFonts w:ascii="Times New Roman" w:hAnsi="Times New Roman" w:cs="Times New Roman"/>
                <w:noProof/>
                <w:sz w:val="28"/>
                <w:szCs w:val="32"/>
              </w:rPr>
              <w:t>3.The Implementation of BQPI Simulation in MATLAB</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_Toc109410329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7</w:t>
            </w:r>
            <w:r w:rsidR="00806099" w:rsidRPr="00151121">
              <w:rPr>
                <w:rFonts w:ascii="Times New Roman" w:hAnsi="Times New Roman" w:cs="Times New Roman"/>
                <w:noProof/>
                <w:webHidden/>
                <w:sz w:val="28"/>
                <w:szCs w:val="32"/>
              </w:rPr>
              <w:fldChar w:fldCharType="end"/>
            </w:r>
          </w:hyperlink>
        </w:p>
        <w:p w14:paraId="7F2D2C0E" w14:textId="7BB76B36" w:rsidR="00806099" w:rsidRPr="00151121" w:rsidRDefault="00000000" w:rsidP="00151121">
          <w:pPr>
            <w:pStyle w:val="TOC2"/>
            <w:rPr>
              <w:rFonts w:ascii="Times New Roman" w:hAnsi="Times New Roman" w:cs="Times New Roman"/>
              <w:noProof/>
            </w:rPr>
          </w:pPr>
          <w:hyperlink w:anchor="_Toc109410330" w:history="1">
            <w:r w:rsidR="00806099" w:rsidRPr="00151121">
              <w:rPr>
                <w:rStyle w:val="af1"/>
                <w:rFonts w:ascii="Times New Roman" w:hAnsi="Times New Roman" w:cs="Times New Roman"/>
                <w:noProof/>
                <w:sz w:val="28"/>
                <w:szCs w:val="32"/>
              </w:rPr>
              <w:t>3.1 The T-matrix Method</w:t>
            </w:r>
            <w:r w:rsidR="00806099" w:rsidRPr="00151121">
              <w:rPr>
                <w:rFonts w:ascii="Times New Roman" w:hAnsi="Times New Roman" w:cs="Times New Roman"/>
                <w:noProof/>
                <w:webHidden/>
              </w:rPr>
              <w:tab/>
            </w:r>
            <w:r w:rsidR="00806099" w:rsidRPr="00151121">
              <w:rPr>
                <w:rFonts w:ascii="Times New Roman" w:hAnsi="Times New Roman" w:cs="Times New Roman"/>
                <w:noProof/>
                <w:webHidden/>
              </w:rPr>
              <w:fldChar w:fldCharType="begin"/>
            </w:r>
            <w:r w:rsidR="00806099" w:rsidRPr="00151121">
              <w:rPr>
                <w:rFonts w:ascii="Times New Roman" w:hAnsi="Times New Roman" w:cs="Times New Roman"/>
                <w:noProof/>
                <w:webHidden/>
              </w:rPr>
              <w:instrText xml:space="preserve"> PAGEREF _Toc109410330 \h </w:instrText>
            </w:r>
            <w:r w:rsidR="00806099" w:rsidRPr="00151121">
              <w:rPr>
                <w:rFonts w:ascii="Times New Roman" w:hAnsi="Times New Roman" w:cs="Times New Roman"/>
                <w:noProof/>
                <w:webHidden/>
              </w:rPr>
            </w:r>
            <w:r w:rsidR="00806099" w:rsidRPr="00151121">
              <w:rPr>
                <w:rFonts w:ascii="Times New Roman" w:hAnsi="Times New Roman" w:cs="Times New Roman"/>
                <w:noProof/>
                <w:webHidden/>
              </w:rPr>
              <w:fldChar w:fldCharType="separate"/>
            </w:r>
            <w:r w:rsidR="00151121" w:rsidRPr="00151121">
              <w:rPr>
                <w:rFonts w:ascii="Times New Roman" w:hAnsi="Times New Roman" w:cs="Times New Roman"/>
                <w:noProof/>
                <w:webHidden/>
              </w:rPr>
              <w:t>7</w:t>
            </w:r>
            <w:r w:rsidR="00806099" w:rsidRPr="00151121">
              <w:rPr>
                <w:rFonts w:ascii="Times New Roman" w:hAnsi="Times New Roman" w:cs="Times New Roman"/>
                <w:noProof/>
                <w:webHidden/>
              </w:rPr>
              <w:fldChar w:fldCharType="end"/>
            </w:r>
          </w:hyperlink>
        </w:p>
        <w:p w14:paraId="03001EE2" w14:textId="760ADEFB" w:rsidR="00806099" w:rsidRPr="00151121" w:rsidRDefault="00000000">
          <w:pPr>
            <w:pStyle w:val="TOC3"/>
            <w:tabs>
              <w:tab w:val="right" w:leader="dot" w:pos="8296"/>
            </w:tabs>
            <w:rPr>
              <w:rFonts w:ascii="Times New Roman" w:hAnsi="Times New Roman" w:cs="Times New Roman"/>
              <w:noProof/>
              <w:sz w:val="28"/>
              <w:szCs w:val="32"/>
            </w:rPr>
          </w:pPr>
          <w:hyperlink w:anchor="_Toc109410331" w:history="1">
            <w:r w:rsidR="00806099" w:rsidRPr="00151121">
              <w:rPr>
                <w:rStyle w:val="af1"/>
                <w:rFonts w:ascii="Times New Roman" w:hAnsi="Times New Roman" w:cs="Times New Roman"/>
                <w:noProof/>
                <w:sz w:val="28"/>
                <w:szCs w:val="32"/>
              </w:rPr>
              <w:t>3.1.1 One-band model (e.g., BSCCO)</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_Toc109410331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7</w:t>
            </w:r>
            <w:r w:rsidR="00806099" w:rsidRPr="00151121">
              <w:rPr>
                <w:rFonts w:ascii="Times New Roman" w:hAnsi="Times New Roman" w:cs="Times New Roman"/>
                <w:noProof/>
                <w:webHidden/>
                <w:sz w:val="28"/>
                <w:szCs w:val="32"/>
              </w:rPr>
              <w:fldChar w:fldCharType="end"/>
            </w:r>
          </w:hyperlink>
        </w:p>
        <w:p w14:paraId="36AD7914" w14:textId="543875C9" w:rsidR="00806099" w:rsidRPr="00151121" w:rsidRDefault="00000000">
          <w:pPr>
            <w:pStyle w:val="TOC3"/>
            <w:tabs>
              <w:tab w:val="right" w:leader="dot" w:pos="8296"/>
            </w:tabs>
            <w:rPr>
              <w:rFonts w:ascii="Times New Roman" w:hAnsi="Times New Roman" w:cs="Times New Roman"/>
              <w:noProof/>
              <w:sz w:val="28"/>
              <w:szCs w:val="32"/>
            </w:rPr>
          </w:pPr>
          <w:hyperlink w:anchor="_Toc109410332" w:history="1">
            <w:r w:rsidR="00806099" w:rsidRPr="00151121">
              <w:rPr>
                <w:rStyle w:val="af1"/>
                <w:rFonts w:ascii="Times New Roman" w:hAnsi="Times New Roman" w:cs="Times New Roman"/>
                <w:noProof/>
                <w:sz w:val="28"/>
                <w:szCs w:val="32"/>
              </w:rPr>
              <w:t>3.1.2 Two-band model (e.g., Sr</w:t>
            </w:r>
            <w:r w:rsidR="00806099" w:rsidRPr="00151121">
              <w:rPr>
                <w:rStyle w:val="af1"/>
                <w:rFonts w:ascii="Times New Roman" w:hAnsi="Times New Roman" w:cs="Times New Roman"/>
                <w:noProof/>
                <w:sz w:val="28"/>
                <w:szCs w:val="32"/>
                <w:vertAlign w:val="subscript"/>
              </w:rPr>
              <w:t>2</w:t>
            </w:r>
            <w:r w:rsidR="00806099" w:rsidRPr="00151121">
              <w:rPr>
                <w:rStyle w:val="af1"/>
                <w:rFonts w:ascii="Times New Roman" w:hAnsi="Times New Roman" w:cs="Times New Roman"/>
                <w:noProof/>
                <w:sz w:val="28"/>
                <w:szCs w:val="32"/>
              </w:rPr>
              <w:t>RuO</w:t>
            </w:r>
            <w:r w:rsidR="00806099" w:rsidRPr="00151121">
              <w:rPr>
                <w:rStyle w:val="af1"/>
                <w:rFonts w:ascii="Times New Roman" w:hAnsi="Times New Roman" w:cs="Times New Roman"/>
                <w:noProof/>
                <w:sz w:val="28"/>
                <w:szCs w:val="32"/>
                <w:vertAlign w:val="subscript"/>
              </w:rPr>
              <w:t>4</w:t>
            </w:r>
            <w:r w:rsidR="00806099" w:rsidRPr="00151121">
              <w:rPr>
                <w:rStyle w:val="af1"/>
                <w:rFonts w:ascii="Times New Roman" w:hAnsi="Times New Roman" w:cs="Times New Roman"/>
                <w:noProof/>
                <w:sz w:val="28"/>
                <w:szCs w:val="32"/>
              </w:rPr>
              <w:t>)</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_Toc109410332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13</w:t>
            </w:r>
            <w:r w:rsidR="00806099" w:rsidRPr="00151121">
              <w:rPr>
                <w:rFonts w:ascii="Times New Roman" w:hAnsi="Times New Roman" w:cs="Times New Roman"/>
                <w:noProof/>
                <w:webHidden/>
                <w:sz w:val="28"/>
                <w:szCs w:val="32"/>
              </w:rPr>
              <w:fldChar w:fldCharType="end"/>
            </w:r>
          </w:hyperlink>
        </w:p>
        <w:p w14:paraId="380AB7DB" w14:textId="758DD03C" w:rsidR="00806099" w:rsidRPr="00151121" w:rsidRDefault="00000000" w:rsidP="00151121">
          <w:pPr>
            <w:pStyle w:val="TOC2"/>
            <w:rPr>
              <w:rFonts w:ascii="Times New Roman" w:hAnsi="Times New Roman" w:cs="Times New Roman"/>
              <w:noProof/>
            </w:rPr>
          </w:pPr>
          <w:hyperlink w:anchor="_Toc109410333" w:history="1">
            <w:r w:rsidR="00806099" w:rsidRPr="00151121">
              <w:rPr>
                <w:rStyle w:val="af1"/>
                <w:rFonts w:ascii="Times New Roman" w:hAnsi="Times New Roman" w:cs="Times New Roman"/>
                <w:noProof/>
                <w:sz w:val="28"/>
                <w:szCs w:val="32"/>
              </w:rPr>
              <w:t>3.2 JDOS Method</w:t>
            </w:r>
            <w:r w:rsidR="00806099" w:rsidRPr="00151121">
              <w:rPr>
                <w:rFonts w:ascii="Times New Roman" w:hAnsi="Times New Roman" w:cs="Times New Roman"/>
                <w:noProof/>
                <w:webHidden/>
              </w:rPr>
              <w:tab/>
            </w:r>
            <w:r w:rsidR="00806099" w:rsidRPr="00151121">
              <w:rPr>
                <w:rFonts w:ascii="Times New Roman" w:hAnsi="Times New Roman" w:cs="Times New Roman"/>
                <w:noProof/>
                <w:webHidden/>
              </w:rPr>
              <w:fldChar w:fldCharType="begin"/>
            </w:r>
            <w:r w:rsidR="00806099" w:rsidRPr="00151121">
              <w:rPr>
                <w:rFonts w:ascii="Times New Roman" w:hAnsi="Times New Roman" w:cs="Times New Roman"/>
                <w:noProof/>
                <w:webHidden/>
              </w:rPr>
              <w:instrText xml:space="preserve"> PAGEREF _Toc109410333 \h </w:instrText>
            </w:r>
            <w:r w:rsidR="00806099" w:rsidRPr="00151121">
              <w:rPr>
                <w:rFonts w:ascii="Times New Roman" w:hAnsi="Times New Roman" w:cs="Times New Roman"/>
                <w:noProof/>
                <w:webHidden/>
              </w:rPr>
            </w:r>
            <w:r w:rsidR="00806099" w:rsidRPr="00151121">
              <w:rPr>
                <w:rFonts w:ascii="Times New Roman" w:hAnsi="Times New Roman" w:cs="Times New Roman"/>
                <w:noProof/>
                <w:webHidden/>
              </w:rPr>
              <w:fldChar w:fldCharType="separate"/>
            </w:r>
            <w:r w:rsidR="00151121" w:rsidRPr="00151121">
              <w:rPr>
                <w:rFonts w:ascii="Times New Roman" w:hAnsi="Times New Roman" w:cs="Times New Roman"/>
                <w:noProof/>
                <w:webHidden/>
              </w:rPr>
              <w:t>21</w:t>
            </w:r>
            <w:r w:rsidR="00806099" w:rsidRPr="00151121">
              <w:rPr>
                <w:rFonts w:ascii="Times New Roman" w:hAnsi="Times New Roman" w:cs="Times New Roman"/>
                <w:noProof/>
                <w:webHidden/>
              </w:rPr>
              <w:fldChar w:fldCharType="end"/>
            </w:r>
          </w:hyperlink>
        </w:p>
        <w:p w14:paraId="0E3C10E6" w14:textId="65054367" w:rsidR="00806099" w:rsidRPr="00151121" w:rsidRDefault="00000000">
          <w:pPr>
            <w:pStyle w:val="TOC3"/>
            <w:tabs>
              <w:tab w:val="right" w:leader="dot" w:pos="8296"/>
            </w:tabs>
            <w:rPr>
              <w:rFonts w:ascii="Times New Roman" w:hAnsi="Times New Roman" w:cs="Times New Roman"/>
              <w:noProof/>
              <w:sz w:val="28"/>
              <w:szCs w:val="32"/>
            </w:rPr>
          </w:pPr>
          <w:hyperlink w:anchor="_Toc109410334" w:history="1">
            <w:r w:rsidR="00806099" w:rsidRPr="00151121">
              <w:rPr>
                <w:rStyle w:val="af1"/>
                <w:rFonts w:ascii="Times New Roman" w:hAnsi="Times New Roman" w:cs="Times New Roman"/>
                <w:noProof/>
                <w:sz w:val="28"/>
                <w:szCs w:val="32"/>
              </w:rPr>
              <w:t>3.2.1 One-band model (e.g., BSCCO)</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_Toc109410334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21</w:t>
            </w:r>
            <w:r w:rsidR="00806099" w:rsidRPr="00151121">
              <w:rPr>
                <w:rFonts w:ascii="Times New Roman" w:hAnsi="Times New Roman" w:cs="Times New Roman"/>
                <w:noProof/>
                <w:webHidden/>
                <w:sz w:val="28"/>
                <w:szCs w:val="32"/>
              </w:rPr>
              <w:fldChar w:fldCharType="end"/>
            </w:r>
          </w:hyperlink>
        </w:p>
        <w:p w14:paraId="3160EDD8" w14:textId="5A58584A" w:rsidR="00806099" w:rsidRPr="00151121" w:rsidRDefault="00000000">
          <w:pPr>
            <w:pStyle w:val="TOC3"/>
            <w:tabs>
              <w:tab w:val="right" w:leader="dot" w:pos="8296"/>
            </w:tabs>
            <w:rPr>
              <w:rFonts w:ascii="Times New Roman" w:hAnsi="Times New Roman" w:cs="Times New Roman"/>
              <w:noProof/>
              <w:sz w:val="28"/>
              <w:szCs w:val="32"/>
            </w:rPr>
          </w:pPr>
          <w:hyperlink w:anchor="_Toc109410335" w:history="1">
            <w:r w:rsidR="00806099" w:rsidRPr="00151121">
              <w:rPr>
                <w:rStyle w:val="af1"/>
                <w:rFonts w:ascii="Times New Roman" w:hAnsi="Times New Roman" w:cs="Times New Roman"/>
                <w:noProof/>
                <w:sz w:val="28"/>
                <w:szCs w:val="32"/>
              </w:rPr>
              <w:t>3.2.2 Two-band model (e.g., Sr</w:t>
            </w:r>
            <w:r w:rsidR="00806099" w:rsidRPr="00151121">
              <w:rPr>
                <w:rStyle w:val="af1"/>
                <w:rFonts w:ascii="Times New Roman" w:hAnsi="Times New Roman" w:cs="Times New Roman"/>
                <w:noProof/>
                <w:sz w:val="28"/>
                <w:szCs w:val="32"/>
                <w:vertAlign w:val="subscript"/>
              </w:rPr>
              <w:t>2</w:t>
            </w:r>
            <w:r w:rsidR="00806099" w:rsidRPr="00151121">
              <w:rPr>
                <w:rStyle w:val="af1"/>
                <w:rFonts w:ascii="Times New Roman" w:hAnsi="Times New Roman" w:cs="Times New Roman"/>
                <w:noProof/>
                <w:sz w:val="28"/>
                <w:szCs w:val="32"/>
              </w:rPr>
              <w:t>RuO</w:t>
            </w:r>
            <w:r w:rsidR="00806099" w:rsidRPr="00151121">
              <w:rPr>
                <w:rStyle w:val="af1"/>
                <w:rFonts w:ascii="Times New Roman" w:hAnsi="Times New Roman" w:cs="Times New Roman"/>
                <w:noProof/>
                <w:sz w:val="28"/>
                <w:szCs w:val="32"/>
                <w:vertAlign w:val="subscript"/>
              </w:rPr>
              <w:t>4</w:t>
            </w:r>
            <w:r w:rsidR="00806099" w:rsidRPr="00151121">
              <w:rPr>
                <w:rStyle w:val="af1"/>
                <w:rFonts w:ascii="Times New Roman" w:hAnsi="Times New Roman" w:cs="Times New Roman"/>
                <w:noProof/>
                <w:sz w:val="28"/>
                <w:szCs w:val="32"/>
              </w:rPr>
              <w:t>)</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_Toc109410335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23</w:t>
            </w:r>
            <w:r w:rsidR="00806099" w:rsidRPr="00151121">
              <w:rPr>
                <w:rFonts w:ascii="Times New Roman" w:hAnsi="Times New Roman" w:cs="Times New Roman"/>
                <w:noProof/>
                <w:webHidden/>
                <w:sz w:val="28"/>
                <w:szCs w:val="32"/>
              </w:rPr>
              <w:fldChar w:fldCharType="end"/>
            </w:r>
          </w:hyperlink>
        </w:p>
        <w:p w14:paraId="6E914A56" w14:textId="54480AEB" w:rsidR="00806099" w:rsidRPr="00151121" w:rsidRDefault="00000000">
          <w:pPr>
            <w:pStyle w:val="TOC1"/>
            <w:rPr>
              <w:rFonts w:ascii="Times New Roman" w:hAnsi="Times New Roman" w:cs="Times New Roman"/>
              <w:noProof/>
              <w:sz w:val="28"/>
              <w:szCs w:val="32"/>
            </w:rPr>
          </w:pPr>
          <w:hyperlink w:anchor="_Toc109410336" w:history="1">
            <w:r w:rsidR="00806099" w:rsidRPr="00151121">
              <w:rPr>
                <w:rStyle w:val="af1"/>
                <w:rFonts w:ascii="Times New Roman" w:hAnsi="Times New Roman" w:cs="Times New Roman"/>
                <w:noProof/>
                <w:sz w:val="28"/>
                <w:szCs w:val="32"/>
              </w:rPr>
              <w:t>4.Step-by-Step Guide of Software</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_Toc109410336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24</w:t>
            </w:r>
            <w:r w:rsidR="00806099" w:rsidRPr="00151121">
              <w:rPr>
                <w:rFonts w:ascii="Times New Roman" w:hAnsi="Times New Roman" w:cs="Times New Roman"/>
                <w:noProof/>
                <w:webHidden/>
                <w:sz w:val="28"/>
                <w:szCs w:val="32"/>
              </w:rPr>
              <w:fldChar w:fldCharType="end"/>
            </w:r>
          </w:hyperlink>
        </w:p>
        <w:p w14:paraId="56DDC166" w14:textId="6ED51DDE" w:rsidR="00806099" w:rsidRPr="00151121" w:rsidRDefault="00000000">
          <w:pPr>
            <w:pStyle w:val="TOC1"/>
            <w:rPr>
              <w:rFonts w:ascii="Times New Roman" w:hAnsi="Times New Roman" w:cs="Times New Roman"/>
              <w:noProof/>
              <w:sz w:val="28"/>
              <w:szCs w:val="32"/>
            </w:rPr>
          </w:pPr>
          <w:hyperlink w:anchor="_Toc109410337" w:history="1">
            <w:r w:rsidR="00806099" w:rsidRPr="00151121">
              <w:rPr>
                <w:rStyle w:val="af1"/>
                <w:rFonts w:ascii="Times New Roman" w:hAnsi="Times New Roman" w:cs="Times New Roman"/>
                <w:noProof/>
                <w:sz w:val="28"/>
                <w:szCs w:val="32"/>
              </w:rPr>
              <w:t>5.Reference</w:t>
            </w:r>
            <w:r w:rsidR="00806099" w:rsidRPr="00151121">
              <w:rPr>
                <w:rFonts w:ascii="Times New Roman" w:hAnsi="Times New Roman" w:cs="Times New Roman"/>
                <w:noProof/>
                <w:webHidden/>
                <w:sz w:val="28"/>
                <w:szCs w:val="32"/>
              </w:rPr>
              <w:tab/>
            </w:r>
            <w:r w:rsidR="00806099" w:rsidRPr="00151121">
              <w:rPr>
                <w:rFonts w:ascii="Times New Roman" w:hAnsi="Times New Roman" w:cs="Times New Roman"/>
                <w:noProof/>
                <w:webHidden/>
                <w:sz w:val="28"/>
                <w:szCs w:val="32"/>
              </w:rPr>
              <w:fldChar w:fldCharType="begin"/>
            </w:r>
            <w:r w:rsidR="00806099" w:rsidRPr="00151121">
              <w:rPr>
                <w:rFonts w:ascii="Times New Roman" w:hAnsi="Times New Roman" w:cs="Times New Roman"/>
                <w:noProof/>
                <w:webHidden/>
                <w:sz w:val="28"/>
                <w:szCs w:val="32"/>
              </w:rPr>
              <w:instrText xml:space="preserve"> PAGEREF _Toc109410337 \h </w:instrText>
            </w:r>
            <w:r w:rsidR="00806099" w:rsidRPr="00151121">
              <w:rPr>
                <w:rFonts w:ascii="Times New Roman" w:hAnsi="Times New Roman" w:cs="Times New Roman"/>
                <w:noProof/>
                <w:webHidden/>
                <w:sz w:val="28"/>
                <w:szCs w:val="32"/>
              </w:rPr>
            </w:r>
            <w:r w:rsidR="00806099" w:rsidRPr="00151121">
              <w:rPr>
                <w:rFonts w:ascii="Times New Roman" w:hAnsi="Times New Roman" w:cs="Times New Roman"/>
                <w:noProof/>
                <w:webHidden/>
                <w:sz w:val="28"/>
                <w:szCs w:val="32"/>
              </w:rPr>
              <w:fldChar w:fldCharType="separate"/>
            </w:r>
            <w:r w:rsidR="00151121" w:rsidRPr="00151121">
              <w:rPr>
                <w:rFonts w:ascii="Times New Roman" w:hAnsi="Times New Roman" w:cs="Times New Roman"/>
                <w:noProof/>
                <w:webHidden/>
                <w:sz w:val="28"/>
                <w:szCs w:val="32"/>
              </w:rPr>
              <w:t>25</w:t>
            </w:r>
            <w:r w:rsidR="00806099" w:rsidRPr="00151121">
              <w:rPr>
                <w:rFonts w:ascii="Times New Roman" w:hAnsi="Times New Roman" w:cs="Times New Roman"/>
                <w:noProof/>
                <w:webHidden/>
                <w:sz w:val="28"/>
                <w:szCs w:val="32"/>
              </w:rPr>
              <w:fldChar w:fldCharType="end"/>
            </w:r>
          </w:hyperlink>
        </w:p>
        <w:p w14:paraId="1568F8E9" w14:textId="14513F26" w:rsidR="006A5ED4" w:rsidRDefault="006A5ED4">
          <w:r w:rsidRPr="00151121">
            <w:rPr>
              <w:rFonts w:ascii="Times New Roman" w:hAnsi="Times New Roman" w:cs="Times New Roman"/>
              <w:b/>
              <w:bCs/>
              <w:color w:val="000000" w:themeColor="text1"/>
              <w:sz w:val="40"/>
              <w:szCs w:val="44"/>
              <w:lang w:val="zh-CN"/>
            </w:rPr>
            <w:fldChar w:fldCharType="end"/>
          </w:r>
        </w:p>
      </w:sdtContent>
    </w:sdt>
    <w:p w14:paraId="745A9A7C" w14:textId="3EE11759" w:rsidR="006A5ED4" w:rsidRPr="00175999" w:rsidRDefault="006A5ED4" w:rsidP="006A5ED4">
      <w:pPr>
        <w:widowControl/>
        <w:jc w:val="left"/>
        <w:rPr>
          <w:ins w:id="0" w:author="Xiaolong Liu" w:date="2022-07-21T02:57:00Z"/>
          <w:rFonts w:ascii="Times New Roman" w:hAnsi="Times New Roman" w:cs="Times New Roman"/>
          <w:b/>
          <w:bCs/>
          <w:sz w:val="40"/>
          <w:szCs w:val="44"/>
        </w:rPr>
      </w:pPr>
      <w:r>
        <w:rPr>
          <w:rFonts w:ascii="Times New Roman" w:hAnsi="Times New Roman" w:cs="Times New Roman"/>
          <w:b/>
          <w:bCs/>
          <w:sz w:val="40"/>
          <w:szCs w:val="44"/>
        </w:rPr>
        <w:br w:type="page"/>
      </w:r>
    </w:p>
    <w:p w14:paraId="1BC93C2E" w14:textId="71EF44F9" w:rsidR="00FC3623" w:rsidRPr="00175999" w:rsidRDefault="00AC4641" w:rsidP="00175999">
      <w:pPr>
        <w:pStyle w:val="1"/>
      </w:pPr>
      <w:bookmarkStart w:id="1" w:name="_Toc109410323"/>
      <w:ins w:id="2" w:author="Xiaolong Liu" w:date="2022-07-19T10:29:00Z">
        <w:r w:rsidRPr="00175999">
          <w:lastRenderedPageBreak/>
          <w:t xml:space="preserve">1. </w:t>
        </w:r>
      </w:ins>
      <w:r w:rsidR="00251ECB" w:rsidRPr="00175999">
        <w:t>I</w:t>
      </w:r>
      <w:r w:rsidR="00FC3623" w:rsidRPr="00175999">
        <w:t>ntroduction</w:t>
      </w:r>
      <w:bookmarkEnd w:id="1"/>
    </w:p>
    <w:p w14:paraId="32B16D72" w14:textId="74DEF4AB" w:rsidR="00B01B15" w:rsidRPr="002B4446" w:rsidRDefault="00FC3623" w:rsidP="00175999">
      <w:pPr>
        <w:ind w:firstLine="420"/>
        <w:rPr>
          <w:rFonts w:ascii="Times New Roman" w:hAnsi="Times New Roman" w:cs="Times New Roman"/>
          <w:sz w:val="24"/>
          <w:szCs w:val="28"/>
        </w:rPr>
      </w:pPr>
      <w:r w:rsidRPr="002B4446">
        <w:rPr>
          <w:rFonts w:ascii="Times New Roman" w:hAnsi="Times New Roman" w:cs="Times New Roman"/>
          <w:sz w:val="24"/>
          <w:szCs w:val="28"/>
        </w:rPr>
        <w:t>This</w:t>
      </w:r>
      <w:ins w:id="3" w:author="Xiaolong Liu" w:date="2022-07-19T10:31:00Z">
        <w:r w:rsidR="00AC4641" w:rsidRPr="002B4446">
          <w:rPr>
            <w:rFonts w:ascii="Times New Roman" w:hAnsi="Times New Roman" w:cs="Times New Roman"/>
            <w:sz w:val="24"/>
            <w:szCs w:val="28"/>
          </w:rPr>
          <w:t xml:space="preserve"> MATLAB-based</w:t>
        </w:r>
      </w:ins>
      <w:r w:rsidRPr="002B4446">
        <w:rPr>
          <w:rFonts w:ascii="Times New Roman" w:hAnsi="Times New Roman" w:cs="Times New Roman"/>
          <w:sz w:val="24"/>
          <w:szCs w:val="28"/>
        </w:rPr>
        <w:t xml:space="preserve"> app</w:t>
      </w:r>
      <w:ins w:id="4" w:author="Xiaolong Liu" w:date="2022-07-19T10:31:00Z">
        <w:r w:rsidR="00AC4641" w:rsidRPr="002B4446">
          <w:rPr>
            <w:rFonts w:ascii="Times New Roman" w:hAnsi="Times New Roman" w:cs="Times New Roman"/>
            <w:sz w:val="24"/>
            <w:szCs w:val="28"/>
          </w:rPr>
          <w:t>lication</w:t>
        </w:r>
      </w:ins>
      <w:r w:rsidRPr="002B4446">
        <w:rPr>
          <w:rFonts w:ascii="Times New Roman" w:hAnsi="Times New Roman" w:cs="Times New Roman"/>
          <w:sz w:val="24"/>
          <w:szCs w:val="28"/>
        </w:rPr>
        <w:t xml:space="preserve"> </w:t>
      </w:r>
      <w:del w:id="5" w:author="Xiaolong Liu" w:date="2022-07-19T10:31:00Z">
        <w:r w:rsidRPr="002B4446" w:rsidDel="00AC4641">
          <w:rPr>
            <w:rFonts w:ascii="Times New Roman" w:hAnsi="Times New Roman" w:cs="Times New Roman"/>
            <w:sz w:val="24"/>
            <w:szCs w:val="28"/>
          </w:rPr>
          <w:delText>is mainly used for the</w:delText>
        </w:r>
      </w:del>
      <w:ins w:id="6" w:author="Xiaolong Liu" w:date="2022-07-19T10:31:00Z">
        <w:r w:rsidR="00AC4641" w:rsidRPr="002B4446">
          <w:rPr>
            <w:rFonts w:ascii="Times New Roman" w:hAnsi="Times New Roman" w:cs="Times New Roman"/>
            <w:sz w:val="24"/>
            <w:szCs w:val="28"/>
          </w:rPr>
          <w:t xml:space="preserve">is </w:t>
        </w:r>
      </w:ins>
      <w:ins w:id="7" w:author="Xiaolong Liu" w:date="2022-07-19T10:32:00Z">
        <w:r w:rsidR="00AC4641" w:rsidRPr="002B4446">
          <w:rPr>
            <w:rFonts w:ascii="Times New Roman" w:hAnsi="Times New Roman" w:cs="Times New Roman"/>
            <w:sz w:val="24"/>
            <w:szCs w:val="28"/>
          </w:rPr>
          <w:t xml:space="preserve">meant for consistent, rigorous, yet versatile </w:t>
        </w:r>
      </w:ins>
      <w:del w:id="8" w:author="Xiaolong Liu" w:date="2022-07-19T10:33:00Z">
        <w:r w:rsidRPr="002B4446" w:rsidDel="00AC4641">
          <w:rPr>
            <w:rFonts w:ascii="Times New Roman" w:hAnsi="Times New Roman" w:cs="Times New Roman"/>
            <w:sz w:val="24"/>
            <w:szCs w:val="28"/>
          </w:rPr>
          <w:delText xml:space="preserve"> calculation and </w:delText>
        </w:r>
      </w:del>
      <w:r w:rsidRPr="002B4446">
        <w:rPr>
          <w:rFonts w:ascii="Times New Roman" w:hAnsi="Times New Roman" w:cs="Times New Roman"/>
          <w:sz w:val="24"/>
          <w:szCs w:val="28"/>
        </w:rPr>
        <w:t>simulation</w:t>
      </w:r>
      <w:ins w:id="9" w:author="Xiaolong Liu" w:date="2022-07-19T10:33:00Z">
        <w:r w:rsidR="00AC4641" w:rsidRPr="002B4446">
          <w:rPr>
            <w:rFonts w:ascii="Times New Roman" w:hAnsi="Times New Roman" w:cs="Times New Roman"/>
            <w:sz w:val="24"/>
            <w:szCs w:val="28"/>
          </w:rPr>
          <w:t>s</w:t>
        </w:r>
      </w:ins>
      <w:r w:rsidRPr="002B4446">
        <w:rPr>
          <w:rFonts w:ascii="Times New Roman" w:hAnsi="Times New Roman" w:cs="Times New Roman"/>
          <w:sz w:val="24"/>
          <w:szCs w:val="28"/>
        </w:rPr>
        <w:t xml:space="preserve"> of </w:t>
      </w:r>
      <w:del w:id="10" w:author="Xiaolong Liu" w:date="2022-07-19T10:33:00Z">
        <w:r w:rsidRPr="002B4446" w:rsidDel="00AC4641">
          <w:rPr>
            <w:rFonts w:ascii="Times New Roman" w:hAnsi="Times New Roman" w:cs="Times New Roman"/>
            <w:sz w:val="24"/>
            <w:szCs w:val="28"/>
          </w:rPr>
          <w:delText xml:space="preserve">the </w:delText>
        </w:r>
      </w:del>
      <w:del w:id="11" w:author="Xiaolong Liu" w:date="2022-07-19T10:38:00Z">
        <w:r w:rsidRPr="002B4446" w:rsidDel="004A1ADB">
          <w:rPr>
            <w:rFonts w:ascii="Times New Roman" w:hAnsi="Times New Roman" w:cs="Times New Roman"/>
            <w:sz w:val="24"/>
            <w:szCs w:val="28"/>
          </w:rPr>
          <w:delText xml:space="preserve">Bogoliubov </w:delText>
        </w:r>
      </w:del>
      <w:r w:rsidRPr="002B4446">
        <w:rPr>
          <w:rFonts w:ascii="Times New Roman" w:hAnsi="Times New Roman" w:cs="Times New Roman"/>
          <w:sz w:val="24"/>
          <w:szCs w:val="28"/>
        </w:rPr>
        <w:t>quasiparticle interference (</w:t>
      </w:r>
      <w:del w:id="12" w:author="Xiaolong Liu" w:date="2022-07-19T10:38:00Z">
        <w:r w:rsidRPr="002B4446" w:rsidDel="004A1ADB">
          <w:rPr>
            <w:rFonts w:ascii="Times New Roman" w:hAnsi="Times New Roman" w:cs="Times New Roman"/>
            <w:sz w:val="24"/>
            <w:szCs w:val="28"/>
          </w:rPr>
          <w:delText>B</w:delText>
        </w:r>
      </w:del>
      <w:r w:rsidRPr="002B4446">
        <w:rPr>
          <w:rFonts w:ascii="Times New Roman" w:hAnsi="Times New Roman" w:cs="Times New Roman"/>
          <w:sz w:val="24"/>
          <w:szCs w:val="28"/>
        </w:rPr>
        <w:t>QPI) pattern</w:t>
      </w:r>
      <w:ins w:id="13" w:author="Xiaolong Liu" w:date="2022-07-19T10:33:00Z">
        <w:r w:rsidR="00AC4641" w:rsidRPr="002B4446">
          <w:rPr>
            <w:rFonts w:ascii="Times New Roman" w:hAnsi="Times New Roman" w:cs="Times New Roman"/>
            <w:sz w:val="24"/>
            <w:szCs w:val="28"/>
          </w:rPr>
          <w:t xml:space="preserve">s using T-matrix and JDOS methods for materials </w:t>
        </w:r>
        <w:r w:rsidR="00E2424D" w:rsidRPr="002B4446">
          <w:rPr>
            <w:rFonts w:ascii="Times New Roman" w:hAnsi="Times New Roman" w:cs="Times New Roman"/>
            <w:sz w:val="24"/>
            <w:szCs w:val="28"/>
          </w:rPr>
          <w:t xml:space="preserve">assuming </w:t>
        </w:r>
      </w:ins>
      <w:del w:id="14" w:author="Xiaolong Liu" w:date="2022-07-19T10:33:00Z">
        <w:r w:rsidRPr="002B4446" w:rsidDel="00E2424D">
          <w:rPr>
            <w:rFonts w:ascii="Times New Roman" w:hAnsi="Times New Roman" w:cs="Times New Roman"/>
            <w:sz w:val="24"/>
            <w:szCs w:val="28"/>
          </w:rPr>
          <w:delText xml:space="preserve"> in </w:delText>
        </w:r>
      </w:del>
      <w:r w:rsidRPr="002B4446">
        <w:rPr>
          <w:rFonts w:ascii="Times New Roman" w:hAnsi="Times New Roman" w:cs="Times New Roman"/>
          <w:sz w:val="24"/>
          <w:szCs w:val="28"/>
        </w:rPr>
        <w:t>one</w:t>
      </w:r>
      <w:ins w:id="15" w:author="Xiaolong Liu" w:date="2022-07-19T10:34:00Z">
        <w:r w:rsidR="00E2424D" w:rsidRPr="002B4446">
          <w:rPr>
            <w:rFonts w:ascii="Times New Roman" w:hAnsi="Times New Roman" w:cs="Times New Roman"/>
            <w:sz w:val="24"/>
            <w:szCs w:val="28"/>
          </w:rPr>
          <w:t>- or two-</w:t>
        </w:r>
      </w:ins>
      <w:del w:id="16" w:author="Xiaolong Liu" w:date="2022-07-19T10:34:00Z">
        <w:r w:rsidRPr="002B4446" w:rsidDel="00E2424D">
          <w:rPr>
            <w:rFonts w:ascii="Times New Roman" w:hAnsi="Times New Roman" w:cs="Times New Roman"/>
            <w:sz w:val="24"/>
            <w:szCs w:val="28"/>
          </w:rPr>
          <w:delText xml:space="preserve"> </w:delText>
        </w:r>
      </w:del>
      <w:r w:rsidRPr="002B4446">
        <w:rPr>
          <w:rFonts w:ascii="Times New Roman" w:hAnsi="Times New Roman" w:cs="Times New Roman"/>
          <w:sz w:val="24"/>
          <w:szCs w:val="28"/>
        </w:rPr>
        <w:t xml:space="preserve">band </w:t>
      </w:r>
      <w:del w:id="17" w:author="Xiaolong Liu" w:date="2022-07-19T10:34:00Z">
        <w:r w:rsidRPr="002B4446" w:rsidDel="00E2424D">
          <w:rPr>
            <w:rFonts w:ascii="Times New Roman" w:hAnsi="Times New Roman" w:cs="Times New Roman"/>
            <w:sz w:val="24"/>
            <w:szCs w:val="28"/>
          </w:rPr>
          <w:delText>and two bands materials</w:delText>
        </w:r>
      </w:del>
      <w:ins w:id="18" w:author="Xiaolong Liu" w:date="2022-07-19T10:34:00Z">
        <w:r w:rsidR="00E2424D" w:rsidRPr="002B4446">
          <w:rPr>
            <w:rFonts w:ascii="Times New Roman" w:hAnsi="Times New Roman" w:cs="Times New Roman"/>
            <w:sz w:val="24"/>
            <w:szCs w:val="28"/>
          </w:rPr>
          <w:t>models</w:t>
        </w:r>
      </w:ins>
      <w:r w:rsidRPr="002B4446">
        <w:rPr>
          <w:rFonts w:ascii="Times New Roman" w:hAnsi="Times New Roman" w:cs="Times New Roman"/>
          <w:sz w:val="24"/>
          <w:szCs w:val="28"/>
        </w:rPr>
        <w:t>.</w:t>
      </w:r>
      <w:ins w:id="19" w:author="Xiaolong Liu" w:date="2022-07-19T10:34:00Z">
        <w:r w:rsidR="00FD21A5" w:rsidRPr="002B4446">
          <w:rPr>
            <w:rFonts w:ascii="Times New Roman" w:hAnsi="Times New Roman" w:cs="Times New Roman"/>
            <w:sz w:val="24"/>
            <w:szCs w:val="28"/>
          </w:rPr>
          <w:t xml:space="preserve"> </w:t>
        </w:r>
      </w:ins>
    </w:p>
    <w:p w14:paraId="1CF667A8" w14:textId="78BD4BB6" w:rsidR="00FC3623" w:rsidRPr="00175999" w:rsidRDefault="00AC4641">
      <w:pPr>
        <w:pStyle w:val="1"/>
        <w:pPrChange w:id="20" w:author="Xiaolong Liu" w:date="2022-07-19T10:29:00Z">
          <w:pPr>
            <w:pStyle w:val="a7"/>
            <w:numPr>
              <w:numId w:val="1"/>
            </w:numPr>
            <w:ind w:left="360" w:firstLineChars="0" w:hanging="360"/>
          </w:pPr>
        </w:pPrChange>
      </w:pPr>
      <w:bookmarkStart w:id="21" w:name="_Toc109410324"/>
      <w:ins w:id="22" w:author="Xiaolong Liu" w:date="2022-07-19T10:29:00Z">
        <w:r w:rsidRPr="002B4446">
          <w:t xml:space="preserve">2. </w:t>
        </w:r>
      </w:ins>
      <w:r w:rsidR="008C6B97" w:rsidRPr="00175999">
        <w:t xml:space="preserve">The Physic and Math behind </w:t>
      </w:r>
      <w:del w:id="23" w:author="Xiaolong Liu" w:date="2022-07-19T10:38:00Z">
        <w:r w:rsidR="008C6B97" w:rsidRPr="00175999" w:rsidDel="004A1ADB">
          <w:delText>B</w:delText>
        </w:r>
      </w:del>
      <w:r w:rsidR="008C6B97" w:rsidRPr="00175999">
        <w:t>QPI</w:t>
      </w:r>
      <w:ins w:id="24" w:author="Xiaolong Liu" w:date="2022-07-19T10:38:00Z">
        <w:r w:rsidR="004A1ADB" w:rsidRPr="002B4446">
          <w:t xml:space="preserve"> and </w:t>
        </w:r>
        <w:proofErr w:type="spellStart"/>
        <w:r w:rsidR="004A1ADB" w:rsidRPr="002B4446">
          <w:t>Bogoliubov</w:t>
        </w:r>
        <w:proofErr w:type="spellEnd"/>
        <w:r w:rsidR="004A1ADB" w:rsidRPr="002B4446">
          <w:t xml:space="preserve"> QPI</w:t>
        </w:r>
      </w:ins>
      <w:bookmarkEnd w:id="21"/>
    </w:p>
    <w:p w14:paraId="23AD34E6" w14:textId="057F0270" w:rsidR="006D0FC4" w:rsidRPr="002B4446" w:rsidRDefault="00FC3623">
      <w:pPr>
        <w:ind w:firstLine="420"/>
        <w:rPr>
          <w:ins w:id="25" w:author="Xiaolong Liu" w:date="2022-07-19T20:39:00Z"/>
          <w:rFonts w:ascii="Times New Roman" w:hAnsi="Times New Roman" w:cs="Times New Roman"/>
          <w:sz w:val="24"/>
          <w:szCs w:val="28"/>
        </w:rPr>
        <w:pPrChange w:id="26" w:author="Xiaolong Liu" w:date="2022-07-20T10:18:00Z">
          <w:pPr/>
        </w:pPrChange>
      </w:pPr>
      <w:bookmarkStart w:id="27" w:name="_Hlk108800721"/>
      <w:del w:id="28" w:author="Xiaolong Liu" w:date="2022-07-19T10:39:00Z">
        <w:r w:rsidRPr="002B4446" w:rsidDel="00952576">
          <w:rPr>
            <w:rFonts w:ascii="Times New Roman" w:hAnsi="Times New Roman" w:cs="Times New Roman"/>
            <w:sz w:val="24"/>
            <w:szCs w:val="28"/>
          </w:rPr>
          <w:delText>For the</w:delText>
        </w:r>
      </w:del>
      <w:ins w:id="29" w:author="Xiaolong Liu" w:date="2022-07-19T10:39:00Z">
        <w:r w:rsidR="00952576" w:rsidRPr="002B4446">
          <w:rPr>
            <w:rFonts w:ascii="Times New Roman" w:hAnsi="Times New Roman" w:cs="Times New Roman"/>
            <w:sz w:val="24"/>
            <w:szCs w:val="28"/>
          </w:rPr>
          <w:t>The</w:t>
        </w:r>
      </w:ins>
      <w:r w:rsidRPr="002B4446">
        <w:rPr>
          <w:rFonts w:ascii="Times New Roman" w:hAnsi="Times New Roman" w:cs="Times New Roman"/>
          <w:sz w:val="24"/>
          <w:szCs w:val="28"/>
        </w:rPr>
        <w:t xml:space="preserve"> QPI pattern,</w:t>
      </w:r>
      <w:ins w:id="30" w:author="Xiaolong Liu" w:date="2022-07-19T10:39:00Z">
        <w:r w:rsidR="00952576" w:rsidRPr="002B4446">
          <w:rPr>
            <w:rFonts w:ascii="Times New Roman" w:hAnsi="Times New Roman" w:cs="Times New Roman"/>
            <w:sz w:val="24"/>
            <w:szCs w:val="28"/>
          </w:rPr>
          <w:t xml:space="preserve"> which originates from elas</w:t>
        </w:r>
      </w:ins>
      <w:ins w:id="31" w:author="Xiaolong Liu" w:date="2022-07-19T10:40:00Z">
        <w:r w:rsidR="00952576" w:rsidRPr="002B4446">
          <w:rPr>
            <w:rFonts w:ascii="Times New Roman" w:hAnsi="Times New Roman" w:cs="Times New Roman"/>
            <w:sz w:val="24"/>
            <w:szCs w:val="28"/>
          </w:rPr>
          <w:t>tic scattering from local defects,</w:t>
        </w:r>
      </w:ins>
      <w:r w:rsidRPr="002B4446">
        <w:rPr>
          <w:rFonts w:ascii="Times New Roman" w:hAnsi="Times New Roman" w:cs="Times New Roman"/>
          <w:sz w:val="24"/>
          <w:szCs w:val="28"/>
        </w:rPr>
        <w:t xml:space="preserve"> </w:t>
      </w:r>
      <w:ins w:id="32" w:author="Xiaolong Liu" w:date="2022-07-19T10:43:00Z">
        <w:r w:rsidR="002F718F" w:rsidRPr="002B4446">
          <w:rPr>
            <w:rFonts w:ascii="Times New Roman" w:hAnsi="Times New Roman" w:cs="Times New Roman"/>
            <w:sz w:val="24"/>
            <w:szCs w:val="28"/>
          </w:rPr>
          <w:t xml:space="preserve">can be </w:t>
        </w:r>
        <w:r w:rsidR="00543603" w:rsidRPr="002B4446">
          <w:rPr>
            <w:rFonts w:ascii="Times New Roman" w:hAnsi="Times New Roman" w:cs="Times New Roman"/>
            <w:sz w:val="24"/>
            <w:szCs w:val="28"/>
          </w:rPr>
          <w:t>captured</w:t>
        </w:r>
        <w:r w:rsidR="002F718F" w:rsidRPr="002B4446">
          <w:rPr>
            <w:rFonts w:ascii="Times New Roman" w:hAnsi="Times New Roman" w:cs="Times New Roman"/>
            <w:sz w:val="24"/>
            <w:szCs w:val="28"/>
          </w:rPr>
          <w:t xml:space="preserve"> by STM spectroscopic imaging</w:t>
        </w:r>
      </w:ins>
      <w:ins w:id="33" w:author="Xiaolong Liu" w:date="2022-07-19T10:50:00Z">
        <w:r w:rsidR="00FB4421" w:rsidRPr="002B4446">
          <w:rPr>
            <w:rFonts w:ascii="Times New Roman" w:hAnsi="Times New Roman" w:cs="Times New Roman"/>
            <w:sz w:val="24"/>
            <w:szCs w:val="28"/>
          </w:rPr>
          <w:t>.</w:t>
        </w:r>
      </w:ins>
      <w:ins w:id="34" w:author="Xiaolong Liu" w:date="2022-07-19T10:43:00Z">
        <w:r w:rsidR="002F718F" w:rsidRPr="002B4446">
          <w:rPr>
            <w:rFonts w:ascii="Times New Roman" w:hAnsi="Times New Roman" w:cs="Times New Roman"/>
            <w:sz w:val="24"/>
            <w:szCs w:val="28"/>
          </w:rPr>
          <w:t xml:space="preserve"> </w:t>
        </w:r>
      </w:ins>
      <w:ins w:id="35" w:author="Xiaolong Liu" w:date="2022-07-19T10:50:00Z">
        <w:r w:rsidR="00FB4421" w:rsidRPr="002B4446">
          <w:rPr>
            <w:rFonts w:ascii="Times New Roman" w:hAnsi="Times New Roman" w:cs="Times New Roman"/>
            <w:sz w:val="24"/>
            <w:szCs w:val="28"/>
          </w:rPr>
          <w:t>The</w:t>
        </w:r>
      </w:ins>
      <w:ins w:id="36" w:author="Xiaolong Liu" w:date="2022-07-19T10:45:00Z">
        <w:r w:rsidR="00543603" w:rsidRPr="002B4446">
          <w:rPr>
            <w:rFonts w:ascii="Times New Roman" w:hAnsi="Times New Roman" w:cs="Times New Roman"/>
            <w:sz w:val="24"/>
            <w:szCs w:val="28"/>
          </w:rPr>
          <w:t xml:space="preserve"> QPI pattern at certain energy reveals the </w:t>
        </w:r>
        <w:r w:rsidR="00543603" w:rsidRPr="002B4446">
          <w:rPr>
            <w:rFonts w:ascii="Times New Roman" w:hAnsi="Times New Roman" w:cs="Times New Roman"/>
            <w:i/>
            <w:iCs/>
            <w:sz w:val="24"/>
            <w:szCs w:val="28"/>
            <w:rPrChange w:id="37" w:author="Xiaolong Liu" w:date="2022-07-21T00:25:00Z">
              <w:rPr>
                <w:rFonts w:ascii="Times New Roman" w:hAnsi="Times New Roman" w:cs="Times New Roman"/>
                <w:sz w:val="24"/>
                <w:szCs w:val="28"/>
              </w:rPr>
            </w:rPrChange>
          </w:rPr>
          <w:t>k</w:t>
        </w:r>
        <w:r w:rsidR="00543603" w:rsidRPr="002B4446">
          <w:rPr>
            <w:rFonts w:ascii="Times New Roman" w:hAnsi="Times New Roman" w:cs="Times New Roman"/>
            <w:sz w:val="24"/>
            <w:szCs w:val="28"/>
          </w:rPr>
          <w:t xml:space="preserve">-space structure of the quantum states living at that energy. </w:t>
        </w:r>
      </w:ins>
      <w:ins w:id="38" w:author="Xiaolong Liu" w:date="2022-07-19T10:43:00Z">
        <w:r w:rsidR="00543603" w:rsidRPr="002B4446">
          <w:rPr>
            <w:rFonts w:ascii="Times New Roman" w:hAnsi="Times New Roman" w:cs="Times New Roman"/>
            <w:sz w:val="24"/>
            <w:szCs w:val="28"/>
          </w:rPr>
          <w:t>For a non-superconducting material,</w:t>
        </w:r>
      </w:ins>
      <w:ins w:id="39" w:author="Xiaolong Liu" w:date="2022-07-19T10:46:00Z">
        <w:r w:rsidR="00E76945" w:rsidRPr="002B4446">
          <w:rPr>
            <w:rFonts w:ascii="Times New Roman" w:hAnsi="Times New Roman" w:cs="Times New Roman"/>
            <w:sz w:val="24"/>
            <w:szCs w:val="28"/>
          </w:rPr>
          <w:t xml:space="preserve"> </w:t>
        </w:r>
      </w:ins>
      <w:ins w:id="40" w:author="Xiaolong Liu" w:date="2022-07-19T10:47:00Z">
        <w:r w:rsidR="00E76945" w:rsidRPr="002B4446">
          <w:rPr>
            <w:rFonts w:ascii="Times New Roman" w:hAnsi="Times New Roman" w:cs="Times New Roman"/>
            <w:sz w:val="24"/>
            <w:szCs w:val="28"/>
          </w:rPr>
          <w:t xml:space="preserve">by acquiring </w:t>
        </w:r>
      </w:ins>
      <w:ins w:id="41" w:author="Xiaolong Liu" w:date="2022-07-19T10:46:00Z">
        <w:r w:rsidR="00E76945" w:rsidRPr="002B4446">
          <w:rPr>
            <w:rFonts w:ascii="Times New Roman" w:hAnsi="Times New Roman" w:cs="Times New Roman"/>
            <w:sz w:val="24"/>
            <w:szCs w:val="28"/>
          </w:rPr>
          <w:t>QPI patterns across a certain energy range</w:t>
        </w:r>
      </w:ins>
      <w:ins w:id="42" w:author="Xiaolong Liu" w:date="2022-07-19T10:47:00Z">
        <w:r w:rsidR="00E76945" w:rsidRPr="002B4446">
          <w:rPr>
            <w:rFonts w:ascii="Times New Roman" w:hAnsi="Times New Roman" w:cs="Times New Roman"/>
            <w:sz w:val="24"/>
            <w:szCs w:val="28"/>
          </w:rPr>
          <w:t>, one</w:t>
        </w:r>
      </w:ins>
      <w:ins w:id="43" w:author="Xiaolong Liu" w:date="2022-07-19T10:46:00Z">
        <w:r w:rsidR="00E76945" w:rsidRPr="002B4446">
          <w:rPr>
            <w:rFonts w:ascii="Times New Roman" w:hAnsi="Times New Roman" w:cs="Times New Roman"/>
            <w:sz w:val="24"/>
            <w:szCs w:val="28"/>
          </w:rPr>
          <w:t xml:space="preserve"> </w:t>
        </w:r>
      </w:ins>
      <w:ins w:id="44" w:author="Xiaolong Liu" w:date="2022-07-19T10:51:00Z">
        <w:r w:rsidR="00FB4421" w:rsidRPr="002B4446">
          <w:rPr>
            <w:rFonts w:ascii="Times New Roman" w:hAnsi="Times New Roman" w:cs="Times New Roman"/>
            <w:sz w:val="24"/>
            <w:szCs w:val="28"/>
          </w:rPr>
          <w:t>can</w:t>
        </w:r>
      </w:ins>
      <w:ins w:id="45" w:author="Xiaolong Liu" w:date="2022-07-19T10:46:00Z">
        <w:r w:rsidR="00E76945" w:rsidRPr="002B4446">
          <w:rPr>
            <w:rFonts w:ascii="Times New Roman" w:hAnsi="Times New Roman" w:cs="Times New Roman"/>
            <w:sz w:val="24"/>
            <w:szCs w:val="28"/>
          </w:rPr>
          <w:t xml:space="preserve"> retrieve</w:t>
        </w:r>
      </w:ins>
      <w:ins w:id="46" w:author="Xiaolong Liu" w:date="2022-07-19T10:50:00Z">
        <w:r w:rsidR="00FB4421" w:rsidRPr="002B4446">
          <w:rPr>
            <w:rFonts w:ascii="Times New Roman" w:hAnsi="Times New Roman" w:cs="Times New Roman"/>
            <w:sz w:val="24"/>
            <w:szCs w:val="28"/>
          </w:rPr>
          <w:t xml:space="preserve"> the normal state dispersion</w:t>
        </w:r>
      </w:ins>
      <w:ins w:id="47" w:author="Xiaolong Liu" w:date="2022-07-19T10:46:00Z">
        <w:r w:rsidR="00E76945" w:rsidRPr="002B4446">
          <w:rPr>
            <w:rFonts w:ascii="Times New Roman" w:hAnsi="Times New Roman" w:cs="Times New Roman"/>
            <w:sz w:val="24"/>
            <w:szCs w:val="28"/>
          </w:rPr>
          <w:t xml:space="preserve"> </w:t>
        </w:r>
      </w:ins>
      <m:oMath>
        <m:r>
          <w:ins w:id="48" w:author="Xiaolong Liu" w:date="2022-07-19T10:46:00Z">
            <w:rPr>
              <w:rFonts w:ascii="Cambria Math" w:hAnsi="Cambria Math" w:cs="Times New Roman"/>
              <w:sz w:val="24"/>
              <w:szCs w:val="28"/>
            </w:rPr>
            <m:t>ϵ</m:t>
          </w:ins>
        </m:r>
        <m:d>
          <m:dPr>
            <m:ctrlPr>
              <w:ins w:id="49" w:author="Xiaolong Liu" w:date="2022-07-19T10:46:00Z">
                <w:rPr>
                  <w:rFonts w:ascii="Cambria Math" w:hAnsi="Cambria Math" w:cs="Times New Roman"/>
                  <w:i/>
                  <w:sz w:val="24"/>
                  <w:szCs w:val="28"/>
                </w:rPr>
              </w:ins>
            </m:ctrlPr>
          </m:dPr>
          <m:e>
            <m:r>
              <w:ins w:id="50" w:author="Xiaolong Liu" w:date="2022-07-19T10:46:00Z">
                <m:rPr>
                  <m:sty m:val="bi"/>
                </m:rPr>
                <w:rPr>
                  <w:rFonts w:ascii="Cambria Math" w:hAnsi="Cambria Math" w:cs="Times New Roman"/>
                  <w:sz w:val="24"/>
                  <w:szCs w:val="28"/>
                </w:rPr>
                <m:t>k</m:t>
              </w:ins>
            </m:r>
          </m:e>
        </m:d>
      </m:oMath>
      <w:ins w:id="51" w:author="Xiaolong Liu" w:date="2022-07-19T10:53:00Z">
        <w:r w:rsidR="006D0FC4" w:rsidRPr="002B4446">
          <w:rPr>
            <w:rFonts w:ascii="Times New Roman" w:hAnsi="Times New Roman" w:cs="Times New Roman"/>
            <w:sz w:val="24"/>
            <w:szCs w:val="28"/>
          </w:rPr>
          <w:t xml:space="preserve"> of the quasiparticles (single particles)</w:t>
        </w:r>
      </w:ins>
      <w:ins w:id="52" w:author="Xiaolong Liu" w:date="2022-07-19T10:47:00Z">
        <w:r w:rsidR="00E76945" w:rsidRPr="002B4446">
          <w:rPr>
            <w:rFonts w:ascii="Times New Roman" w:hAnsi="Times New Roman" w:cs="Times New Roman"/>
            <w:sz w:val="24"/>
            <w:szCs w:val="28"/>
          </w:rPr>
          <w:t xml:space="preserve">. For a superconducting material, </w:t>
        </w:r>
      </w:ins>
      <w:ins w:id="53" w:author="Xiaolong Liu" w:date="2022-07-19T10:51:00Z">
        <w:r w:rsidR="00FB4421" w:rsidRPr="002B4446">
          <w:rPr>
            <w:rFonts w:ascii="Times New Roman" w:hAnsi="Times New Roman" w:cs="Times New Roman"/>
            <w:sz w:val="24"/>
            <w:szCs w:val="28"/>
          </w:rPr>
          <w:t>at energies far awa</w:t>
        </w:r>
      </w:ins>
      <w:ins w:id="54" w:author="Xiaolong Liu" w:date="2022-07-19T10:52:00Z">
        <w:r w:rsidR="00FB4421" w:rsidRPr="002B4446">
          <w:rPr>
            <w:rFonts w:ascii="Times New Roman" w:hAnsi="Times New Roman" w:cs="Times New Roman"/>
            <w:sz w:val="24"/>
            <w:szCs w:val="28"/>
          </w:rPr>
          <w:t xml:space="preserve">y from the superconductivity gap, normal state dispersion </w:t>
        </w:r>
      </w:ins>
      <m:oMath>
        <m:r>
          <w:ins w:id="55" w:author="Xiaolong Liu" w:date="2022-07-19T10:52:00Z">
            <w:rPr>
              <w:rFonts w:ascii="Cambria Math" w:hAnsi="Cambria Math" w:cs="Times New Roman"/>
              <w:sz w:val="24"/>
              <w:szCs w:val="28"/>
            </w:rPr>
            <m:t>ϵ</m:t>
          </w:ins>
        </m:r>
        <m:d>
          <m:dPr>
            <m:ctrlPr>
              <w:ins w:id="56" w:author="Xiaolong Liu" w:date="2022-07-19T10:52:00Z">
                <w:rPr>
                  <w:rFonts w:ascii="Cambria Math" w:hAnsi="Cambria Math" w:cs="Times New Roman"/>
                  <w:i/>
                  <w:sz w:val="24"/>
                  <w:szCs w:val="28"/>
                </w:rPr>
              </w:ins>
            </m:ctrlPr>
          </m:dPr>
          <m:e>
            <m:r>
              <w:ins w:id="57" w:author="Xiaolong Liu" w:date="2022-07-19T10:52:00Z">
                <m:rPr>
                  <m:sty m:val="bi"/>
                </m:rPr>
                <w:rPr>
                  <w:rFonts w:ascii="Cambria Math" w:hAnsi="Cambria Math" w:cs="Times New Roman"/>
                  <w:sz w:val="24"/>
                  <w:szCs w:val="28"/>
                </w:rPr>
                <m:t>k</m:t>
              </w:ins>
            </m:r>
          </m:e>
        </m:d>
      </m:oMath>
      <w:ins w:id="58" w:author="Xiaolong Liu" w:date="2022-07-19T10:52:00Z">
        <w:r w:rsidR="00FB4421" w:rsidRPr="002B4446">
          <w:rPr>
            <w:rFonts w:ascii="Times New Roman" w:hAnsi="Times New Roman" w:cs="Times New Roman"/>
            <w:sz w:val="24"/>
            <w:szCs w:val="28"/>
          </w:rPr>
          <w:t xml:space="preserve"> is similarly retrieved. </w:t>
        </w:r>
      </w:ins>
      <w:ins w:id="59" w:author="Xiaolong Liu" w:date="2022-07-19T10:53:00Z">
        <w:r w:rsidR="006D0FC4" w:rsidRPr="002B4446">
          <w:rPr>
            <w:rFonts w:ascii="Times New Roman" w:hAnsi="Times New Roman" w:cs="Times New Roman"/>
            <w:sz w:val="24"/>
            <w:szCs w:val="28"/>
          </w:rPr>
          <w:t>Near the chemi</w:t>
        </w:r>
      </w:ins>
      <w:ins w:id="60" w:author="Xiaolong Liu" w:date="2022-07-19T10:54:00Z">
        <w:r w:rsidR="006D0FC4" w:rsidRPr="002B4446">
          <w:rPr>
            <w:rFonts w:ascii="Times New Roman" w:hAnsi="Times New Roman" w:cs="Times New Roman"/>
            <w:sz w:val="24"/>
            <w:szCs w:val="28"/>
          </w:rPr>
          <w:t>cal potential</w:t>
        </w:r>
      </w:ins>
      <w:ins w:id="61" w:author="Xiaolong Liu" w:date="2022-07-19T10:52:00Z">
        <w:r w:rsidR="00FB4421" w:rsidRPr="002B4446">
          <w:rPr>
            <w:rFonts w:ascii="Times New Roman" w:hAnsi="Times New Roman" w:cs="Times New Roman"/>
            <w:sz w:val="24"/>
            <w:szCs w:val="28"/>
          </w:rPr>
          <w:t xml:space="preserve">, the canonical </w:t>
        </w:r>
      </w:ins>
      <w:ins w:id="62" w:author="Xiaolong Liu" w:date="2022-07-19T10:53:00Z">
        <w:r w:rsidR="00FB4421" w:rsidRPr="002B4446">
          <w:rPr>
            <w:rFonts w:ascii="Times New Roman" w:hAnsi="Times New Roman" w:cs="Times New Roman"/>
            <w:sz w:val="24"/>
            <w:szCs w:val="28"/>
          </w:rPr>
          <w:t xml:space="preserve">excitations of the </w:t>
        </w:r>
      </w:ins>
      <w:ins w:id="63" w:author="Xiaolong Liu" w:date="2022-07-19T10:54:00Z">
        <w:r w:rsidR="006D0FC4" w:rsidRPr="002B4446">
          <w:rPr>
            <w:rFonts w:ascii="Times New Roman" w:hAnsi="Times New Roman" w:cs="Times New Roman"/>
            <w:sz w:val="24"/>
            <w:szCs w:val="28"/>
          </w:rPr>
          <w:t>superconducting</w:t>
        </w:r>
      </w:ins>
      <w:ins w:id="64" w:author="Xiaolong Liu" w:date="2022-07-19T10:53:00Z">
        <w:r w:rsidR="00FB4421" w:rsidRPr="002B4446">
          <w:rPr>
            <w:rFonts w:ascii="Times New Roman" w:hAnsi="Times New Roman" w:cs="Times New Roman"/>
            <w:sz w:val="24"/>
            <w:szCs w:val="28"/>
          </w:rPr>
          <w:t xml:space="preserve"> ground state </w:t>
        </w:r>
      </w:ins>
      <w:ins w:id="65" w:author="Xiaolong Liu" w:date="2022-07-19T10:54:00Z">
        <w:r w:rsidR="006D0FC4" w:rsidRPr="002B4446">
          <w:rPr>
            <w:rFonts w:ascii="Times New Roman" w:hAnsi="Times New Roman" w:cs="Times New Roman"/>
            <w:sz w:val="24"/>
            <w:szCs w:val="28"/>
          </w:rPr>
          <w:t>become</w:t>
        </w:r>
      </w:ins>
      <w:ins w:id="66" w:author="Xiaolong Liu" w:date="2022-07-19T10:53:00Z">
        <w:r w:rsidR="00FB4421" w:rsidRPr="002B4446">
          <w:rPr>
            <w:rFonts w:ascii="Times New Roman" w:hAnsi="Times New Roman" w:cs="Times New Roman"/>
            <w:sz w:val="24"/>
            <w:szCs w:val="28"/>
          </w:rPr>
          <w:t xml:space="preserve"> </w:t>
        </w:r>
        <w:proofErr w:type="spellStart"/>
        <w:r w:rsidR="00FB4421" w:rsidRPr="002B4446">
          <w:rPr>
            <w:rFonts w:ascii="Times New Roman" w:hAnsi="Times New Roman" w:cs="Times New Roman"/>
            <w:sz w:val="24"/>
            <w:szCs w:val="28"/>
          </w:rPr>
          <w:t>Bogoliubov</w:t>
        </w:r>
      </w:ins>
      <w:proofErr w:type="spellEnd"/>
      <w:ins w:id="67" w:author="Xiaolong Liu" w:date="2022-07-19T10:54:00Z">
        <w:r w:rsidR="006D0FC4" w:rsidRPr="002B4446">
          <w:rPr>
            <w:rFonts w:ascii="Times New Roman" w:hAnsi="Times New Roman" w:cs="Times New Roman"/>
            <w:sz w:val="24"/>
            <w:szCs w:val="28"/>
          </w:rPr>
          <w:t xml:space="preserve"> quasiparticles,</w:t>
        </w:r>
      </w:ins>
      <w:ins w:id="68" w:author="Xiaolong Liu" w:date="2022-07-20T10:18:00Z">
        <w:r w:rsidR="00FF6AC8" w:rsidRPr="002B4446">
          <w:rPr>
            <w:rFonts w:ascii="Times New Roman" w:hAnsi="Times New Roman" w:cs="Times New Roman"/>
            <w:sz w:val="24"/>
            <w:szCs w:val="28"/>
          </w:rPr>
          <w:t xml:space="preserve"> allowing one to probe the</w:t>
        </w:r>
      </w:ins>
      <w:ins w:id="69" w:author="Xiaolong Liu" w:date="2022-07-20T10:19:00Z">
        <w:r w:rsidR="00FF6AC8" w:rsidRPr="002B4446">
          <w:rPr>
            <w:rFonts w:ascii="Times New Roman" w:hAnsi="Times New Roman" w:cs="Times New Roman"/>
            <w:sz w:val="24"/>
            <w:szCs w:val="28"/>
          </w:rPr>
          <w:t xml:space="preserve"> </w:t>
        </w:r>
      </w:ins>
      <w:ins w:id="70" w:author="Xiaolong Liu" w:date="2022-07-19T10:56:00Z">
        <w:r w:rsidR="006D0FC4" w:rsidRPr="002B4446">
          <w:rPr>
            <w:rFonts w:ascii="Times New Roman" w:hAnsi="Times New Roman" w:cs="Times New Roman"/>
            <w:sz w:val="24"/>
            <w:szCs w:val="28"/>
          </w:rPr>
          <w:t xml:space="preserve">momentum space structure of </w:t>
        </w:r>
      </w:ins>
      <m:oMath>
        <m:r>
          <w:ins w:id="71" w:author="Xiaolong Liu" w:date="2022-07-19T10:56:00Z">
            <m:rPr>
              <m:sty m:val="p"/>
            </m:rPr>
            <w:rPr>
              <w:rFonts w:ascii="Cambria Math" w:hAnsi="Cambria Math" w:cs="Times New Roman"/>
              <w:sz w:val="24"/>
              <w:szCs w:val="28"/>
            </w:rPr>
            <m:t>Δ</m:t>
          </w:ins>
        </m:r>
        <m:r>
          <w:ins w:id="72" w:author="Xiaolong Liu" w:date="2022-07-19T10:56:00Z">
            <w:rPr>
              <w:rFonts w:ascii="Cambria Math" w:hAnsi="Cambria Math" w:cs="Times New Roman"/>
              <w:sz w:val="24"/>
              <w:szCs w:val="28"/>
            </w:rPr>
            <m:t>(</m:t>
          </w:ins>
        </m:r>
        <m:r>
          <w:ins w:id="73" w:author="Xiaolong Liu" w:date="2022-07-19T10:56:00Z">
            <m:rPr>
              <m:sty m:val="bi"/>
            </m:rPr>
            <w:rPr>
              <w:rFonts w:ascii="Cambria Math" w:hAnsi="Cambria Math" w:cs="Times New Roman"/>
              <w:sz w:val="24"/>
              <w:szCs w:val="28"/>
            </w:rPr>
            <m:t>k</m:t>
          </w:ins>
        </m:r>
        <m:r>
          <w:ins w:id="74" w:author="Xiaolong Liu" w:date="2022-07-19T10:56:00Z">
            <w:rPr>
              <w:rFonts w:ascii="Cambria Math" w:hAnsi="Cambria Math" w:cs="Times New Roman"/>
              <w:sz w:val="24"/>
              <w:szCs w:val="28"/>
            </w:rPr>
            <m:t>)</m:t>
          </w:ins>
        </m:r>
      </m:oMath>
      <w:ins w:id="75" w:author="Xiaolong Liu" w:date="2022-07-19T10:55:00Z">
        <w:r w:rsidR="006D0FC4" w:rsidRPr="002B4446">
          <w:rPr>
            <w:rFonts w:ascii="Times New Roman" w:hAnsi="Times New Roman" w:cs="Times New Roman"/>
            <w:sz w:val="24"/>
            <w:szCs w:val="28"/>
          </w:rPr>
          <w:t xml:space="preserve"> </w:t>
        </w:r>
      </w:ins>
      <w:ins w:id="76" w:author="Xiaolong Liu" w:date="2022-07-19T10:57:00Z">
        <w:r w:rsidR="009A580A" w:rsidRPr="002B4446">
          <w:rPr>
            <w:rFonts w:ascii="Times New Roman" w:hAnsi="Times New Roman" w:cs="Times New Roman"/>
            <w:sz w:val="24"/>
            <w:szCs w:val="28"/>
          </w:rPr>
          <w:t xml:space="preserve">by examining </w:t>
        </w:r>
      </w:ins>
      <w:proofErr w:type="spellStart"/>
      <w:ins w:id="77" w:author="Xiaolong Liu" w:date="2022-07-19T10:56:00Z">
        <w:r w:rsidR="006D0FC4" w:rsidRPr="002B4446">
          <w:rPr>
            <w:rFonts w:ascii="Times New Roman" w:hAnsi="Times New Roman" w:cs="Times New Roman"/>
            <w:sz w:val="24"/>
            <w:szCs w:val="28"/>
          </w:rPr>
          <w:t>Bogoliubov</w:t>
        </w:r>
        <w:proofErr w:type="spellEnd"/>
        <w:r w:rsidR="006D0FC4" w:rsidRPr="002B4446">
          <w:rPr>
            <w:rFonts w:ascii="Times New Roman" w:hAnsi="Times New Roman" w:cs="Times New Roman"/>
            <w:sz w:val="24"/>
            <w:szCs w:val="28"/>
          </w:rPr>
          <w:t xml:space="preserve"> QPI (BQPI) patterns</w:t>
        </w:r>
      </w:ins>
      <w:ins w:id="78" w:author="Xiaolong Liu" w:date="2022-07-19T10:57:00Z">
        <w:r w:rsidR="009A580A" w:rsidRPr="002B4446">
          <w:rPr>
            <w:rFonts w:ascii="Times New Roman" w:hAnsi="Times New Roman" w:cs="Times New Roman"/>
            <w:sz w:val="24"/>
            <w:szCs w:val="28"/>
          </w:rPr>
          <w:t>.</w:t>
        </w:r>
      </w:ins>
    </w:p>
    <w:p w14:paraId="09B58E56" w14:textId="77777777" w:rsidR="006D0FC4" w:rsidRPr="002B4446" w:rsidRDefault="006D0FC4" w:rsidP="00FC3623">
      <w:pPr>
        <w:rPr>
          <w:ins w:id="79" w:author="Xiaolong Liu" w:date="2022-07-19T10:46:00Z"/>
          <w:rFonts w:ascii="Times New Roman" w:hAnsi="Times New Roman" w:cs="Times New Roman"/>
          <w:sz w:val="24"/>
          <w:szCs w:val="28"/>
        </w:rPr>
      </w:pPr>
    </w:p>
    <w:p w14:paraId="60900DC9" w14:textId="3FE35266" w:rsidR="00FC3623" w:rsidRPr="002B4446" w:rsidRDefault="00004FF5" w:rsidP="00FC3623">
      <w:pPr>
        <w:rPr>
          <w:rFonts w:ascii="Times New Roman" w:hAnsi="Times New Roman" w:cs="Times New Roman"/>
          <w:sz w:val="24"/>
          <w:szCs w:val="28"/>
        </w:rPr>
      </w:pPr>
      <w:ins w:id="80" w:author="Xiaolong Liu" w:date="2022-07-19T10:59:00Z">
        <w:r w:rsidRPr="002B4446">
          <w:rPr>
            <w:rFonts w:ascii="Times New Roman" w:hAnsi="Times New Roman" w:cs="Times New Roman"/>
            <w:sz w:val="24"/>
            <w:szCs w:val="28"/>
          </w:rPr>
          <w:t xml:space="preserve">A general </w:t>
        </w:r>
      </w:ins>
      <w:del w:id="81" w:author="Xiaolong Liu" w:date="2022-07-19T10:59:00Z">
        <w:r w:rsidR="00FC3623" w:rsidRPr="002B4446" w:rsidDel="00004FF5">
          <w:rPr>
            <w:rFonts w:ascii="Times New Roman" w:hAnsi="Times New Roman" w:cs="Times New Roman"/>
            <w:b/>
            <w:bCs/>
            <w:i/>
            <w:iCs/>
            <w:sz w:val="24"/>
            <w:szCs w:val="28"/>
            <w:rPrChange w:id="82" w:author="Xiaolong Liu" w:date="2022-07-21T00:25:00Z">
              <w:rPr>
                <w:rFonts w:ascii="Times New Roman" w:hAnsi="Times New Roman" w:cs="Times New Roman"/>
                <w:sz w:val="24"/>
                <w:szCs w:val="28"/>
              </w:rPr>
            </w:rPrChange>
          </w:rPr>
          <w:delText>we can obtain useful information about the Hamiltonian of the material through calculating it,</w:delText>
        </w:r>
        <w:r w:rsidR="00B47771" w:rsidRPr="002B4446" w:rsidDel="00004FF5">
          <w:rPr>
            <w:rFonts w:ascii="Times New Roman" w:hAnsi="Times New Roman" w:cs="Times New Roman"/>
            <w:b/>
            <w:bCs/>
            <w:i/>
            <w:iCs/>
            <w:sz w:val="24"/>
            <w:szCs w:val="28"/>
            <w:rPrChange w:id="83" w:author="Xiaolong Liu" w:date="2022-07-21T00:25:00Z">
              <w:rPr>
                <w:rFonts w:ascii="Times New Roman" w:hAnsi="Times New Roman" w:cs="Times New Roman"/>
                <w:sz w:val="24"/>
                <w:szCs w:val="28"/>
              </w:rPr>
            </w:rPrChange>
          </w:rPr>
          <w:delText xml:space="preserve"> </w:delText>
        </w:r>
        <w:r w:rsidR="00FC3623" w:rsidRPr="002B4446" w:rsidDel="00004FF5">
          <w:rPr>
            <w:rFonts w:ascii="Times New Roman" w:hAnsi="Times New Roman" w:cs="Times New Roman"/>
            <w:b/>
            <w:bCs/>
            <w:i/>
            <w:iCs/>
            <w:sz w:val="24"/>
            <w:szCs w:val="28"/>
            <w:rPrChange w:id="84" w:author="Xiaolong Liu" w:date="2022-07-21T00:25:00Z">
              <w:rPr>
                <w:rFonts w:ascii="Times New Roman" w:hAnsi="Times New Roman" w:cs="Times New Roman"/>
                <w:sz w:val="24"/>
                <w:szCs w:val="28"/>
              </w:rPr>
            </w:rPrChange>
          </w:rPr>
          <w:delText xml:space="preserve">and then obtain </w:delText>
        </w:r>
        <w:r w:rsidR="00B47771" w:rsidRPr="002B4446" w:rsidDel="00004FF5">
          <w:rPr>
            <w:rFonts w:ascii="Times New Roman" w:hAnsi="Times New Roman" w:cs="Times New Roman"/>
            <w:b/>
            <w:bCs/>
            <w:i/>
            <w:iCs/>
            <w:sz w:val="24"/>
            <w:szCs w:val="28"/>
            <w:rPrChange w:id="85" w:author="Xiaolong Liu" w:date="2022-07-21T00:25:00Z">
              <w:rPr>
                <w:rFonts w:ascii="Times New Roman" w:hAnsi="Times New Roman" w:cs="Times New Roman"/>
                <w:sz w:val="24"/>
                <w:szCs w:val="28"/>
              </w:rPr>
            </w:rPrChange>
          </w:rPr>
          <w:delText xml:space="preserve">the information about </w:delText>
        </w:r>
        <w:r w:rsidR="00FC3623" w:rsidRPr="002B4446" w:rsidDel="00004FF5">
          <w:rPr>
            <w:rFonts w:ascii="Times New Roman" w:hAnsi="Times New Roman" w:cs="Times New Roman"/>
            <w:b/>
            <w:bCs/>
            <w:i/>
            <w:iCs/>
            <w:sz w:val="24"/>
            <w:szCs w:val="28"/>
            <w:rPrChange w:id="86" w:author="Xiaolong Liu" w:date="2022-07-21T00:25:00Z">
              <w:rPr>
                <w:rFonts w:ascii="Times New Roman" w:hAnsi="Times New Roman" w:cs="Times New Roman"/>
                <w:sz w:val="24"/>
                <w:szCs w:val="28"/>
              </w:rPr>
            </w:rPrChange>
          </w:rPr>
          <w:delText>the dispersion relation (the band structure for a conventional metal)</w:delText>
        </w:r>
        <w:r w:rsidR="00B47771" w:rsidRPr="002B4446" w:rsidDel="00004FF5">
          <w:rPr>
            <w:rFonts w:ascii="Times New Roman" w:hAnsi="Times New Roman" w:cs="Times New Roman"/>
            <w:b/>
            <w:bCs/>
            <w:i/>
            <w:iCs/>
            <w:sz w:val="24"/>
            <w:szCs w:val="28"/>
            <w:rPrChange w:id="87" w:author="Xiaolong Liu" w:date="2022-07-21T00:25:00Z">
              <w:rPr>
                <w:rFonts w:ascii="Times New Roman" w:hAnsi="Times New Roman" w:cs="Times New Roman"/>
                <w:sz w:val="24"/>
                <w:szCs w:val="28"/>
              </w:rPr>
            </w:rPrChange>
          </w:rPr>
          <w:delText xml:space="preserve"> and </w:delText>
        </w:r>
        <w:r w:rsidR="00FC3623" w:rsidRPr="002B4446" w:rsidDel="00004FF5">
          <w:rPr>
            <w:rFonts w:ascii="Times New Roman" w:hAnsi="Times New Roman" w:cs="Times New Roman"/>
            <w:b/>
            <w:bCs/>
            <w:i/>
            <w:iCs/>
            <w:sz w:val="24"/>
            <w:szCs w:val="28"/>
            <w:rPrChange w:id="88" w:author="Xiaolong Liu" w:date="2022-07-21T00:25:00Z">
              <w:rPr>
                <w:rFonts w:ascii="Times New Roman" w:hAnsi="Times New Roman" w:cs="Times New Roman"/>
                <w:sz w:val="24"/>
                <w:szCs w:val="28"/>
              </w:rPr>
            </w:rPrChange>
          </w:rPr>
          <w:delText>the</w:delText>
        </w:r>
        <w:r w:rsidR="00B47771" w:rsidRPr="002B4446" w:rsidDel="00004FF5">
          <w:rPr>
            <w:rFonts w:ascii="Times New Roman" w:hAnsi="Times New Roman" w:cs="Times New Roman"/>
            <w:b/>
            <w:bCs/>
            <w:i/>
            <w:iCs/>
            <w:sz w:val="24"/>
            <w:szCs w:val="28"/>
            <w:rPrChange w:id="89" w:author="Xiaolong Liu" w:date="2022-07-21T00:25:00Z">
              <w:rPr>
                <w:rFonts w:ascii="Times New Roman" w:hAnsi="Times New Roman" w:cs="Times New Roman"/>
                <w:sz w:val="24"/>
                <w:szCs w:val="28"/>
              </w:rPr>
            </w:rPrChange>
          </w:rPr>
          <w:delText xml:space="preserve"> </w:delText>
        </w:r>
        <w:r w:rsidR="00FC3623" w:rsidRPr="002B4446" w:rsidDel="00004FF5">
          <w:rPr>
            <w:rFonts w:ascii="Times New Roman" w:hAnsi="Times New Roman" w:cs="Times New Roman"/>
            <w:b/>
            <w:bCs/>
            <w:i/>
            <w:iCs/>
            <w:sz w:val="24"/>
            <w:szCs w:val="28"/>
            <w:rPrChange w:id="90" w:author="Xiaolong Liu" w:date="2022-07-21T00:25:00Z">
              <w:rPr>
                <w:rFonts w:ascii="Times New Roman" w:hAnsi="Times New Roman" w:cs="Times New Roman"/>
                <w:sz w:val="24"/>
                <w:szCs w:val="28"/>
              </w:rPr>
            </w:rPrChange>
          </w:rPr>
          <w:delText>energy-momentum states which the quasiparticles live in.</w:delText>
        </w:r>
        <w:r w:rsidR="00B47771" w:rsidRPr="002B4446" w:rsidDel="00004FF5">
          <w:rPr>
            <w:rFonts w:ascii="Times New Roman" w:hAnsi="Times New Roman" w:cs="Times New Roman"/>
            <w:b/>
            <w:bCs/>
            <w:i/>
            <w:iCs/>
            <w:sz w:val="24"/>
            <w:szCs w:val="28"/>
            <w:rPrChange w:id="91" w:author="Xiaolong Liu" w:date="2022-07-21T00:25:00Z">
              <w:rPr>
                <w:rFonts w:ascii="Times New Roman" w:hAnsi="Times New Roman" w:cs="Times New Roman"/>
                <w:sz w:val="24"/>
                <w:szCs w:val="28"/>
              </w:rPr>
            </w:rPrChange>
          </w:rPr>
          <w:delText xml:space="preserve"> </w:delText>
        </w:r>
        <w:r w:rsidR="00FC3623" w:rsidRPr="002B4446" w:rsidDel="00004FF5">
          <w:rPr>
            <w:rFonts w:ascii="Times New Roman" w:hAnsi="Times New Roman" w:cs="Times New Roman"/>
            <w:b/>
            <w:bCs/>
            <w:i/>
            <w:iCs/>
            <w:sz w:val="24"/>
            <w:szCs w:val="28"/>
            <w:rPrChange w:id="92" w:author="Xiaolong Liu" w:date="2022-07-21T00:25:00Z">
              <w:rPr>
                <w:rFonts w:ascii="Times New Roman" w:hAnsi="Times New Roman" w:cs="Times New Roman"/>
                <w:sz w:val="24"/>
                <w:szCs w:val="28"/>
              </w:rPr>
            </w:rPrChange>
          </w:rPr>
          <w:delText>For the real</w:delText>
        </w:r>
      </w:del>
      <w:ins w:id="93" w:author="Xiaolong Liu" w:date="2022-07-19T10:59:00Z">
        <w:r w:rsidRPr="002B4446">
          <w:rPr>
            <w:rFonts w:ascii="Times New Roman" w:hAnsi="Times New Roman" w:cs="Times New Roman"/>
            <w:b/>
            <w:bCs/>
            <w:i/>
            <w:iCs/>
            <w:sz w:val="24"/>
            <w:szCs w:val="28"/>
            <w:rPrChange w:id="94" w:author="Xiaolong Liu" w:date="2022-07-21T00:25:00Z">
              <w:rPr>
                <w:rFonts w:ascii="Times New Roman" w:hAnsi="Times New Roman" w:cs="Times New Roman"/>
                <w:sz w:val="24"/>
                <w:szCs w:val="28"/>
              </w:rPr>
            </w:rPrChange>
          </w:rPr>
          <w:t>k</w:t>
        </w:r>
      </w:ins>
      <w:r w:rsidR="00FC3623" w:rsidRPr="002B4446">
        <w:rPr>
          <w:rFonts w:ascii="Times New Roman" w:hAnsi="Times New Roman" w:cs="Times New Roman"/>
          <w:sz w:val="24"/>
          <w:szCs w:val="28"/>
        </w:rPr>
        <w:t>-space</w:t>
      </w:r>
      <w:del w:id="95" w:author="Xiaolong Liu" w:date="2022-07-20T16:13:00Z">
        <w:r w:rsidR="00FC3623" w:rsidRPr="002B4446" w:rsidDel="0051319B">
          <w:rPr>
            <w:rFonts w:ascii="Times New Roman" w:hAnsi="Times New Roman" w:cs="Times New Roman"/>
            <w:sz w:val="24"/>
            <w:szCs w:val="28"/>
          </w:rPr>
          <w:delText xml:space="preserve"> </w:delText>
        </w:r>
      </w:del>
      <w:ins w:id="96" w:author="Xiaolong Liu" w:date="2022-07-19T11:00:00Z">
        <w:r w:rsidRPr="002B4446">
          <w:rPr>
            <w:rFonts w:ascii="Times New Roman" w:hAnsi="Times New Roman" w:cs="Times New Roman"/>
            <w:sz w:val="24"/>
            <w:szCs w:val="28"/>
          </w:rPr>
          <w:t xml:space="preserve"> binding </w:t>
        </w:r>
      </w:ins>
      <w:r w:rsidR="00FC3623" w:rsidRPr="002B4446">
        <w:rPr>
          <w:rFonts w:ascii="Times New Roman" w:hAnsi="Times New Roman" w:cs="Times New Roman"/>
          <w:sz w:val="24"/>
          <w:szCs w:val="28"/>
        </w:rPr>
        <w:t>Hamiltonian</w:t>
      </w:r>
      <w:ins w:id="97" w:author="Xiaolong Liu" w:date="2022-07-19T11:00:00Z">
        <w:r w:rsidRPr="002B4446">
          <w:rPr>
            <w:rFonts w:ascii="Times New Roman" w:hAnsi="Times New Roman" w:cs="Times New Roman"/>
            <w:sz w:val="24"/>
            <w:szCs w:val="28"/>
          </w:rPr>
          <w:t xml:space="preserve"> can be written as</w:t>
        </w:r>
      </w:ins>
      <w:del w:id="98" w:author="Xiaolong Liu" w:date="2022-07-19T11:00:00Z">
        <w:r w:rsidR="00FC3623" w:rsidRPr="002B4446" w:rsidDel="00004FF5">
          <w:rPr>
            <w:rFonts w:ascii="Times New Roman" w:hAnsi="Times New Roman" w:cs="Times New Roman"/>
            <w:sz w:val="24"/>
            <w:szCs w:val="28"/>
          </w:rPr>
          <w:delText>, we have</w:delText>
        </w:r>
      </w:del>
    </w:p>
    <w:p w14:paraId="3C91374B" w14:textId="1457A81A" w:rsidR="001E1267" w:rsidRPr="002B4446" w:rsidRDefault="00000000" w:rsidP="00FC3623">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 xml:space="preserve">= </m:t>
              </m:r>
              <m:nary>
                <m:naryPr>
                  <m:chr m:val="∑"/>
                  <m:limLoc m:val="undOvr"/>
                  <m:supHide m:val="1"/>
                  <m:ctrlPr>
                    <w:rPr>
                      <w:rFonts w:ascii="Cambria Math" w:hAnsi="Cambria Math" w:cs="Times New Roman"/>
                      <w:i/>
                      <w:sz w:val="24"/>
                      <w:szCs w:val="28"/>
                    </w:rPr>
                  </m:ctrlPr>
                </m:naryPr>
                <m:sub>
                  <m:r>
                    <w:rPr>
                      <w:rFonts w:ascii="Cambria Math" w:hAnsi="Cambria Math" w:cs="Times New Roman"/>
                      <w:sz w:val="24"/>
                      <w:szCs w:val="28"/>
                    </w:rPr>
                    <m:t>α,β,</m:t>
                  </m:r>
                  <m:r>
                    <m:rPr>
                      <m:sty m:val="bi"/>
                    </m:rPr>
                    <w:rPr>
                      <w:rFonts w:ascii="Cambria Math" w:hAnsi="Cambria Math" w:cs="Times New Roman"/>
                      <w:sz w:val="24"/>
                      <w:szCs w:val="28"/>
                    </w:rPr>
                    <m:t>k</m:t>
                  </m:r>
                </m:sub>
                <m:sup/>
                <m:e>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α,β</m:t>
                      </m:r>
                      <m:r>
                        <w:ins w:id="99" w:author="Xiaolong Liu" w:date="2022-07-20T10:30:00Z">
                          <w:rPr>
                            <w:rFonts w:ascii="Cambria Math" w:hAnsi="Cambria Math" w:cs="Times New Roman"/>
                            <w:sz w:val="24"/>
                            <w:szCs w:val="28"/>
                          </w:rPr>
                          <m:t>,</m:t>
                        </w:ins>
                      </m:r>
                      <m:r>
                        <w:del w:id="100" w:author="Xiaolong Liu" w:date="2022-07-20T10:30:00Z">
                          <w:rPr>
                            <w:rFonts w:ascii="Cambria Math" w:hAnsi="Cambria Math" w:cs="Times New Roman"/>
                            <w:sz w:val="24"/>
                            <w:szCs w:val="28"/>
                          </w:rPr>
                          <m:t>.</m:t>
                        </w:del>
                      </m:r>
                      <m:r>
                        <m:rPr>
                          <m:sty m:val="bi"/>
                        </m:rPr>
                        <w:rPr>
                          <w:rFonts w:ascii="Cambria Math" w:hAnsi="Cambria Math" w:cs="Times New Roman"/>
                          <w:sz w:val="24"/>
                          <w:szCs w:val="28"/>
                        </w:rPr>
                        <m:t>k</m:t>
                      </m:r>
                    </m:sub>
                  </m:sSub>
                  <m:sSubSup>
                    <m:sSubSupPr>
                      <m:ctrlPr>
                        <w:rPr>
                          <w:rFonts w:ascii="Cambria Math" w:hAnsi="Cambria Math" w:cs="Times New Roman"/>
                          <w:i/>
                          <w:sz w:val="24"/>
                          <w:szCs w:val="28"/>
                        </w:rPr>
                      </m:ctrlPr>
                    </m:sSubSupPr>
                    <m:e>
                      <m:r>
                        <w:rPr>
                          <w:rFonts w:ascii="Cambria Math" w:hAnsi="Cambria Math" w:cs="Times New Roman"/>
                          <w:sz w:val="24"/>
                          <w:szCs w:val="28"/>
                        </w:rPr>
                        <m:t>c</m:t>
                      </m:r>
                    </m:e>
                    <m:sub>
                      <m:r>
                        <w:rPr>
                          <w:rFonts w:ascii="Cambria Math" w:hAnsi="Cambria Math" w:cs="Times New Roman"/>
                          <w:sz w:val="24"/>
                          <w:szCs w:val="28"/>
                        </w:rPr>
                        <m:t>α</m:t>
                      </m:r>
                      <m:r>
                        <m:rPr>
                          <m:sty m:val="bi"/>
                        </m:rPr>
                        <w:rPr>
                          <w:rFonts w:ascii="Cambria Math" w:hAnsi="Cambria Math" w:cs="Times New Roman"/>
                          <w:sz w:val="24"/>
                          <w:szCs w:val="28"/>
                        </w:rPr>
                        <m:t>k</m:t>
                      </m:r>
                    </m:sub>
                    <m:sup>
                      <m:r>
                        <w:ins w:id="101" w:author="Xiaolong Liu" w:date="2022-07-20T10:26:00Z">
                          <w:rPr>
                            <w:rFonts w:ascii="Cambria Math" w:hAnsi="Cambria Math" w:cs="Times New Roman"/>
                            <w:sz w:val="24"/>
                            <w:szCs w:val="28"/>
                          </w:rPr>
                          <m:t>†</m:t>
                        </w:ins>
                      </m:r>
                      <m:r>
                        <w:del w:id="102" w:author="Xiaolong Liu" w:date="2022-07-20T10:26:00Z">
                          <w:rPr>
                            <w:rFonts w:ascii="Cambria Math" w:hAnsi="Cambria Math" w:cs="Times New Roman"/>
                            <w:sz w:val="24"/>
                            <w:szCs w:val="28"/>
                          </w:rPr>
                          <m:t>*</m:t>
                        </w:del>
                      </m:r>
                    </m:sup>
                  </m:sSubSup>
                  <m:sSub>
                    <m:sSubPr>
                      <m:ctrlPr>
                        <w:rPr>
                          <w:rFonts w:ascii="Cambria Math" w:hAnsi="Cambria Math" w:cs="Times New Roman"/>
                          <w:i/>
                          <w:sz w:val="24"/>
                          <w:szCs w:val="28"/>
                        </w:rPr>
                      </m:ctrlPr>
                    </m:sSubPr>
                    <m:e>
                      <m:r>
                        <w:rPr>
                          <w:rFonts w:ascii="Cambria Math" w:hAnsi="Cambria Math" w:cs="Times New Roman"/>
                          <w:sz w:val="24"/>
                          <w:szCs w:val="28"/>
                        </w:rPr>
                        <m:t>c</m:t>
                      </m:r>
                    </m:e>
                    <m:sub>
                      <m:r>
                        <w:rPr>
                          <w:rFonts w:ascii="Cambria Math" w:hAnsi="Cambria Math" w:cs="Times New Roman"/>
                          <w:sz w:val="24"/>
                          <w:szCs w:val="28"/>
                        </w:rPr>
                        <m:t>β</m:t>
                      </m:r>
                      <m:r>
                        <m:rPr>
                          <m:sty m:val="bi"/>
                        </m:rPr>
                        <w:rPr>
                          <w:rFonts w:ascii="Cambria Math" w:hAnsi="Cambria Math" w:cs="Times New Roman"/>
                          <w:sz w:val="24"/>
                          <w:szCs w:val="28"/>
                        </w:rPr>
                        <m:t>k</m:t>
                      </m:r>
                    </m:sub>
                  </m:sSub>
                </m:e>
              </m:nary>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1</m:t>
                  </m:r>
                </m:e>
              </m:d>
            </m:e>
          </m:eqArr>
        </m:oMath>
      </m:oMathPara>
    </w:p>
    <w:p w14:paraId="1B86F6E4" w14:textId="7000FCE7" w:rsidR="00B47771" w:rsidRPr="002B4446" w:rsidRDefault="007D180F" w:rsidP="00FC3623">
      <w:pPr>
        <w:rPr>
          <w:rFonts w:ascii="Times New Roman" w:hAnsi="Times New Roman" w:cs="Times New Roman"/>
          <w:sz w:val="24"/>
          <w:szCs w:val="28"/>
        </w:rPr>
      </w:pPr>
      <w:r w:rsidRPr="002B4446">
        <w:rPr>
          <w:rFonts w:ascii="Times New Roman" w:hAnsi="Times New Roman" w:cs="Times New Roman"/>
          <w:sz w:val="24"/>
          <w:szCs w:val="28"/>
        </w:rPr>
        <w:t>where</w:t>
      </w:r>
      <m:oMath>
        <m:r>
          <w:rPr>
            <w:rFonts w:ascii="Cambria Math" w:hAnsi="Cambria Math" w:cs="Times New Roman"/>
            <w:sz w:val="24"/>
            <w:szCs w:val="28"/>
          </w:rPr>
          <m:t xml:space="preserve"> α, β </m:t>
        </m:r>
      </m:oMath>
      <w:ins w:id="103" w:author="Xiaolong Liu" w:date="2022-07-19T14:31:00Z">
        <w:r w:rsidR="0036522D" w:rsidRPr="002B4446">
          <w:rPr>
            <w:rFonts w:ascii="Times New Roman" w:hAnsi="Times New Roman" w:cs="Times New Roman"/>
            <w:sz w:val="24"/>
            <w:szCs w:val="28"/>
          </w:rPr>
          <w:t>denote</w:t>
        </w:r>
      </w:ins>
      <w:del w:id="104" w:author="Xiaolong Liu" w:date="2022-07-19T14:31:00Z">
        <w:r w:rsidRPr="002B4446" w:rsidDel="0036522D">
          <w:rPr>
            <w:rFonts w:ascii="Times New Roman" w:hAnsi="Times New Roman" w:cs="Times New Roman"/>
            <w:sz w:val="24"/>
            <w:szCs w:val="28"/>
          </w:rPr>
          <w:delText>represent energy bands</w:delText>
        </w:r>
      </w:del>
      <w:ins w:id="105" w:author="Xiaolong Liu" w:date="2022-07-19T14:31:00Z">
        <w:r w:rsidR="0036522D" w:rsidRPr="002B4446">
          <w:rPr>
            <w:rFonts w:ascii="Times New Roman" w:hAnsi="Times New Roman" w:cs="Times New Roman"/>
            <w:sz w:val="24"/>
            <w:szCs w:val="28"/>
          </w:rPr>
          <w:t xml:space="preserve"> </w:t>
        </w:r>
        <w:r w:rsidR="00244DB6" w:rsidRPr="002B4446">
          <w:rPr>
            <w:rFonts w:ascii="Times New Roman" w:hAnsi="Times New Roman" w:cs="Times New Roman"/>
            <w:sz w:val="24"/>
            <w:szCs w:val="28"/>
          </w:rPr>
          <w:t>orbitals</w:t>
        </w:r>
      </w:ins>
      <w:ins w:id="106" w:author="Xiaolong Liu" w:date="2022-07-19T14:53:00Z">
        <w:r w:rsidR="00357D8E" w:rsidRPr="002B4446">
          <w:rPr>
            <w:rFonts w:ascii="Times New Roman" w:hAnsi="Times New Roman" w:cs="Times New Roman"/>
            <w:sz w:val="24"/>
            <w:szCs w:val="28"/>
          </w:rPr>
          <w:t>/bands</w:t>
        </w:r>
      </w:ins>
      <w:r w:rsidRPr="002B4446">
        <w:rPr>
          <w:rFonts w:ascii="Times New Roman" w:hAnsi="Times New Roman" w:cs="Times New Roman"/>
          <w:sz w:val="24"/>
          <w:szCs w:val="28"/>
        </w:rPr>
        <w:t xml:space="preserve">. </w:t>
      </w:r>
      <w:del w:id="107" w:author="Xiaolong Liu" w:date="2022-07-19T11:00:00Z">
        <w:r w:rsidRPr="002B4446" w:rsidDel="00F55166">
          <w:rPr>
            <w:rFonts w:ascii="Times New Roman" w:hAnsi="Times New Roman" w:cs="Times New Roman"/>
            <w:sz w:val="24"/>
            <w:szCs w:val="28"/>
          </w:rPr>
          <w:delText>Gi</w:delText>
        </w:r>
        <w:r w:rsidR="00373A02" w:rsidRPr="002B4446" w:rsidDel="00F55166">
          <w:rPr>
            <w:rFonts w:ascii="Times New Roman" w:hAnsi="Times New Roman" w:cs="Times New Roman"/>
            <w:sz w:val="24"/>
            <w:szCs w:val="28"/>
          </w:rPr>
          <w:delText>ve</w:delText>
        </w:r>
        <w:r w:rsidRPr="002B4446" w:rsidDel="00F55166">
          <w:rPr>
            <w:rFonts w:ascii="Times New Roman" w:hAnsi="Times New Roman" w:cs="Times New Roman"/>
            <w:sz w:val="24"/>
            <w:szCs w:val="28"/>
          </w:rPr>
          <w:delText xml:space="preserve"> </w:delText>
        </w:r>
      </w:del>
      <w:ins w:id="108" w:author="Xiaolong Liu" w:date="2022-07-19T11:00:00Z">
        <w:r w:rsidR="00F55166" w:rsidRPr="002B4446">
          <w:rPr>
            <w:rFonts w:ascii="Times New Roman" w:hAnsi="Times New Roman" w:cs="Times New Roman"/>
            <w:sz w:val="24"/>
            <w:szCs w:val="28"/>
          </w:rPr>
          <w:t xml:space="preserve">The </w:t>
        </w:r>
      </w:ins>
      <w:ins w:id="109" w:author="Xiaolong Liu" w:date="2022-07-20T18:35:00Z">
        <w:r w:rsidR="004B688A" w:rsidRPr="002B4446">
          <w:rPr>
            <w:rFonts w:ascii="Times New Roman" w:hAnsi="Times New Roman" w:cs="Times New Roman"/>
            <w:sz w:val="24"/>
            <w:szCs w:val="28"/>
          </w:rPr>
          <w:t>retarded single electron</w:t>
        </w:r>
      </w:ins>
      <w:ins w:id="110" w:author="Xiaolong Liu" w:date="2022-07-19T11:00:00Z">
        <w:r w:rsidR="00F55166" w:rsidRPr="002B4446">
          <w:rPr>
            <w:rFonts w:ascii="Times New Roman" w:hAnsi="Times New Roman" w:cs="Times New Roman"/>
            <w:sz w:val="24"/>
            <w:szCs w:val="28"/>
          </w:rPr>
          <w:t xml:space="preserve"> </w:t>
        </w:r>
      </w:ins>
      <w:r w:rsidRPr="002B4446">
        <w:rPr>
          <w:rFonts w:ascii="Times New Roman" w:hAnsi="Times New Roman" w:cs="Times New Roman"/>
          <w:sz w:val="24"/>
          <w:szCs w:val="28"/>
        </w:rPr>
        <w:t xml:space="preserve">Green's function </w:t>
      </w:r>
      <w:del w:id="111" w:author="Xiaolong Liu" w:date="2022-07-19T11:00:00Z">
        <w:r w:rsidRPr="002B4446" w:rsidDel="00F55166">
          <w:rPr>
            <w:rFonts w:ascii="Times New Roman" w:hAnsi="Times New Roman" w:cs="Times New Roman"/>
            <w:sz w:val="24"/>
            <w:szCs w:val="28"/>
          </w:rPr>
          <w:delText xml:space="preserve">for </w:delText>
        </w:r>
      </w:del>
      <w:ins w:id="112" w:author="Xiaolong Liu" w:date="2022-07-19T11:00:00Z">
        <w:r w:rsidR="00F55166" w:rsidRPr="002B4446">
          <w:rPr>
            <w:rFonts w:ascii="Times New Roman" w:hAnsi="Times New Roman" w:cs="Times New Roman"/>
            <w:sz w:val="24"/>
            <w:szCs w:val="28"/>
          </w:rPr>
          <w:t xml:space="preserve">of </w:t>
        </w:r>
      </w:ins>
      <w:r w:rsidRPr="002B4446">
        <w:rPr>
          <w:rFonts w:ascii="Times New Roman" w:hAnsi="Times New Roman" w:cs="Times New Roman"/>
          <w:sz w:val="24"/>
          <w:szCs w:val="28"/>
        </w:rPr>
        <w:t>the unperturbed system</w:t>
      </w:r>
      <w:ins w:id="113" w:author="Xiaolong Liu" w:date="2022-07-19T11:00:00Z">
        <w:r w:rsidR="00EB3E28" w:rsidRPr="002B4446">
          <w:rPr>
            <w:rFonts w:ascii="Times New Roman" w:hAnsi="Times New Roman" w:cs="Times New Roman"/>
            <w:sz w:val="24"/>
            <w:szCs w:val="28"/>
          </w:rPr>
          <w:t xml:space="preserve"> is defined as</w:t>
        </w:r>
      </w:ins>
    </w:p>
    <w:p w14:paraId="29B0F752" w14:textId="050CD351" w:rsidR="001E1267" w:rsidRPr="002B4446" w:rsidRDefault="00000000" w:rsidP="00FC3623">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r>
                        <w:rPr>
                          <w:rFonts w:ascii="Cambria Math" w:hAnsi="Cambria Math" w:cs="Times New Roman"/>
                          <w:sz w:val="24"/>
                          <w:szCs w:val="28"/>
                        </w:rPr>
                        <m:t>E+iδ-</m:t>
                      </m:r>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d>
                </m:e>
                <m:sup>
                  <m:r>
                    <w:rPr>
                      <w:rFonts w:ascii="Cambria Math" w:hAnsi="Cambria Math" w:cs="Times New Roman"/>
                      <w:sz w:val="24"/>
                      <w:szCs w:val="28"/>
                    </w:rPr>
                    <m:t>-1</m:t>
                  </m:r>
                </m:sup>
              </m:sSup>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2</m:t>
                  </m:r>
                </m:e>
              </m:d>
            </m:e>
          </m:eqArr>
        </m:oMath>
      </m:oMathPara>
    </w:p>
    <w:p w14:paraId="4830D5BB" w14:textId="06B9E9CB" w:rsidR="007D180F" w:rsidRPr="002B4446" w:rsidRDefault="007D180F" w:rsidP="00FC3623">
      <w:pPr>
        <w:rPr>
          <w:ins w:id="114" w:author="Xiaolong Liu" w:date="2022-07-20T16:14:00Z"/>
          <w:rFonts w:ascii="Times New Roman" w:hAnsi="Times New Roman" w:cs="Times New Roman"/>
          <w:sz w:val="24"/>
          <w:szCs w:val="28"/>
        </w:rPr>
      </w:pPr>
      <w:r w:rsidRPr="002B4446">
        <w:rPr>
          <w:rFonts w:ascii="Times New Roman" w:hAnsi="Times New Roman" w:cs="Times New Roman"/>
          <w:sz w:val="24"/>
          <w:szCs w:val="28"/>
        </w:rPr>
        <w:t xml:space="preserve">where </w:t>
      </w:r>
      <m:oMath>
        <m:r>
          <w:rPr>
            <w:rFonts w:ascii="Cambria Math" w:hAnsi="Cambria Math" w:cs="Times New Roman"/>
            <w:sz w:val="24"/>
            <w:szCs w:val="28"/>
          </w:rPr>
          <m:t xml:space="preserve">δ </m:t>
        </m:r>
      </m:oMath>
      <w:r w:rsidRPr="002B4446">
        <w:rPr>
          <w:rFonts w:ascii="Times New Roman" w:hAnsi="Times New Roman" w:cs="Times New Roman"/>
          <w:sz w:val="24"/>
          <w:szCs w:val="28"/>
        </w:rPr>
        <w:t xml:space="preserve">represents </w:t>
      </w:r>
      <w:ins w:id="115" w:author="Xiaolong Liu" w:date="2022-07-19T11:00:00Z">
        <w:r w:rsidR="00BA6A5C" w:rsidRPr="002B4446">
          <w:rPr>
            <w:rFonts w:ascii="Times New Roman" w:hAnsi="Times New Roman" w:cs="Times New Roman"/>
            <w:sz w:val="24"/>
            <w:szCs w:val="28"/>
          </w:rPr>
          <w:t xml:space="preserve">an </w:t>
        </w:r>
      </w:ins>
      <w:r w:rsidRPr="002B4446">
        <w:rPr>
          <w:rFonts w:ascii="Times New Roman" w:hAnsi="Times New Roman" w:cs="Times New Roman"/>
          <w:sz w:val="24"/>
          <w:szCs w:val="28"/>
        </w:rPr>
        <w:t xml:space="preserve">energy </w:t>
      </w:r>
      <w:del w:id="116" w:author="Xiaolong Liu" w:date="2022-07-19T11:01:00Z">
        <w:r w:rsidRPr="002B4446" w:rsidDel="00BA6A5C">
          <w:rPr>
            <w:rFonts w:ascii="Times New Roman" w:hAnsi="Times New Roman" w:cs="Times New Roman"/>
            <w:sz w:val="24"/>
            <w:szCs w:val="28"/>
          </w:rPr>
          <w:delText>resolution or bias modulation.</w:delText>
        </w:r>
      </w:del>
      <w:ins w:id="117" w:author="Xiaolong Liu" w:date="2022-07-19T11:01:00Z">
        <w:r w:rsidR="00BA6A5C" w:rsidRPr="002B4446">
          <w:rPr>
            <w:rFonts w:ascii="Times New Roman" w:hAnsi="Times New Roman" w:cs="Times New Roman"/>
            <w:sz w:val="24"/>
            <w:szCs w:val="28"/>
          </w:rPr>
          <w:t>smearing</w:t>
        </w:r>
        <w:r w:rsidR="007F256E" w:rsidRPr="002B4446">
          <w:rPr>
            <w:rFonts w:ascii="Times New Roman" w:hAnsi="Times New Roman" w:cs="Times New Roman"/>
            <w:sz w:val="24"/>
            <w:szCs w:val="28"/>
          </w:rPr>
          <w:t xml:space="preserve"> due to finite experimental energy resolution.</w:t>
        </w:r>
      </w:ins>
      <w:ins w:id="118" w:author="Xiaolong Liu" w:date="2022-07-19T11:02:00Z">
        <w:r w:rsidR="00C71CA4" w:rsidRPr="002B4446">
          <w:rPr>
            <w:rFonts w:ascii="Times New Roman" w:hAnsi="Times New Roman" w:cs="Times New Roman"/>
            <w:sz w:val="24"/>
            <w:szCs w:val="28"/>
          </w:rPr>
          <w:t xml:space="preserve"> With </w:t>
        </w:r>
      </w:ins>
      <m:oMath>
        <m:r>
          <w:ins w:id="119" w:author="Xiaolong Liu" w:date="2022-07-19T11:02:00Z">
            <w:rPr>
              <w:rFonts w:ascii="Cambria Math" w:hAnsi="Cambria Math" w:cs="Times New Roman"/>
              <w:sz w:val="24"/>
              <w:szCs w:val="28"/>
            </w:rPr>
            <m:t>δ</m:t>
          </w:ins>
        </m:r>
      </m:oMath>
      <w:ins w:id="120" w:author="Xiaolong Liu" w:date="2022-07-19T11:02:00Z">
        <w:r w:rsidR="00C71CA4" w:rsidRPr="002B4446">
          <w:rPr>
            <w:rFonts w:ascii="Times New Roman" w:hAnsi="Times New Roman" w:cs="Times New Roman"/>
            <w:sz w:val="24"/>
            <w:szCs w:val="28"/>
          </w:rPr>
          <w:t xml:space="preserve"> being finite, theoretically infinitely sharp and narrow peaks would have finite width</w:t>
        </w:r>
      </w:ins>
      <w:ins w:id="121" w:author="Xiaolong Liu" w:date="2022-07-19T11:03:00Z">
        <w:r w:rsidR="00C71CA4" w:rsidRPr="002B4446">
          <w:rPr>
            <w:rFonts w:ascii="Times New Roman" w:hAnsi="Times New Roman" w:cs="Times New Roman"/>
            <w:sz w:val="24"/>
            <w:szCs w:val="28"/>
          </w:rPr>
          <w:t xml:space="preserve">. In practice, </w:t>
        </w:r>
      </w:ins>
      <m:oMath>
        <m:r>
          <w:ins w:id="122" w:author="Xiaolong Liu" w:date="2022-07-19T11:03:00Z">
            <w:rPr>
              <w:rFonts w:ascii="Cambria Math" w:hAnsi="Cambria Math" w:cs="Times New Roman"/>
              <w:sz w:val="24"/>
              <w:szCs w:val="28"/>
            </w:rPr>
            <m:t>δ</m:t>
          </w:ins>
        </m:r>
      </m:oMath>
      <w:ins w:id="123" w:author="Xiaolong Liu" w:date="2022-07-19T11:03:00Z">
        <w:r w:rsidR="00C71CA4" w:rsidRPr="002B4446">
          <w:rPr>
            <w:rFonts w:ascii="Times New Roman" w:hAnsi="Times New Roman" w:cs="Times New Roman"/>
            <w:sz w:val="24"/>
            <w:szCs w:val="28"/>
          </w:rPr>
          <w:t xml:space="preserve"> is taken to be ~the energy resolution of STM measurements</w:t>
        </w:r>
      </w:ins>
      <w:ins w:id="124" w:author="Xiaolong Liu" w:date="2022-07-20T10:38:00Z">
        <w:r w:rsidR="00B614FF" w:rsidRPr="002B4446">
          <w:rPr>
            <w:rFonts w:ascii="Times New Roman" w:hAnsi="Times New Roman" w:cs="Times New Roman"/>
            <w:sz w:val="24"/>
            <w:szCs w:val="28"/>
          </w:rPr>
          <w:t xml:space="preserve"> (~3.5</w:t>
        </w:r>
        <w:r w:rsidR="00B614FF" w:rsidRPr="002B4446">
          <w:rPr>
            <w:rFonts w:ascii="Times New Roman" w:hAnsi="Times New Roman" w:cs="Times New Roman"/>
            <w:b/>
            <w:i/>
            <w:sz w:val="24"/>
            <w:szCs w:val="28"/>
            <w:rPrChange w:id="125" w:author="Xiaolong Liu" w:date="2022-07-21T00:25:00Z">
              <w:rPr>
                <w:rFonts w:ascii="Cambria Math" w:hAnsi="Cambria Math" w:cs="Times New Roman"/>
                <w:b/>
                <w:i/>
                <w:sz w:val="24"/>
                <w:szCs w:val="28"/>
              </w:rPr>
            </w:rPrChange>
          </w:rPr>
          <w:t xml:space="preserve"> </w:t>
        </w:r>
      </w:ins>
      <m:oMath>
        <m:sSub>
          <m:sSubPr>
            <m:ctrlPr>
              <w:ins w:id="126" w:author="Xiaolong Liu" w:date="2022-07-20T10:38:00Z">
                <w:rPr>
                  <w:rFonts w:ascii="Cambria Math" w:hAnsi="Cambria Math" w:cs="Times New Roman"/>
                  <w:i/>
                  <w:sz w:val="24"/>
                  <w:szCs w:val="28"/>
                </w:rPr>
              </w:ins>
            </m:ctrlPr>
          </m:sSubPr>
          <m:e>
            <m:r>
              <w:ins w:id="127" w:author="Xiaolong Liu" w:date="2022-07-20T10:38:00Z">
                <w:rPr>
                  <w:rFonts w:ascii="Cambria Math" w:hAnsi="Cambria Math" w:cs="Times New Roman"/>
                  <w:sz w:val="24"/>
                  <w:szCs w:val="28"/>
                </w:rPr>
                <m:t>k</m:t>
              </w:ins>
            </m:r>
            <m:ctrlPr>
              <w:ins w:id="128" w:author="Xiaolong Liu" w:date="2022-07-20T10:38:00Z">
                <w:rPr>
                  <w:rFonts w:ascii="Cambria Math" w:hAnsi="Cambria Math" w:cs="Times New Roman"/>
                  <w:bCs/>
                  <w:i/>
                  <w:sz w:val="24"/>
                  <w:szCs w:val="28"/>
                </w:rPr>
              </w:ins>
            </m:ctrlPr>
          </m:e>
          <m:sub>
            <m:r>
              <w:ins w:id="129" w:author="Xiaolong Liu" w:date="2022-07-20T10:38:00Z">
                <w:rPr>
                  <w:rFonts w:ascii="Cambria Math" w:hAnsi="Cambria Math" w:cs="Times New Roman"/>
                  <w:sz w:val="24"/>
                  <w:szCs w:val="28"/>
                </w:rPr>
                <m:t>B</m:t>
              </w:ins>
            </m:r>
          </m:sub>
        </m:sSub>
        <m:r>
          <w:ins w:id="130" w:author="Xiaolong Liu" w:date="2022-07-20T10:39:00Z">
            <w:rPr>
              <w:rFonts w:ascii="Cambria Math" w:hAnsi="Cambria Math" w:cs="Times New Roman"/>
              <w:sz w:val="24"/>
              <w:szCs w:val="28"/>
            </w:rPr>
            <m:t>T</m:t>
          </w:ins>
        </m:r>
      </m:oMath>
      <w:ins w:id="131" w:author="Xiaolong Liu" w:date="2022-07-20T10:38:00Z">
        <w:r w:rsidR="00B614FF" w:rsidRPr="002B4446">
          <w:rPr>
            <w:rFonts w:ascii="Times New Roman" w:hAnsi="Times New Roman" w:cs="Times New Roman"/>
            <w:sz w:val="24"/>
            <w:szCs w:val="28"/>
          </w:rPr>
          <w:t>)</w:t>
        </w:r>
      </w:ins>
      <w:ins w:id="132" w:author="Xiaolong Liu" w:date="2022-07-19T11:03:00Z">
        <w:r w:rsidR="00C71CA4" w:rsidRPr="002B4446">
          <w:rPr>
            <w:rFonts w:ascii="Times New Roman" w:hAnsi="Times New Roman" w:cs="Times New Roman"/>
            <w:sz w:val="24"/>
            <w:szCs w:val="28"/>
          </w:rPr>
          <w:t>.</w:t>
        </w:r>
      </w:ins>
    </w:p>
    <w:p w14:paraId="254ABE3B" w14:textId="3F709ABA" w:rsidR="0051319B" w:rsidRPr="002B4446" w:rsidRDefault="0051319B" w:rsidP="00FC3623">
      <w:pPr>
        <w:rPr>
          <w:ins w:id="133" w:author="Xiaolong Liu" w:date="2022-07-20T16:14:00Z"/>
          <w:rFonts w:ascii="Times New Roman" w:hAnsi="Times New Roman" w:cs="Times New Roman"/>
          <w:sz w:val="24"/>
          <w:szCs w:val="28"/>
        </w:rPr>
      </w:pPr>
    </w:p>
    <w:p w14:paraId="5DEC9B60" w14:textId="0350623B" w:rsidR="0051319B" w:rsidRPr="00175999" w:rsidRDefault="00281204" w:rsidP="00175999">
      <w:pPr>
        <w:pStyle w:val="2"/>
        <w:rPr>
          <w:ins w:id="134" w:author="Xiaolong Liu" w:date="2022-07-20T16:15:00Z"/>
          <w:rPrChange w:id="135" w:author="Xiaolong Liu" w:date="2022-07-21T00:25:00Z">
            <w:rPr>
              <w:ins w:id="136" w:author="Xiaolong Liu" w:date="2022-07-20T16:15:00Z"/>
              <w:b w:val="0"/>
              <w:bCs w:val="0"/>
              <w:sz w:val="24"/>
            </w:rPr>
          </w:rPrChange>
        </w:rPr>
      </w:pPr>
      <w:bookmarkStart w:id="137" w:name="_Toc109410325"/>
      <w:ins w:id="138" w:author="Xiaolong Liu" w:date="2022-07-20T16:15:00Z">
        <w:r w:rsidRPr="00175999">
          <w:rPr>
            <w:rPrChange w:id="139" w:author="Xiaolong Liu" w:date="2022-07-21T00:25:00Z">
              <w:rPr>
                <w:b w:val="0"/>
                <w:bCs w:val="0"/>
                <w:sz w:val="24"/>
              </w:rPr>
            </w:rPrChange>
          </w:rPr>
          <w:t xml:space="preserve">2.1 </w:t>
        </w:r>
      </w:ins>
      <w:ins w:id="140" w:author="Xiaolong Liu" w:date="2022-07-20T16:16:00Z">
        <w:r w:rsidR="00760609" w:rsidRPr="00175999">
          <w:rPr>
            <w:rPrChange w:id="141" w:author="Xiaolong Liu" w:date="2022-07-21T00:25:00Z">
              <w:rPr>
                <w:b w:val="0"/>
                <w:bCs w:val="0"/>
                <w:sz w:val="24"/>
              </w:rPr>
            </w:rPrChange>
          </w:rPr>
          <w:t xml:space="preserve">The </w:t>
        </w:r>
      </w:ins>
      <w:ins w:id="142" w:author="Xiaolong Liu" w:date="2022-07-20T16:14:00Z">
        <w:r w:rsidR="0051319B" w:rsidRPr="00175999">
          <w:rPr>
            <w:rPrChange w:id="143" w:author="Xiaolong Liu" w:date="2022-07-21T00:25:00Z">
              <w:rPr>
                <w:sz w:val="24"/>
              </w:rPr>
            </w:rPrChange>
          </w:rPr>
          <w:t xml:space="preserve">T-matrix </w:t>
        </w:r>
      </w:ins>
      <w:ins w:id="144" w:author="Xiaolong Liu" w:date="2022-07-20T16:16:00Z">
        <w:r w:rsidR="00760609" w:rsidRPr="00175999">
          <w:rPr>
            <w:rPrChange w:id="145" w:author="Xiaolong Liu" w:date="2022-07-21T00:25:00Z">
              <w:rPr>
                <w:b w:val="0"/>
                <w:bCs w:val="0"/>
                <w:sz w:val="24"/>
              </w:rPr>
            </w:rPrChange>
          </w:rPr>
          <w:t>M</w:t>
        </w:r>
      </w:ins>
      <w:ins w:id="146" w:author="Xiaolong Liu" w:date="2022-07-20T16:14:00Z">
        <w:r w:rsidR="0051319B" w:rsidRPr="00175999">
          <w:rPr>
            <w:rPrChange w:id="147" w:author="Xiaolong Liu" w:date="2022-07-21T00:25:00Z">
              <w:rPr>
                <w:sz w:val="24"/>
              </w:rPr>
            </w:rPrChange>
          </w:rPr>
          <w:t>ethod</w:t>
        </w:r>
        <w:bookmarkEnd w:id="137"/>
        <w:r w:rsidR="0051319B" w:rsidRPr="00175999">
          <w:rPr>
            <w:rPrChange w:id="148" w:author="Xiaolong Liu" w:date="2022-07-21T00:25:00Z">
              <w:rPr>
                <w:sz w:val="24"/>
              </w:rPr>
            </w:rPrChange>
          </w:rPr>
          <w:t xml:space="preserve"> </w:t>
        </w:r>
      </w:ins>
    </w:p>
    <w:p w14:paraId="70BBF05F" w14:textId="38D9CE8C" w:rsidR="007F256E" w:rsidRPr="00175999" w:rsidRDefault="0078358B" w:rsidP="00175999">
      <w:pPr>
        <w:pStyle w:val="3"/>
      </w:pPr>
      <w:bookmarkStart w:id="149" w:name="_Toc109410326"/>
      <w:ins w:id="150" w:author="Xiaolong Liu" w:date="2022-07-20T16:15:00Z">
        <w:r w:rsidRPr="00175999">
          <w:t>2.</w:t>
        </w:r>
      </w:ins>
      <w:ins w:id="151" w:author="Xiaolong Liu" w:date="2022-07-20T16:16:00Z">
        <w:r w:rsidRPr="00175999">
          <w:t>1.1 QPI</w:t>
        </w:r>
        <w:r w:rsidR="00760609" w:rsidRPr="00175999">
          <w:t xml:space="preserve"> </w:t>
        </w:r>
      </w:ins>
      <w:r w:rsidR="00806099">
        <w:rPr>
          <w:rFonts w:hint="eastAsia"/>
        </w:rPr>
        <w:t>S</w:t>
      </w:r>
      <w:ins w:id="152" w:author="Xiaolong Liu" w:date="2022-07-20T16:16:00Z">
        <w:r w:rsidR="00760609" w:rsidRPr="00175999">
          <w:t>imulation</w:t>
        </w:r>
      </w:ins>
      <w:bookmarkEnd w:id="149"/>
    </w:p>
    <w:p w14:paraId="11FE4EAD" w14:textId="79897762" w:rsidR="007D180F" w:rsidRPr="002B4446" w:rsidRDefault="007D180F">
      <w:pPr>
        <w:ind w:firstLine="420"/>
        <w:rPr>
          <w:rFonts w:ascii="Times New Roman" w:hAnsi="Times New Roman" w:cs="Times New Roman"/>
          <w:sz w:val="24"/>
          <w:szCs w:val="28"/>
        </w:rPr>
        <w:pPrChange w:id="153" w:author="Xiaolong Liu" w:date="2022-07-19T15:30:00Z">
          <w:pPr/>
        </w:pPrChange>
      </w:pPr>
      <w:del w:id="154" w:author="Xiaolong Liu" w:date="2022-07-19T14:58:00Z">
        <w:r w:rsidRPr="002B4446" w:rsidDel="00077AD6">
          <w:rPr>
            <w:rFonts w:ascii="Times New Roman" w:hAnsi="Times New Roman" w:cs="Times New Roman"/>
            <w:sz w:val="24"/>
            <w:szCs w:val="28"/>
          </w:rPr>
          <w:delText xml:space="preserve">For </w:delText>
        </w:r>
      </w:del>
      <w:del w:id="155" w:author="Xiaolong Liu" w:date="2022-07-19T15:28:00Z">
        <w:r w:rsidRPr="002B4446" w:rsidDel="00A04291">
          <w:rPr>
            <w:rFonts w:ascii="Times New Roman" w:hAnsi="Times New Roman" w:cs="Times New Roman"/>
            <w:sz w:val="24"/>
            <w:szCs w:val="28"/>
          </w:rPr>
          <w:delText>elastic scattering processes</w:delText>
        </w:r>
      </w:del>
      <w:ins w:id="156" w:author="Xiaolong Liu" w:date="2022-07-19T20:36:00Z">
        <w:r w:rsidR="00BF7A69" w:rsidRPr="002B4446">
          <w:rPr>
            <w:rFonts w:ascii="Times New Roman" w:hAnsi="Times New Roman" w:cs="Times New Roman"/>
            <w:sz w:val="24"/>
            <w:szCs w:val="28"/>
          </w:rPr>
          <w:t>Including</w:t>
        </w:r>
      </w:ins>
      <w:ins w:id="157" w:author="Xiaolong Liu" w:date="2022-07-19T15:28:00Z">
        <w:r w:rsidR="00A04291" w:rsidRPr="002B4446">
          <w:rPr>
            <w:rFonts w:ascii="Times New Roman" w:hAnsi="Times New Roman" w:cs="Times New Roman"/>
            <w:sz w:val="24"/>
            <w:szCs w:val="28"/>
          </w:rPr>
          <w:t xml:space="preserve"> multiple elastic scattering processes linking two momentum eigenstates </w:t>
        </w:r>
      </w:ins>
      <m:oMath>
        <m:r>
          <w:ins w:id="158" w:author="Xiaolong Liu" w:date="2022-07-19T15:28:00Z">
            <m:rPr>
              <m:sty m:val="bi"/>
            </m:rPr>
            <w:rPr>
              <w:rFonts w:ascii="Cambria Math" w:hAnsi="Cambria Math" w:cs="Times New Roman"/>
              <w:sz w:val="24"/>
              <w:szCs w:val="28"/>
            </w:rPr>
            <m:t>k</m:t>
          </w:ins>
        </m:r>
      </m:oMath>
      <w:ins w:id="159" w:author="Xiaolong Liu" w:date="2022-07-19T15:28:00Z">
        <w:r w:rsidR="00A04291" w:rsidRPr="002B4446">
          <w:rPr>
            <w:rFonts w:ascii="Times New Roman" w:hAnsi="Times New Roman" w:cs="Times New Roman"/>
            <w:sz w:val="24"/>
            <w:szCs w:val="28"/>
          </w:rPr>
          <w:t xml:space="preserve"> and </w:t>
        </w:r>
      </w:ins>
      <m:oMath>
        <m:sSup>
          <m:sSupPr>
            <m:ctrlPr>
              <w:ins w:id="160" w:author="Xiaolong Liu" w:date="2022-07-19T15:28:00Z">
                <w:rPr>
                  <w:rFonts w:ascii="Cambria Math" w:hAnsi="Cambria Math" w:cs="Times New Roman"/>
                  <w:b/>
                  <w:bCs/>
                  <w:i/>
                  <w:sz w:val="24"/>
                  <w:szCs w:val="28"/>
                </w:rPr>
              </w:ins>
            </m:ctrlPr>
          </m:sSupPr>
          <m:e>
            <m:r>
              <w:ins w:id="161" w:author="Xiaolong Liu" w:date="2022-07-19T15:28:00Z">
                <m:rPr>
                  <m:sty m:val="bi"/>
                </m:rPr>
                <w:rPr>
                  <w:rFonts w:ascii="Cambria Math" w:hAnsi="Cambria Math" w:cs="Times New Roman"/>
                  <w:sz w:val="24"/>
                  <w:szCs w:val="28"/>
                </w:rPr>
                <m:t>k</m:t>
              </w:ins>
            </m:r>
            <m:ctrlPr>
              <w:ins w:id="162" w:author="Xiaolong Liu" w:date="2022-07-19T15:28:00Z">
                <w:rPr>
                  <w:rFonts w:ascii="Cambria Math" w:hAnsi="Cambria Math" w:cs="Times New Roman"/>
                  <w:i/>
                  <w:sz w:val="24"/>
                  <w:szCs w:val="28"/>
                </w:rPr>
              </w:ins>
            </m:ctrlPr>
          </m:e>
          <m:sup>
            <m:r>
              <w:ins w:id="163" w:author="Xiaolong Liu" w:date="2022-07-19T15:28:00Z">
                <m:rPr>
                  <m:sty m:val="bi"/>
                </m:rPr>
                <w:rPr>
                  <w:rFonts w:ascii="Cambria Math" w:hAnsi="Cambria Math" w:cs="Times New Roman"/>
                  <w:sz w:val="24"/>
                  <w:szCs w:val="28"/>
                </w:rPr>
                <m:t>'</m:t>
              </w:ins>
            </m:r>
          </m:sup>
        </m:sSup>
      </m:oMath>
      <w:ins w:id="164" w:author="Xiaolong Liu" w:date="2022-07-19T15:28:00Z">
        <w:r w:rsidR="00A04291" w:rsidRPr="002B4446">
          <w:rPr>
            <w:rFonts w:ascii="Times New Roman" w:hAnsi="Times New Roman" w:cs="Times New Roman"/>
            <w:sz w:val="24"/>
            <w:szCs w:val="28"/>
            <w:rPrChange w:id="165" w:author="Xiaolong Liu" w:date="2022-07-21T00:25:00Z">
              <w:rPr>
                <w:rFonts w:ascii="Times New Roman" w:hAnsi="Times New Roman" w:cs="Times New Roman"/>
                <w:b/>
                <w:bCs/>
                <w:sz w:val="24"/>
                <w:szCs w:val="28"/>
              </w:rPr>
            </w:rPrChange>
          </w:rPr>
          <w:t>,</w:t>
        </w:r>
        <w:r w:rsidR="00A04291" w:rsidRPr="002B4446">
          <w:rPr>
            <w:rFonts w:ascii="Times New Roman" w:hAnsi="Times New Roman" w:cs="Times New Roman"/>
            <w:b/>
            <w:bCs/>
            <w:sz w:val="24"/>
            <w:szCs w:val="28"/>
          </w:rPr>
          <w:t xml:space="preserve"> </w:t>
        </w:r>
      </w:ins>
      <w:del w:id="166" w:author="Xiaolong Liu" w:date="2022-07-19T14:56:00Z">
        <w:r w:rsidRPr="002B4446" w:rsidDel="00E20F14">
          <w:rPr>
            <w:rFonts w:ascii="Times New Roman" w:hAnsi="Times New Roman" w:cs="Times New Roman"/>
            <w:sz w:val="24"/>
            <w:szCs w:val="28"/>
          </w:rPr>
          <w:delText xml:space="preserve">, </w:delText>
        </w:r>
      </w:del>
      <w:ins w:id="167" w:author="Xiaolong Liu" w:date="2022-07-19T15:28:00Z">
        <w:r w:rsidR="00A04291" w:rsidRPr="002B4446">
          <w:rPr>
            <w:rFonts w:ascii="Times New Roman" w:hAnsi="Times New Roman" w:cs="Times New Roman"/>
            <w:sz w:val="24"/>
            <w:szCs w:val="28"/>
          </w:rPr>
          <w:t>t</w:t>
        </w:r>
      </w:ins>
      <w:del w:id="168" w:author="Xiaolong Liu" w:date="2022-07-19T15:28:00Z">
        <w:r w:rsidRPr="002B4446" w:rsidDel="00A04291">
          <w:rPr>
            <w:rFonts w:ascii="Times New Roman" w:hAnsi="Times New Roman" w:cs="Times New Roman"/>
            <w:sz w:val="24"/>
            <w:szCs w:val="28"/>
          </w:rPr>
          <w:delText>t</w:delText>
        </w:r>
      </w:del>
      <w:proofErr w:type="gramStart"/>
      <w:r w:rsidRPr="002B4446">
        <w:rPr>
          <w:rFonts w:ascii="Times New Roman" w:hAnsi="Times New Roman" w:cs="Times New Roman"/>
          <w:sz w:val="24"/>
          <w:szCs w:val="28"/>
        </w:rPr>
        <w:t>he</w:t>
      </w:r>
      <w:proofErr w:type="gramEnd"/>
      <w:r w:rsidRPr="002B4446">
        <w:rPr>
          <w:rFonts w:ascii="Times New Roman" w:hAnsi="Times New Roman" w:cs="Times New Roman"/>
          <w:sz w:val="24"/>
          <w:szCs w:val="28"/>
        </w:rPr>
        <w:t xml:space="preserve"> Green's function of the system becomes</w:t>
      </w:r>
    </w:p>
    <w:p w14:paraId="33FAF915" w14:textId="0A3DC898" w:rsidR="00CC5F32" w:rsidRPr="002B4446" w:rsidRDefault="003F52B0" w:rsidP="00FC3623">
      <w:pPr>
        <w:rPr>
          <w:rFonts w:ascii="Times New Roman" w:hAnsi="Times New Roman" w:cs="Times New Roman"/>
          <w:sz w:val="24"/>
          <w:szCs w:val="28"/>
        </w:rPr>
      </w:pPr>
      <m:oMathPara>
        <m:oMath>
          <m:r>
            <w:rPr>
              <w:rFonts w:ascii="Cambria Math" w:hAnsi="Cambria Math" w:cs="Times New Roman"/>
              <w:sz w:val="24"/>
              <w:szCs w:val="28"/>
            </w:rPr>
            <w:lastRenderedPageBreak/>
            <m:t>G</m:t>
          </m:r>
          <m:d>
            <m:dPr>
              <m:ctrlPr>
                <w:rPr>
                  <w:rFonts w:ascii="Cambria Math" w:hAnsi="Cambria Math" w:cs="Times New Roman"/>
                  <w:i/>
                  <w:sz w:val="24"/>
                  <w:szCs w:val="28"/>
                </w:rPr>
              </m:ctrlPr>
            </m:dPr>
            <m:e>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r>
                <w:rPr>
                  <w:rFonts w:ascii="Cambria Math" w:hAnsi="Cambria Math" w:cs="Times New Roman"/>
                  <w:sz w:val="24"/>
                  <w:szCs w:val="28"/>
                </w:rPr>
                <m:t>,E</m:t>
              </m:r>
            </m:e>
          </m:d>
          <m:r>
            <m:rPr>
              <m:aln/>
            </m:rP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w:ins w:id="169" w:author="Xiaolong Liu" w:date="2022-07-20T17:39:00Z">
                  <w:rPr>
                    <w:rFonts w:ascii="Cambria Math" w:hAnsi="Cambria Math" w:cs="Times New Roman"/>
                    <w:sz w:val="24"/>
                    <w:szCs w:val="28"/>
                  </w:rPr>
                  <m:t>,E</m:t>
                </w:ins>
              </m:r>
            </m:e>
          </m:d>
          <m:r>
            <w:rPr>
              <w:rFonts w:ascii="Cambria Math" w:hAnsi="Cambria Math" w:cs="Times New Roman"/>
              <w:sz w:val="24"/>
              <w:szCs w:val="28"/>
            </w:rPr>
            <m:t xml:space="preserve">+ </m:t>
          </m:r>
          <m:nary>
            <m:naryPr>
              <m:chr m:val="∑"/>
              <m:limLoc m:val="undOvr"/>
              <m:supHide m:val="1"/>
              <m:ctrlPr>
                <w:rPr>
                  <w:rFonts w:ascii="Cambria Math" w:hAnsi="Cambria Math" w:cs="Times New Roman"/>
                  <w:i/>
                  <w:sz w:val="24"/>
                  <w:szCs w:val="28"/>
                </w:rPr>
              </m:ctrlPr>
            </m:naryPr>
            <m:sub>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up/>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w:ins w:id="170" w:author="Xiaolong Liu" w:date="2022-07-20T17:40:00Z">
                      <w:rPr>
                        <w:rFonts w:ascii="Cambria Math" w:hAnsi="Cambria Math" w:cs="Times New Roman"/>
                        <w:sz w:val="24"/>
                        <w:szCs w:val="28"/>
                      </w:rPr>
                      <m:t>,E</m:t>
                    </w:ins>
                  </m:r>
                </m:e>
              </m:d>
              <m:sSub>
                <m:sSubPr>
                  <m:ctrlPr>
                    <w:rPr>
                      <w:rFonts w:ascii="Cambria Math" w:hAnsi="Cambria Math" w:cs="Times New Roman"/>
                      <w:i/>
                      <w:sz w:val="24"/>
                      <w:szCs w:val="28"/>
                    </w:rPr>
                  </m:ctrlPr>
                </m:sSubPr>
                <m:e>
                  <m:r>
                    <w:rPr>
                      <w:rFonts w:ascii="Cambria Math" w:hAnsi="Cambria Math" w:cs="Times New Roman"/>
                      <w:sz w:val="24"/>
                      <w:szCs w:val="28"/>
                    </w:rPr>
                    <m:t>U</m:t>
                  </m:r>
                </m:e>
                <m:sub>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r>
                    <m:rPr>
                      <m:sty m:val="bi"/>
                    </m:rPr>
                    <w:rPr>
                      <w:rFonts w:ascii="Cambria Math" w:hAnsi="Cambria Math" w:cs="Times New Roman"/>
                      <w:sz w:val="24"/>
                      <w:szCs w:val="28"/>
                    </w:rPr>
                    <m:t>,</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w:ins w:id="171" w:author="Xiaolong Liu" w:date="2022-07-20T17:40:00Z">
                      <w:rPr>
                        <w:rFonts w:ascii="Cambria Math" w:hAnsi="Cambria Math" w:cs="Times New Roman"/>
                        <w:sz w:val="24"/>
                        <w:szCs w:val="28"/>
                      </w:rPr>
                      <m:t>,E</m:t>
                    </w:ins>
                  </m:r>
                </m:e>
              </m:d>
            </m:e>
          </m:nary>
          <m:r>
            <w:rPr>
              <w:rFonts w:ascii="Cambria Math" w:hAnsi="Cambria Math" w:cs="Times New Roman"/>
              <w:sz w:val="24"/>
              <w:szCs w:val="28"/>
            </w:rPr>
            <m:t>+…</m:t>
          </m:r>
          <m:r>
            <m:rPr>
              <m:sty m:val="p"/>
            </m:rPr>
            <w:rPr>
              <w:rFonts w:ascii="Cambria Math" w:hAnsi="Cambria Math" w:cs="Times New Roman"/>
              <w:sz w:val="24"/>
              <w:szCs w:val="28"/>
              <w:rPrChange w:id="172" w:author="Xiaolong Liu" w:date="2022-07-21T00:25:00Z">
                <w:rPr>
                  <w:rFonts w:ascii="Times New Roman" w:hAnsi="Times New Roman" w:cs="Times New Roman"/>
                  <w:sz w:val="24"/>
                  <w:szCs w:val="28"/>
                </w:rPr>
              </w:rPrChange>
            </w:rPr>
            <w:br/>
          </m:r>
        </m:oMath>
        <m:oMath>
          <m:r>
            <m:rPr>
              <m:sty m:val="bi"/>
              <m:aln/>
            </m:rPr>
            <w:rPr>
              <w:rFonts w:ascii="Cambria Math" w:hAnsi="Cambria Math" w:cs="Times New Roman"/>
              <w:sz w:val="24"/>
              <w:szCs w:val="28"/>
            </w:rPr>
            <m:t xml:space="preserve">= </m:t>
          </m:r>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 xml:space="preserve">+ </m:t>
          </m:r>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T(</m:t>
          </m:r>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r>
            <w:rPr>
              <w:rFonts w:ascii="Cambria Math" w:hAnsi="Cambria Math" w:cs="Times New Roman"/>
              <w:sz w:val="24"/>
              <w:szCs w:val="28"/>
            </w:rPr>
            <m:t>,E)</m:t>
          </m:r>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m:rPr>
                  <m:sty m:val="bi"/>
                </m:rPr>
                <w:rPr>
                  <w:rFonts w:ascii="Cambria Math" w:hAnsi="Cambria Math" w:cs="Times New Roman"/>
                  <w:sz w:val="24"/>
                  <w:szCs w:val="28"/>
                </w:rPr>
                <m:t>,</m:t>
              </m:r>
              <m:r>
                <w:rPr>
                  <w:rFonts w:ascii="Cambria Math" w:hAnsi="Cambria Math" w:cs="Times New Roman"/>
                  <w:sz w:val="24"/>
                  <w:szCs w:val="28"/>
                </w:rPr>
                <m:t>E</m:t>
              </m:r>
            </m:e>
          </m:d>
        </m:oMath>
      </m:oMathPara>
    </w:p>
    <w:p w14:paraId="012C95E3" w14:textId="28D6673A" w:rsidR="00CC5F32" w:rsidRPr="002B4446" w:rsidRDefault="00CC5F32" w:rsidP="00FC3623">
      <w:pPr>
        <w:rPr>
          <w:rFonts w:ascii="Times New Roman" w:hAnsi="Times New Roman" w:cs="Times New Roman"/>
          <w:sz w:val="24"/>
          <w:szCs w:val="28"/>
        </w:rPr>
      </w:pPr>
      <w:r w:rsidRPr="002B4446">
        <w:rPr>
          <w:rFonts w:ascii="Times New Roman" w:hAnsi="Times New Roman" w:cs="Times New Roman"/>
          <w:sz w:val="24"/>
          <w:szCs w:val="28"/>
        </w:rPr>
        <w:t xml:space="preserve">where the </w:t>
      </w:r>
      <m:oMath>
        <m:r>
          <w:rPr>
            <w:rFonts w:ascii="Cambria Math" w:hAnsi="Cambria Math" w:cs="Times New Roman"/>
            <w:sz w:val="24"/>
            <w:szCs w:val="28"/>
          </w:rPr>
          <m:t>T(</m:t>
        </m:r>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r>
          <w:rPr>
            <w:rFonts w:ascii="Cambria Math" w:hAnsi="Cambria Math" w:cs="Times New Roman"/>
            <w:sz w:val="24"/>
            <w:szCs w:val="28"/>
          </w:rPr>
          <m:t>,E)</m:t>
        </m:r>
      </m:oMath>
      <w:r w:rsidRPr="002B4446">
        <w:rPr>
          <w:rFonts w:ascii="Times New Roman" w:hAnsi="Times New Roman" w:cs="Times New Roman"/>
          <w:sz w:val="24"/>
          <w:szCs w:val="28"/>
        </w:rPr>
        <w:t xml:space="preserve"> </w:t>
      </w:r>
      <w:del w:id="173" w:author="Xiaolong Liu" w:date="2022-07-20T17:40:00Z">
        <w:r w:rsidRPr="002B4446" w:rsidDel="00270919">
          <w:rPr>
            <w:rFonts w:ascii="Times New Roman" w:hAnsi="Times New Roman" w:cs="Times New Roman"/>
            <w:sz w:val="24"/>
            <w:szCs w:val="28"/>
          </w:rPr>
          <w:delText xml:space="preserve">represents </w:delText>
        </w:r>
      </w:del>
      <w:ins w:id="174" w:author="Xiaolong Liu" w:date="2022-07-20T17:40:00Z">
        <w:r w:rsidR="00270919" w:rsidRPr="002B4446">
          <w:rPr>
            <w:rFonts w:ascii="Times New Roman" w:hAnsi="Times New Roman" w:cs="Times New Roman"/>
            <w:sz w:val="24"/>
            <w:szCs w:val="28"/>
          </w:rPr>
          <w:t xml:space="preserve">is defined as </w:t>
        </w:r>
      </w:ins>
      <w:r w:rsidRPr="002B4446">
        <w:rPr>
          <w:rFonts w:ascii="Times New Roman" w:hAnsi="Times New Roman" w:cs="Times New Roman"/>
          <w:sz w:val="24"/>
          <w:szCs w:val="28"/>
        </w:rPr>
        <w:t>the infinite series</w:t>
      </w:r>
    </w:p>
    <w:p w14:paraId="6E7FB4A3" w14:textId="60FD42EA" w:rsidR="00CC5F32" w:rsidRPr="002B4446" w:rsidRDefault="00A343F9" w:rsidP="00FC3623">
      <w:pPr>
        <w:rPr>
          <w:ins w:id="175" w:author="Xiaolong Liu" w:date="2022-07-19T15:40:00Z"/>
          <w:rFonts w:ascii="Times New Roman" w:hAnsi="Times New Roman" w:cs="Times New Roman"/>
          <w:sz w:val="24"/>
          <w:szCs w:val="28"/>
        </w:rPr>
      </w:pPr>
      <m:oMathPara>
        <m:oMath>
          <m:r>
            <w:rPr>
              <w:rFonts w:ascii="Cambria Math" w:hAnsi="Cambria Math" w:cs="Times New Roman"/>
              <w:sz w:val="24"/>
              <w:szCs w:val="28"/>
            </w:rPr>
            <m:t>T</m:t>
          </m:r>
          <m:d>
            <m:dPr>
              <m:ctrlPr>
                <w:rPr>
                  <w:rFonts w:ascii="Cambria Math" w:hAnsi="Cambria Math" w:cs="Times New Roman"/>
                  <w:i/>
                  <w:sz w:val="24"/>
                  <w:szCs w:val="28"/>
                </w:rPr>
              </m:ctrlPr>
            </m:dPr>
            <m:e>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r>
                <w:rPr>
                  <w:rFonts w:ascii="Cambria Math" w:hAnsi="Cambria Math" w:cs="Times New Roman"/>
                  <w:sz w:val="24"/>
                  <w:szCs w:val="28"/>
                </w:rPr>
                <m:t>,E</m:t>
              </m:r>
            </m:e>
          </m:d>
          <m:r>
            <m:rPr>
              <m:aln/>
            </m:rP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r>
            <w:rPr>
              <w:rFonts w:ascii="Cambria Math" w:hAnsi="Cambria Math" w:cs="Times New Roman"/>
              <w:sz w:val="24"/>
              <w:szCs w:val="28"/>
            </w:rPr>
            <m:t xml:space="preserve">+ </m:t>
          </m:r>
          <m:nary>
            <m:naryPr>
              <m:chr m:val="∑"/>
              <m:limLoc m:val="undOvr"/>
              <m:supHide m:val="1"/>
              <m:ctrlPr>
                <w:rPr>
                  <w:rFonts w:ascii="Cambria Math" w:hAnsi="Cambria Math" w:cs="Times New Roman"/>
                  <w:i/>
                  <w:sz w:val="24"/>
                  <w:szCs w:val="28"/>
                </w:rPr>
              </m:ctrlPr>
            </m:naryPr>
            <m:sub>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up/>
            <m:e>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m:rPr>
                      <m:sty m:val="bi"/>
                    </m:rPr>
                    <w:rPr>
                      <w:rFonts w:ascii="Cambria Math" w:hAnsi="Cambria Math" w:cs="Times New Roman"/>
                      <w:sz w:val="24"/>
                      <w:szCs w:val="28"/>
                    </w:rPr>
                    <m:t>,</m:t>
                  </m:r>
                  <m:r>
                    <w:rPr>
                      <w:rFonts w:ascii="Cambria Math" w:hAnsi="Cambria Math" w:cs="Times New Roman"/>
                      <w:sz w:val="24"/>
                      <w:szCs w:val="28"/>
                    </w:rPr>
                    <m:t>E</m:t>
                  </m:r>
                </m:e>
              </m:d>
              <m:sSub>
                <m:sSubPr>
                  <m:ctrlPr>
                    <w:rPr>
                      <w:rFonts w:ascii="Cambria Math" w:hAnsi="Cambria Math" w:cs="Times New Roman"/>
                      <w:i/>
                      <w:sz w:val="24"/>
                      <w:szCs w:val="28"/>
                    </w:rPr>
                  </m:ctrlPr>
                </m:sSubPr>
                <m:e>
                  <m:r>
                    <w:rPr>
                      <w:rFonts w:ascii="Cambria Math" w:hAnsi="Cambria Math" w:cs="Times New Roman"/>
                      <w:sz w:val="24"/>
                      <w:szCs w:val="28"/>
                    </w:rPr>
                    <m:t>U</m:t>
                  </m:r>
                </m:e>
                <m:sub>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e>
          </m:nary>
          <m:r>
            <w:ins w:id="176" w:author="Xiaolong Liu" w:date="2022-07-20T17:41:00Z">
              <m:rPr>
                <m:sty m:val="p"/>
              </m:rPr>
              <w:rPr>
                <w:rFonts w:ascii="Cambria Math" w:hAnsi="Cambria Math" w:cs="Times New Roman"/>
                <w:sz w:val="24"/>
                <w:szCs w:val="28"/>
                <w:rPrChange w:id="177" w:author="Xiaolong Liu" w:date="2022-07-21T00:25:00Z">
                  <w:rPr>
                    <w:rFonts w:ascii="Cambria Math" w:hAnsi="Times New Roman" w:cs="Times New Roman"/>
                    <w:sz w:val="24"/>
                    <w:szCs w:val="28"/>
                  </w:rPr>
                </w:rPrChange>
              </w:rPr>
              <m:t>+</m:t>
            </w:ins>
          </m:r>
          <m:r>
            <w:ins w:id="178" w:author="Xiaolong Liu" w:date="2022-07-20T17:41:00Z">
              <m:rPr>
                <m:sty m:val="p"/>
              </m:rPr>
              <w:rPr>
                <w:rFonts w:ascii="Cambria Math" w:hAnsi="Cambria Math" w:cs="Times New Roman"/>
                <w:sz w:val="24"/>
                <w:szCs w:val="28"/>
                <w:rPrChange w:id="179" w:author="Xiaolong Liu" w:date="2022-07-21T00:25:00Z">
                  <w:rPr>
                    <w:rFonts w:ascii="Cambria Math" w:hAnsi="Times New Roman" w:cs="Times New Roman"/>
                    <w:sz w:val="24"/>
                    <w:szCs w:val="28"/>
                  </w:rPr>
                </w:rPrChange>
              </w:rPr>
              <m:t>…</m:t>
            </w:ins>
          </m:r>
          <m:r>
            <m:rPr>
              <m:sty m:val="p"/>
            </m:rPr>
            <w:rPr>
              <w:rFonts w:ascii="Cambria Math" w:hAnsi="Cambria Math" w:cs="Times New Roman"/>
              <w:sz w:val="24"/>
              <w:szCs w:val="28"/>
              <w:rPrChange w:id="180" w:author="Xiaolong Liu" w:date="2022-07-21T00:25:00Z">
                <w:rPr>
                  <w:rFonts w:ascii="Times New Roman" w:hAnsi="Times New Roman" w:cs="Times New Roman"/>
                  <w:sz w:val="24"/>
                  <w:szCs w:val="28"/>
                </w:rPr>
              </w:rPrChange>
            </w:rPr>
            <w:br/>
          </m:r>
        </m:oMath>
        <m:oMath>
          <m:r>
            <m:rPr>
              <m:aln/>
            </m:rPr>
            <w:rPr>
              <w:rFonts w:ascii="Cambria Math" w:hAnsi="Cambria Math" w:cs="Times New Roman"/>
              <w:sz w:val="24"/>
              <w:szCs w:val="28"/>
            </w:rPr>
            <m:t xml:space="preserve">= </m:t>
          </m:r>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r>
            <w:rPr>
              <w:rFonts w:ascii="Cambria Math" w:hAnsi="Cambria Math" w:cs="Times New Roman"/>
              <w:sz w:val="24"/>
              <w:szCs w:val="28"/>
            </w:rPr>
            <m:t xml:space="preserve">+ </m:t>
          </m:r>
          <m:nary>
            <m:naryPr>
              <m:chr m:val="∑"/>
              <m:limLoc m:val="undOvr"/>
              <m:supHide m:val="1"/>
              <m:ctrlPr>
                <w:rPr>
                  <w:rFonts w:ascii="Cambria Math" w:hAnsi="Cambria Math" w:cs="Times New Roman"/>
                  <w:i/>
                  <w:sz w:val="24"/>
                  <w:szCs w:val="28"/>
                </w:rPr>
              </m:ctrlPr>
            </m:naryPr>
            <m:sub>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up/>
            <m:e>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sz w:val="24"/>
                          <w:szCs w:val="28"/>
                        </w:rPr>
                        <m:t>''</m:t>
                      </m:r>
                    </m:sup>
                  </m:sSup>
                </m:sub>
              </m:sSub>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m:rPr>
                      <m:sty m:val="bi"/>
                    </m:rPr>
                    <w:rPr>
                      <w:rFonts w:ascii="Cambria Math" w:hAnsi="Cambria Math" w:cs="Times New Roman"/>
                      <w:sz w:val="24"/>
                      <w:szCs w:val="28"/>
                    </w:rPr>
                    <m:t>,</m:t>
                  </m:r>
                  <m:r>
                    <w:rPr>
                      <w:rFonts w:ascii="Cambria Math" w:hAnsi="Cambria Math" w:cs="Times New Roman"/>
                      <w:sz w:val="24"/>
                      <w:szCs w:val="28"/>
                    </w:rPr>
                    <m:t>E</m:t>
                  </m:r>
                </m:e>
              </m:d>
              <m:r>
                <w:rPr>
                  <w:rFonts w:ascii="Cambria Math" w:hAnsi="Cambria Math" w:cs="Times New Roman"/>
                  <w:sz w:val="24"/>
                  <w:szCs w:val="28"/>
                </w:rPr>
                <m:t>T(</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w:rPr>
                  <w:rFonts w:ascii="Cambria Math" w:hAnsi="Cambria Math" w:cs="Times New Roman"/>
                  <w:sz w:val="24"/>
                  <w:szCs w:val="28"/>
                </w:rPr>
                <m:t>,</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ctrlPr>
                    <w:rPr>
                      <w:rFonts w:ascii="Cambria Math" w:hAnsi="Cambria Math" w:cs="Times New Roman"/>
                      <w:i/>
                      <w:sz w:val="24"/>
                      <w:szCs w:val="28"/>
                    </w:rPr>
                  </m:ctrlPr>
                </m:e>
                <m:sup>
                  <m:r>
                    <m:rPr>
                      <m:sty m:val="bi"/>
                    </m:rPr>
                    <w:rPr>
                      <w:rFonts w:ascii="Cambria Math" w:hAnsi="Cambria Math" w:cs="Times New Roman"/>
                      <w:sz w:val="24"/>
                      <w:szCs w:val="28"/>
                    </w:rPr>
                    <m:t>'</m:t>
                  </m:r>
                </m:sup>
              </m:sSup>
              <m:r>
                <w:rPr>
                  <w:rFonts w:ascii="Cambria Math" w:hAnsi="Cambria Math" w:cs="Times New Roman"/>
                  <w:sz w:val="24"/>
                  <w:szCs w:val="28"/>
                </w:rPr>
                <m:t>,E)</m:t>
              </m:r>
            </m:e>
          </m:nary>
        </m:oMath>
      </m:oMathPara>
    </w:p>
    <w:p w14:paraId="5C2FC786" w14:textId="01F5298E" w:rsidR="009B5EB5" w:rsidRPr="002B4446" w:rsidRDefault="00DF4AD6" w:rsidP="00FC3623">
      <w:pPr>
        <w:rPr>
          <w:ins w:id="181" w:author="Xiaolong Liu" w:date="2022-07-19T15:30:00Z"/>
          <w:rFonts w:ascii="Times New Roman" w:hAnsi="Times New Roman" w:cs="Times New Roman"/>
          <w:sz w:val="24"/>
          <w:szCs w:val="28"/>
        </w:rPr>
      </w:pPr>
      <w:ins w:id="182" w:author="Xiaolong Liu" w:date="2022-07-19T15:40:00Z">
        <w:r w:rsidRPr="002B4446">
          <w:rPr>
            <w:rFonts w:ascii="Times New Roman" w:hAnsi="Times New Roman" w:cs="Times New Roman"/>
            <w:sz w:val="24"/>
            <w:szCs w:val="28"/>
          </w:rPr>
          <w:t xml:space="preserve">and </w:t>
        </w:r>
      </w:ins>
      <m:oMath>
        <m:sSub>
          <m:sSubPr>
            <m:ctrlPr>
              <w:ins w:id="183" w:author="Xiaolong Liu" w:date="2022-07-19T20:28:00Z">
                <w:rPr>
                  <w:rFonts w:ascii="Cambria Math" w:hAnsi="Cambria Math" w:cs="Times New Roman"/>
                  <w:i/>
                  <w:sz w:val="24"/>
                  <w:szCs w:val="28"/>
                </w:rPr>
              </w:ins>
            </m:ctrlPr>
          </m:sSubPr>
          <m:e>
            <m:r>
              <w:ins w:id="184" w:author="Xiaolong Liu" w:date="2022-07-19T20:28:00Z">
                <w:rPr>
                  <w:rFonts w:ascii="Cambria Math" w:hAnsi="Cambria Math" w:cs="Times New Roman"/>
                  <w:sz w:val="24"/>
                  <w:szCs w:val="28"/>
                </w:rPr>
                <m:t>U</m:t>
              </w:ins>
            </m:r>
          </m:e>
          <m:sub>
            <m:r>
              <w:ins w:id="185" w:author="Xiaolong Liu" w:date="2022-07-19T20:28:00Z">
                <m:rPr>
                  <m:sty m:val="bi"/>
                </m:rPr>
                <w:rPr>
                  <w:rFonts w:ascii="Cambria Math" w:hAnsi="Cambria Math" w:cs="Times New Roman"/>
                  <w:sz w:val="24"/>
                  <w:szCs w:val="28"/>
                </w:rPr>
                <m:t>k,</m:t>
              </w:ins>
            </m:r>
            <m:sSup>
              <m:sSupPr>
                <m:ctrlPr>
                  <w:ins w:id="186" w:author="Xiaolong Liu" w:date="2022-07-19T20:28:00Z">
                    <w:rPr>
                      <w:rFonts w:ascii="Cambria Math" w:hAnsi="Cambria Math" w:cs="Times New Roman"/>
                      <w:b/>
                      <w:bCs/>
                      <w:i/>
                      <w:sz w:val="24"/>
                      <w:szCs w:val="28"/>
                    </w:rPr>
                  </w:ins>
                </m:ctrlPr>
              </m:sSupPr>
              <m:e>
                <m:r>
                  <w:ins w:id="187" w:author="Xiaolong Liu" w:date="2022-07-19T20:28:00Z">
                    <m:rPr>
                      <m:sty m:val="bi"/>
                    </m:rPr>
                    <w:rPr>
                      <w:rFonts w:ascii="Cambria Math" w:hAnsi="Cambria Math" w:cs="Times New Roman"/>
                      <w:sz w:val="24"/>
                      <w:szCs w:val="28"/>
                    </w:rPr>
                    <m:t>k</m:t>
                  </w:ins>
                </m:r>
              </m:e>
              <m:sup>
                <m:r>
                  <w:ins w:id="188" w:author="Xiaolong Liu" w:date="2022-07-19T20:28:00Z">
                    <m:rPr>
                      <m:sty m:val="bi"/>
                    </m:rPr>
                    <w:rPr>
                      <w:rFonts w:ascii="Cambria Math" w:hAnsi="Cambria Math" w:cs="Times New Roman"/>
                      <w:sz w:val="24"/>
                      <w:szCs w:val="28"/>
                    </w:rPr>
                    <m:t>'</m:t>
                  </w:ins>
                </m:r>
              </m:sup>
            </m:sSup>
          </m:sub>
        </m:sSub>
      </m:oMath>
      <w:ins w:id="189" w:author="Xiaolong Liu" w:date="2022-07-19T20:28:00Z">
        <w:r w:rsidR="001E5E05" w:rsidRPr="002B4446">
          <w:rPr>
            <w:rFonts w:ascii="Times New Roman" w:hAnsi="Times New Roman" w:cs="Times New Roman"/>
            <w:sz w:val="24"/>
            <w:szCs w:val="28"/>
          </w:rPr>
          <w:t xml:space="preserve"> is </w:t>
        </w:r>
        <w:r w:rsidR="001E5E05" w:rsidRPr="002B4446">
          <w:rPr>
            <w:rFonts w:ascii="Times New Roman" w:hAnsi="Times New Roman" w:cs="Times New Roman"/>
            <w:b/>
            <w:bCs/>
            <w:i/>
            <w:iCs/>
            <w:sz w:val="24"/>
            <w:szCs w:val="28"/>
            <w:rPrChange w:id="190" w:author="Xiaolong Liu" w:date="2022-07-21T00:25:00Z">
              <w:rPr>
                <w:rFonts w:ascii="Times New Roman" w:hAnsi="Times New Roman" w:cs="Times New Roman"/>
                <w:sz w:val="24"/>
                <w:szCs w:val="28"/>
              </w:rPr>
            </w:rPrChange>
          </w:rPr>
          <w:t>k</w:t>
        </w:r>
        <w:r w:rsidR="001E5E05" w:rsidRPr="002B4446">
          <w:rPr>
            <w:rFonts w:ascii="Times New Roman" w:hAnsi="Times New Roman" w:cs="Times New Roman"/>
            <w:sz w:val="24"/>
            <w:szCs w:val="28"/>
          </w:rPr>
          <w:t>-dependent scattering potential</w:t>
        </w:r>
      </w:ins>
      <w:ins w:id="191" w:author="Xiaolong Liu" w:date="2022-07-19T20:30:00Z">
        <w:r w:rsidR="001C7AE8" w:rsidRPr="002B4446">
          <w:rPr>
            <w:rFonts w:ascii="Times New Roman" w:hAnsi="Times New Roman" w:cs="Times New Roman"/>
            <w:sz w:val="24"/>
            <w:szCs w:val="28"/>
          </w:rPr>
          <w:t>.</w:t>
        </w:r>
      </w:ins>
      <w:ins w:id="192" w:author="Xiaolong Liu" w:date="2022-07-19T20:36:00Z">
        <w:r w:rsidR="00452E8D" w:rsidRPr="002B4446">
          <w:rPr>
            <w:rFonts w:ascii="Times New Roman" w:hAnsi="Times New Roman" w:cs="Times New Roman"/>
            <w:sz w:val="24"/>
            <w:szCs w:val="28"/>
          </w:rPr>
          <w:t xml:space="preserve"> Note, the first term in</w:t>
        </w:r>
      </w:ins>
      <w:ins w:id="193" w:author="Xiaolong Liu" w:date="2022-07-19T20:37:00Z">
        <w:r w:rsidR="00452E8D" w:rsidRPr="002B4446">
          <w:rPr>
            <w:rFonts w:ascii="Times New Roman" w:hAnsi="Times New Roman" w:cs="Times New Roman"/>
            <w:i/>
            <w:sz w:val="24"/>
            <w:szCs w:val="28"/>
            <w:rPrChange w:id="194" w:author="Xiaolong Liu" w:date="2022-07-21T00:25:00Z">
              <w:rPr>
                <w:rFonts w:ascii="Cambria Math" w:hAnsi="Cambria Math" w:cs="Times New Roman"/>
                <w:i/>
                <w:sz w:val="24"/>
                <w:szCs w:val="28"/>
              </w:rPr>
            </w:rPrChange>
          </w:rPr>
          <w:t xml:space="preserve"> </w:t>
        </w:r>
      </w:ins>
      <m:oMath>
        <m:r>
          <w:ins w:id="195" w:author="Xiaolong Liu" w:date="2022-07-19T20:37:00Z">
            <w:rPr>
              <w:rFonts w:ascii="Cambria Math" w:hAnsi="Cambria Math" w:cs="Times New Roman"/>
              <w:sz w:val="24"/>
              <w:szCs w:val="28"/>
            </w:rPr>
            <m:t>G</m:t>
          </w:ins>
        </m:r>
        <m:d>
          <m:dPr>
            <m:ctrlPr>
              <w:ins w:id="196" w:author="Xiaolong Liu" w:date="2022-07-19T20:37:00Z">
                <w:rPr>
                  <w:rFonts w:ascii="Cambria Math" w:hAnsi="Cambria Math" w:cs="Times New Roman"/>
                  <w:i/>
                  <w:sz w:val="24"/>
                  <w:szCs w:val="28"/>
                </w:rPr>
              </w:ins>
            </m:ctrlPr>
          </m:dPr>
          <m:e>
            <m:r>
              <w:ins w:id="197" w:author="Xiaolong Liu" w:date="2022-07-19T20:37:00Z">
                <m:rPr>
                  <m:sty m:val="bi"/>
                </m:rPr>
                <w:rPr>
                  <w:rFonts w:ascii="Cambria Math" w:hAnsi="Cambria Math" w:cs="Times New Roman"/>
                  <w:sz w:val="24"/>
                  <w:szCs w:val="28"/>
                </w:rPr>
                <m:t>k,</m:t>
              </w:ins>
            </m:r>
            <m:sSup>
              <m:sSupPr>
                <m:ctrlPr>
                  <w:ins w:id="198" w:author="Xiaolong Liu" w:date="2022-07-19T20:37:00Z">
                    <w:rPr>
                      <w:rFonts w:ascii="Cambria Math" w:hAnsi="Cambria Math" w:cs="Times New Roman"/>
                      <w:b/>
                      <w:bCs/>
                      <w:i/>
                      <w:sz w:val="24"/>
                      <w:szCs w:val="28"/>
                    </w:rPr>
                  </w:ins>
                </m:ctrlPr>
              </m:sSupPr>
              <m:e>
                <m:r>
                  <w:ins w:id="199" w:author="Xiaolong Liu" w:date="2022-07-19T20:37:00Z">
                    <m:rPr>
                      <m:sty m:val="bi"/>
                    </m:rPr>
                    <w:rPr>
                      <w:rFonts w:ascii="Cambria Math" w:hAnsi="Cambria Math" w:cs="Times New Roman"/>
                      <w:sz w:val="24"/>
                      <w:szCs w:val="28"/>
                    </w:rPr>
                    <m:t>k</m:t>
                  </w:ins>
                </m:r>
              </m:e>
              <m:sup>
                <m:r>
                  <w:ins w:id="200" w:author="Xiaolong Liu" w:date="2022-07-19T20:37:00Z">
                    <m:rPr>
                      <m:sty m:val="bi"/>
                    </m:rPr>
                    <w:rPr>
                      <w:rFonts w:ascii="Cambria Math" w:hAnsi="Cambria Math" w:cs="Times New Roman"/>
                      <w:sz w:val="24"/>
                      <w:szCs w:val="28"/>
                    </w:rPr>
                    <m:t>'</m:t>
                  </w:ins>
                </m:r>
              </m:sup>
            </m:sSup>
            <m:r>
              <w:ins w:id="201" w:author="Xiaolong Liu" w:date="2022-07-19T20:37:00Z">
                <w:rPr>
                  <w:rFonts w:ascii="Cambria Math" w:hAnsi="Cambria Math" w:cs="Times New Roman"/>
                  <w:sz w:val="24"/>
                  <w:szCs w:val="28"/>
                </w:rPr>
                <m:t>,E</m:t>
              </w:ins>
            </m:r>
          </m:e>
        </m:d>
        <m:r>
          <w:ins w:id="202" w:author="Xiaolong Liu" w:date="2022-07-19T20:37:00Z">
            <w:rPr>
              <w:rFonts w:ascii="Cambria Math" w:hAnsi="Cambria Math" w:cs="Times New Roman"/>
              <w:sz w:val="24"/>
              <w:szCs w:val="28"/>
            </w:rPr>
            <m:t xml:space="preserve"> </m:t>
          </w:ins>
        </m:r>
      </m:oMath>
      <w:ins w:id="203" w:author="Xiaolong Liu" w:date="2022-07-19T20:37:00Z">
        <w:r w:rsidR="00452E8D" w:rsidRPr="002B4446">
          <w:rPr>
            <w:rFonts w:ascii="Times New Roman" w:hAnsi="Times New Roman" w:cs="Times New Roman"/>
            <w:iCs/>
            <w:sz w:val="24"/>
            <w:szCs w:val="28"/>
            <w:rPrChange w:id="204" w:author="Xiaolong Liu" w:date="2022-07-21T00:25:00Z">
              <w:rPr>
                <w:rFonts w:ascii="Cambria Math" w:hAnsi="Cambria Math" w:cs="Times New Roman"/>
                <w:iCs/>
                <w:sz w:val="24"/>
                <w:szCs w:val="28"/>
              </w:rPr>
            </w:rPrChange>
          </w:rPr>
          <w:t xml:space="preserve">is the bare </w:t>
        </w:r>
        <w:proofErr w:type="gramStart"/>
        <w:r w:rsidR="00452E8D" w:rsidRPr="002B4446">
          <w:rPr>
            <w:rFonts w:ascii="Times New Roman" w:hAnsi="Times New Roman" w:cs="Times New Roman"/>
            <w:iCs/>
            <w:sz w:val="24"/>
            <w:szCs w:val="28"/>
            <w:rPrChange w:id="205" w:author="Xiaolong Liu" w:date="2022-07-21T00:25:00Z">
              <w:rPr>
                <w:rFonts w:ascii="Cambria Math" w:hAnsi="Cambria Math" w:cs="Times New Roman"/>
                <w:iCs/>
                <w:sz w:val="24"/>
                <w:szCs w:val="28"/>
              </w:rPr>
            </w:rPrChange>
          </w:rPr>
          <w:t>Green’s</w:t>
        </w:r>
        <w:proofErr w:type="gramEnd"/>
        <w:r w:rsidR="00452E8D" w:rsidRPr="002B4446">
          <w:rPr>
            <w:rFonts w:ascii="Times New Roman" w:hAnsi="Times New Roman" w:cs="Times New Roman"/>
            <w:iCs/>
            <w:sz w:val="24"/>
            <w:szCs w:val="28"/>
            <w:rPrChange w:id="206" w:author="Xiaolong Liu" w:date="2022-07-21T00:25:00Z">
              <w:rPr>
                <w:rFonts w:ascii="Cambria Math" w:hAnsi="Cambria Math" w:cs="Times New Roman"/>
                <w:iCs/>
                <w:sz w:val="24"/>
                <w:szCs w:val="28"/>
              </w:rPr>
            </w:rPrChange>
          </w:rPr>
          <w:t xml:space="preserve"> function that represents no scattering.</w:t>
        </w:r>
        <w:r w:rsidR="009C5977" w:rsidRPr="002B4446">
          <w:rPr>
            <w:rFonts w:ascii="Times New Roman" w:hAnsi="Times New Roman" w:cs="Times New Roman"/>
            <w:sz w:val="24"/>
            <w:szCs w:val="28"/>
          </w:rPr>
          <w:t xml:space="preserve"> </w:t>
        </w:r>
      </w:ins>
      <w:ins w:id="207" w:author="Xiaolong Liu" w:date="2022-07-19T15:29:00Z">
        <w:r w:rsidR="009B5EB5" w:rsidRPr="002B4446">
          <w:rPr>
            <w:rFonts w:ascii="Times New Roman" w:hAnsi="Times New Roman" w:cs="Times New Roman"/>
            <w:sz w:val="24"/>
            <w:szCs w:val="28"/>
          </w:rPr>
          <w:t xml:space="preserve">This can be better understood from the </w:t>
        </w:r>
        <w:commentRangeStart w:id="208"/>
        <w:r w:rsidR="009B5EB5" w:rsidRPr="002B4446">
          <w:rPr>
            <w:rFonts w:ascii="Times New Roman" w:hAnsi="Times New Roman" w:cs="Times New Roman"/>
            <w:sz w:val="24"/>
            <w:szCs w:val="28"/>
          </w:rPr>
          <w:t>Feynman diagram for</w:t>
        </w:r>
      </w:ins>
      <w:ins w:id="209" w:author="Xiaolong Liu" w:date="2022-07-19T15:30:00Z">
        <w:r w:rsidR="009B5EB5" w:rsidRPr="002B4446">
          <w:rPr>
            <w:rFonts w:ascii="Times New Roman" w:hAnsi="Times New Roman" w:cs="Times New Roman"/>
            <w:sz w:val="24"/>
            <w:szCs w:val="28"/>
          </w:rPr>
          <w:t xml:space="preserve"> T-matrix treatment of the QPI process</w:t>
        </w:r>
      </w:ins>
      <w:commentRangeEnd w:id="208"/>
      <w:ins w:id="210" w:author="Xiaolong Liu" w:date="2022-07-19T15:34:00Z">
        <w:r w:rsidR="0044485C" w:rsidRPr="002B4446">
          <w:rPr>
            <w:rStyle w:val="aa"/>
            <w:rFonts w:ascii="Times New Roman" w:hAnsi="Times New Roman" w:cs="Times New Roman"/>
            <w:rPrChange w:id="211" w:author="Xiaolong Liu" w:date="2022-07-21T00:25:00Z">
              <w:rPr>
                <w:rStyle w:val="aa"/>
              </w:rPr>
            </w:rPrChange>
          </w:rPr>
          <w:commentReference w:id="208"/>
        </w:r>
      </w:ins>
      <w:ins w:id="212" w:author="Xiaolong Liu" w:date="2022-07-19T15:30:00Z">
        <w:r w:rsidR="009B5EB5" w:rsidRPr="002B4446">
          <w:rPr>
            <w:rFonts w:ascii="Times New Roman" w:hAnsi="Times New Roman" w:cs="Times New Roman"/>
            <w:sz w:val="24"/>
            <w:szCs w:val="28"/>
          </w:rPr>
          <w:t xml:space="preserve"> </w:t>
        </w:r>
        <w:r w:rsidR="009B5EB5" w:rsidRPr="00AE01A2">
          <w:rPr>
            <w:rFonts w:ascii="Times New Roman" w:hAnsi="Times New Roman" w:cs="Times New Roman"/>
            <w:sz w:val="24"/>
            <w:szCs w:val="28"/>
          </w:rPr>
          <w:t xml:space="preserve">(Fig. </w:t>
        </w:r>
      </w:ins>
      <w:ins w:id="213" w:author="Xiaolong Liu" w:date="2022-07-19T15:36:00Z">
        <w:r w:rsidR="0044485C" w:rsidRPr="00AE01A2">
          <w:rPr>
            <w:rFonts w:ascii="Times New Roman" w:hAnsi="Times New Roman" w:cs="Times New Roman"/>
            <w:sz w:val="24"/>
            <w:szCs w:val="28"/>
          </w:rPr>
          <w:t>1</w:t>
        </w:r>
      </w:ins>
      <w:ins w:id="214" w:author="Xiaolong Liu" w:date="2022-07-19T15:30:00Z">
        <w:r w:rsidR="009B5EB5" w:rsidRPr="00AE01A2">
          <w:rPr>
            <w:rFonts w:ascii="Times New Roman" w:hAnsi="Times New Roman" w:cs="Times New Roman"/>
            <w:sz w:val="24"/>
            <w:szCs w:val="28"/>
          </w:rPr>
          <w:t>)</w:t>
        </w:r>
        <w:r w:rsidR="009B5EB5" w:rsidRPr="002B4446">
          <w:rPr>
            <w:rFonts w:ascii="Times New Roman" w:hAnsi="Times New Roman" w:cs="Times New Roman"/>
            <w:sz w:val="24"/>
            <w:szCs w:val="28"/>
          </w:rPr>
          <w:t>.</w:t>
        </w:r>
      </w:ins>
    </w:p>
    <w:p w14:paraId="5FD7FF26" w14:textId="341001A6" w:rsidR="009B5EB5" w:rsidRPr="002B4446" w:rsidRDefault="009B5EB5">
      <w:pPr>
        <w:ind w:leftChars="86" w:left="181"/>
        <w:jc w:val="center"/>
        <w:rPr>
          <w:ins w:id="215" w:author="Xiaolong Liu" w:date="2022-07-19T15:31:00Z"/>
          <w:rFonts w:ascii="Times New Roman" w:hAnsi="Times New Roman" w:cs="Times New Roman"/>
          <w:sz w:val="24"/>
          <w:szCs w:val="28"/>
        </w:rPr>
        <w:pPrChange w:id="216" w:author="Xiaolong Liu" w:date="2022-07-19T15:35:00Z">
          <w:pPr/>
        </w:pPrChange>
      </w:pPr>
      <w:ins w:id="217" w:author="Xiaolong Liu" w:date="2022-07-19T15:30:00Z">
        <w:r w:rsidRPr="002B4446">
          <w:rPr>
            <w:rFonts w:ascii="Times New Roman" w:hAnsi="Times New Roman" w:cs="Times New Roman"/>
            <w:noProof/>
            <w:sz w:val="24"/>
            <w:szCs w:val="28"/>
          </w:rPr>
          <w:drawing>
            <wp:inline distT="0" distB="0" distL="0" distR="0" wp14:anchorId="3A166839" wp14:editId="6C0141DD">
              <wp:extent cx="3641124" cy="1486960"/>
              <wp:effectExtent l="0" t="0" r="381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2"/>
                      <a:stretch>
                        <a:fillRect/>
                      </a:stretch>
                    </pic:blipFill>
                    <pic:spPr>
                      <a:xfrm>
                        <a:off x="0" y="0"/>
                        <a:ext cx="3668589" cy="1498176"/>
                      </a:xfrm>
                      <a:prstGeom prst="rect">
                        <a:avLst/>
                      </a:prstGeom>
                    </pic:spPr>
                  </pic:pic>
                </a:graphicData>
              </a:graphic>
            </wp:inline>
          </w:drawing>
        </w:r>
      </w:ins>
    </w:p>
    <w:p w14:paraId="25857B42" w14:textId="5425AA78" w:rsidR="009B5EB5" w:rsidRDefault="009B5EB5" w:rsidP="00264614">
      <w:pPr>
        <w:jc w:val="center"/>
        <w:rPr>
          <w:rFonts w:ascii="Times New Roman" w:hAnsi="Times New Roman" w:cs="Times New Roman"/>
          <w:sz w:val="24"/>
          <w:szCs w:val="24"/>
        </w:rPr>
      </w:pPr>
      <w:commentRangeStart w:id="218"/>
      <w:ins w:id="219" w:author="Xiaolong Liu" w:date="2022-07-19T15:31:00Z">
        <w:r w:rsidRPr="00264614">
          <w:rPr>
            <w:rFonts w:ascii="Times New Roman" w:hAnsi="Times New Roman" w:cs="Times New Roman"/>
            <w:sz w:val="24"/>
            <w:szCs w:val="24"/>
          </w:rPr>
          <w:t>Fig</w:t>
        </w:r>
      </w:ins>
      <w:r w:rsidR="00264614" w:rsidRPr="00264614">
        <w:rPr>
          <w:rFonts w:ascii="Times New Roman" w:hAnsi="Times New Roman" w:cs="Times New Roman"/>
          <w:sz w:val="24"/>
          <w:szCs w:val="24"/>
        </w:rPr>
        <w:t>ure</w:t>
      </w:r>
      <w:ins w:id="220" w:author="Xiaolong Liu" w:date="2022-07-19T15:31:00Z">
        <w:r w:rsidRPr="00264614">
          <w:rPr>
            <w:rFonts w:ascii="Times New Roman" w:hAnsi="Times New Roman" w:cs="Times New Roman"/>
            <w:sz w:val="24"/>
            <w:szCs w:val="24"/>
          </w:rPr>
          <w:t xml:space="preserve"> </w:t>
        </w:r>
      </w:ins>
      <w:ins w:id="221" w:author="Xiaolong Liu" w:date="2022-07-19T15:36:00Z">
        <w:r w:rsidR="0044485C" w:rsidRPr="00264614">
          <w:rPr>
            <w:rFonts w:ascii="Times New Roman" w:hAnsi="Times New Roman" w:cs="Times New Roman"/>
            <w:sz w:val="24"/>
            <w:szCs w:val="24"/>
          </w:rPr>
          <w:t>1</w:t>
        </w:r>
      </w:ins>
      <w:ins w:id="222" w:author="Xiaolong Liu" w:date="2022-07-19T15:31:00Z">
        <w:r w:rsidRPr="00264614">
          <w:rPr>
            <w:rFonts w:ascii="Times New Roman" w:hAnsi="Times New Roman" w:cs="Times New Roman"/>
            <w:sz w:val="24"/>
            <w:szCs w:val="24"/>
          </w:rPr>
          <w:t>.</w:t>
        </w:r>
      </w:ins>
      <w:commentRangeEnd w:id="218"/>
      <w:ins w:id="223" w:author="Xiaolong Liu" w:date="2022-07-19T15:37:00Z">
        <w:r w:rsidR="0044485C" w:rsidRPr="00264614">
          <w:rPr>
            <w:rStyle w:val="aa"/>
            <w:rFonts w:ascii="Times New Roman" w:hAnsi="Times New Roman" w:cs="Times New Roman"/>
            <w:sz w:val="24"/>
            <w:szCs w:val="24"/>
            <w:rPrChange w:id="224" w:author="Xiaolong Liu" w:date="2022-07-21T00:25:00Z">
              <w:rPr>
                <w:rStyle w:val="aa"/>
              </w:rPr>
            </w:rPrChange>
          </w:rPr>
          <w:commentReference w:id="218"/>
        </w:r>
      </w:ins>
      <w:r w:rsidR="00264614" w:rsidRPr="00264614">
        <w:rPr>
          <w:rFonts w:ascii="Times New Roman" w:hAnsi="Times New Roman" w:cs="Times New Roman"/>
          <w:sz w:val="24"/>
          <w:szCs w:val="24"/>
        </w:rPr>
        <w:t xml:space="preserve"> Feynman diagram for T-matrix treatment of the QPI process</w:t>
      </w:r>
      <w:r w:rsidR="0049299E" w:rsidRPr="0049299E">
        <w:rPr>
          <w:rFonts w:ascii="Times New Roman" w:hAnsi="Times New Roman" w:cs="Times New Roman"/>
          <w:sz w:val="24"/>
          <w:szCs w:val="24"/>
          <w:vertAlign w:val="superscript"/>
        </w:rPr>
        <w:fldChar w:fldCharType="begin"/>
      </w:r>
      <w:r w:rsidR="0049299E" w:rsidRPr="0049299E">
        <w:rPr>
          <w:rFonts w:ascii="Times New Roman" w:hAnsi="Times New Roman" w:cs="Times New Roman"/>
          <w:sz w:val="24"/>
          <w:szCs w:val="24"/>
          <w:vertAlign w:val="superscript"/>
        </w:rPr>
        <w:instrText xml:space="preserve"> REF _Ref109320523 \r \h  \* MERGEFORMAT </w:instrText>
      </w:r>
      <w:r w:rsidR="0049299E" w:rsidRPr="0049299E">
        <w:rPr>
          <w:rFonts w:ascii="Times New Roman" w:hAnsi="Times New Roman" w:cs="Times New Roman"/>
          <w:sz w:val="24"/>
          <w:szCs w:val="24"/>
          <w:vertAlign w:val="superscript"/>
        </w:rPr>
      </w:r>
      <w:r w:rsidR="0049299E" w:rsidRPr="0049299E">
        <w:rPr>
          <w:rFonts w:ascii="Times New Roman" w:hAnsi="Times New Roman" w:cs="Times New Roman"/>
          <w:sz w:val="24"/>
          <w:szCs w:val="24"/>
          <w:vertAlign w:val="superscript"/>
        </w:rPr>
        <w:fldChar w:fldCharType="separate"/>
      </w:r>
      <w:r w:rsidR="0049299E" w:rsidRPr="0049299E">
        <w:rPr>
          <w:rFonts w:ascii="Times New Roman" w:hAnsi="Times New Roman" w:cs="Times New Roman"/>
          <w:sz w:val="24"/>
          <w:szCs w:val="24"/>
          <w:vertAlign w:val="superscript"/>
        </w:rPr>
        <w:t>[1]</w:t>
      </w:r>
      <w:r w:rsidR="0049299E" w:rsidRPr="0049299E">
        <w:rPr>
          <w:rFonts w:ascii="Times New Roman" w:hAnsi="Times New Roman" w:cs="Times New Roman"/>
          <w:sz w:val="24"/>
          <w:szCs w:val="24"/>
          <w:vertAlign w:val="superscript"/>
        </w:rPr>
        <w:fldChar w:fldCharType="end"/>
      </w:r>
    </w:p>
    <w:p w14:paraId="5960D8D2" w14:textId="77777777" w:rsidR="00295AA7" w:rsidRPr="00264614" w:rsidRDefault="00295AA7" w:rsidP="00264614">
      <w:pPr>
        <w:jc w:val="center"/>
        <w:rPr>
          <w:ins w:id="225" w:author="Xiaolong Liu" w:date="2022-07-19T15:31:00Z"/>
          <w:rFonts w:ascii="Times New Roman" w:hAnsi="Times New Roman" w:cs="Times New Roman"/>
          <w:sz w:val="24"/>
          <w:szCs w:val="24"/>
        </w:rPr>
      </w:pPr>
    </w:p>
    <w:p w14:paraId="6944835F" w14:textId="5F1E9916" w:rsidR="005343CD" w:rsidRPr="002B4446" w:rsidRDefault="005343CD" w:rsidP="00FC3623">
      <w:pPr>
        <w:rPr>
          <w:ins w:id="226" w:author="Xiaolong Liu" w:date="2022-07-19T15:31:00Z"/>
          <w:rFonts w:ascii="Times New Roman" w:hAnsi="Times New Roman" w:cs="Times New Roman"/>
          <w:sz w:val="24"/>
          <w:szCs w:val="28"/>
        </w:rPr>
      </w:pPr>
      <w:ins w:id="227" w:author="Xiaolong Liu" w:date="2022-07-19T15:31:00Z">
        <w:r w:rsidRPr="002B4446">
          <w:rPr>
            <w:rFonts w:ascii="Times New Roman" w:hAnsi="Times New Roman" w:cs="Times New Roman"/>
            <w:sz w:val="24"/>
            <w:szCs w:val="28"/>
          </w:rPr>
          <w:t xml:space="preserve">The multiple scattering process can also be understood in real space </w:t>
        </w:r>
        <w:r w:rsidRPr="00264614">
          <w:rPr>
            <w:rFonts w:ascii="Times New Roman" w:hAnsi="Times New Roman" w:cs="Times New Roman"/>
            <w:sz w:val="24"/>
            <w:szCs w:val="28"/>
          </w:rPr>
          <w:t>(</w:t>
        </w:r>
      </w:ins>
      <w:ins w:id="228" w:author="Xiaolong Liu" w:date="2022-07-19T15:32:00Z">
        <w:r w:rsidRPr="00264614">
          <w:rPr>
            <w:rFonts w:ascii="Times New Roman" w:hAnsi="Times New Roman" w:cs="Times New Roman"/>
            <w:sz w:val="24"/>
            <w:szCs w:val="28"/>
          </w:rPr>
          <w:t>Fig.</w:t>
        </w:r>
      </w:ins>
      <w:ins w:id="229" w:author="Xiaolong Liu" w:date="2022-07-19T15:36:00Z">
        <w:r w:rsidR="0044485C" w:rsidRPr="00264614">
          <w:rPr>
            <w:rFonts w:ascii="Times New Roman" w:hAnsi="Times New Roman" w:cs="Times New Roman"/>
            <w:sz w:val="24"/>
            <w:szCs w:val="28"/>
          </w:rPr>
          <w:t>2</w:t>
        </w:r>
      </w:ins>
      <w:ins w:id="230" w:author="Xiaolong Liu" w:date="2022-07-19T15:31:00Z">
        <w:r w:rsidRPr="00264614">
          <w:rPr>
            <w:rFonts w:ascii="Times New Roman" w:hAnsi="Times New Roman" w:cs="Times New Roman"/>
            <w:sz w:val="24"/>
            <w:szCs w:val="28"/>
          </w:rPr>
          <w:t>)</w:t>
        </w:r>
      </w:ins>
      <w:r w:rsidR="0049299E" w:rsidRPr="002B4446">
        <w:rPr>
          <w:rFonts w:ascii="Times New Roman" w:hAnsi="Times New Roman" w:cs="Times New Roman"/>
          <w:sz w:val="24"/>
          <w:szCs w:val="28"/>
        </w:rPr>
        <w:t xml:space="preserve"> </w:t>
      </w:r>
    </w:p>
    <w:p w14:paraId="78D1FDC0" w14:textId="5DFD79D1" w:rsidR="005343CD" w:rsidRPr="002B4446" w:rsidRDefault="005343CD" w:rsidP="0044485C">
      <w:pPr>
        <w:ind w:leftChars="86" w:left="181"/>
        <w:jc w:val="center"/>
        <w:rPr>
          <w:ins w:id="231" w:author="Xiaolong Liu" w:date="2022-07-19T15:36:00Z"/>
          <w:rFonts w:ascii="Times New Roman" w:hAnsi="Times New Roman" w:cs="Times New Roman"/>
          <w:sz w:val="24"/>
          <w:szCs w:val="28"/>
        </w:rPr>
      </w:pPr>
      <w:ins w:id="232" w:author="Xiaolong Liu" w:date="2022-07-19T15:31:00Z">
        <w:r w:rsidRPr="002B4446">
          <w:rPr>
            <w:rFonts w:ascii="Times New Roman" w:hAnsi="Times New Roman" w:cs="Times New Roman"/>
            <w:noProof/>
            <w:sz w:val="24"/>
            <w:szCs w:val="28"/>
          </w:rPr>
          <w:drawing>
            <wp:inline distT="0" distB="0" distL="0" distR="0" wp14:anchorId="63F39909" wp14:editId="32DC5D95">
              <wp:extent cx="5274310" cy="924560"/>
              <wp:effectExtent l="0" t="0" r="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5302965" cy="929583"/>
                      </a:xfrm>
                      <a:prstGeom prst="rect">
                        <a:avLst/>
                      </a:prstGeom>
                    </pic:spPr>
                  </pic:pic>
                </a:graphicData>
              </a:graphic>
            </wp:inline>
          </w:drawing>
        </w:r>
      </w:ins>
    </w:p>
    <w:p w14:paraId="6037257C" w14:textId="7A076373" w:rsidR="0044485C" w:rsidRPr="002B4446" w:rsidRDefault="0044485C" w:rsidP="0044485C">
      <w:pPr>
        <w:ind w:leftChars="86" w:left="181"/>
        <w:jc w:val="center"/>
        <w:rPr>
          <w:ins w:id="233" w:author="Xiaolong Liu" w:date="2022-07-19T15:36:00Z"/>
          <w:rFonts w:ascii="Times New Roman" w:hAnsi="Times New Roman" w:cs="Times New Roman"/>
          <w:sz w:val="24"/>
          <w:szCs w:val="28"/>
        </w:rPr>
      </w:pPr>
    </w:p>
    <w:p w14:paraId="087F2473" w14:textId="4B838713" w:rsidR="0044485C" w:rsidRPr="002B4446" w:rsidRDefault="0044485C" w:rsidP="00295AA7">
      <w:pPr>
        <w:jc w:val="center"/>
        <w:rPr>
          <w:ins w:id="234" w:author="Xiaolong Liu" w:date="2022-07-19T15:30:00Z"/>
          <w:rFonts w:ascii="Times New Roman" w:hAnsi="Times New Roman" w:cs="Times New Roman"/>
          <w:sz w:val="24"/>
          <w:szCs w:val="28"/>
        </w:rPr>
      </w:pPr>
      <w:ins w:id="235" w:author="Xiaolong Liu" w:date="2022-07-19T15:36:00Z">
        <w:r w:rsidRPr="002B4446">
          <w:rPr>
            <w:rFonts w:ascii="Times New Roman" w:hAnsi="Times New Roman" w:cs="Times New Roman"/>
            <w:sz w:val="24"/>
            <w:szCs w:val="28"/>
          </w:rPr>
          <w:t>Fig</w:t>
        </w:r>
      </w:ins>
      <w:r w:rsidR="00295AA7">
        <w:rPr>
          <w:rFonts w:ascii="Times New Roman" w:hAnsi="Times New Roman" w:cs="Times New Roman"/>
          <w:sz w:val="24"/>
          <w:szCs w:val="28"/>
        </w:rPr>
        <w:t>ure</w:t>
      </w:r>
      <w:ins w:id="236" w:author="Xiaolong Liu" w:date="2022-07-19T15:36:00Z">
        <w:r w:rsidRPr="002B4446">
          <w:rPr>
            <w:rFonts w:ascii="Times New Roman" w:hAnsi="Times New Roman" w:cs="Times New Roman"/>
            <w:sz w:val="24"/>
            <w:szCs w:val="28"/>
          </w:rPr>
          <w:t xml:space="preserve"> 2</w:t>
        </w:r>
      </w:ins>
      <w:r w:rsidR="00295AA7">
        <w:rPr>
          <w:rFonts w:ascii="Times New Roman" w:hAnsi="Times New Roman" w:cs="Times New Roman"/>
          <w:sz w:val="24"/>
          <w:szCs w:val="28"/>
        </w:rPr>
        <w:t>.</w:t>
      </w:r>
      <w:r w:rsidR="00295AA7" w:rsidRPr="00295AA7">
        <w:rPr>
          <w:rFonts w:ascii="Times New Roman" w:hAnsi="Times New Roman" w:cs="Times New Roman"/>
          <w:sz w:val="24"/>
          <w:szCs w:val="28"/>
        </w:rPr>
        <w:t xml:space="preserve"> </w:t>
      </w:r>
      <w:ins w:id="237" w:author="Xiaolong Liu" w:date="2022-07-19T15:31:00Z">
        <w:r w:rsidR="00295AA7" w:rsidRPr="002B4446">
          <w:rPr>
            <w:rFonts w:ascii="Times New Roman" w:hAnsi="Times New Roman" w:cs="Times New Roman"/>
            <w:sz w:val="24"/>
            <w:szCs w:val="28"/>
          </w:rPr>
          <w:t>The multiple scattering process</w:t>
        </w:r>
      </w:ins>
      <w:r w:rsidR="00295AA7">
        <w:rPr>
          <w:rFonts w:ascii="Times New Roman" w:hAnsi="Times New Roman" w:cs="Times New Roman"/>
          <w:sz w:val="24"/>
          <w:szCs w:val="28"/>
        </w:rPr>
        <w:t xml:space="preserve"> </w:t>
      </w:r>
      <w:ins w:id="238" w:author="Xiaolong Liu" w:date="2022-07-19T15:31:00Z">
        <w:r w:rsidR="00295AA7" w:rsidRPr="002B4446">
          <w:rPr>
            <w:rFonts w:ascii="Times New Roman" w:hAnsi="Times New Roman" w:cs="Times New Roman"/>
            <w:sz w:val="24"/>
            <w:szCs w:val="28"/>
          </w:rPr>
          <w:t>in real space</w:t>
        </w:r>
      </w:ins>
      <w:r w:rsidR="0049299E" w:rsidRPr="0049299E">
        <w:rPr>
          <w:rFonts w:ascii="Times New Roman" w:hAnsi="Times New Roman" w:cs="Times New Roman"/>
          <w:sz w:val="24"/>
          <w:szCs w:val="28"/>
          <w:vertAlign w:val="superscript"/>
        </w:rPr>
        <w:fldChar w:fldCharType="begin"/>
      </w:r>
      <w:r w:rsidR="0049299E" w:rsidRPr="0049299E">
        <w:rPr>
          <w:rFonts w:ascii="Times New Roman" w:hAnsi="Times New Roman" w:cs="Times New Roman"/>
          <w:sz w:val="24"/>
          <w:szCs w:val="28"/>
          <w:vertAlign w:val="superscript"/>
        </w:rPr>
        <w:instrText xml:space="preserve"> REF _Ref109320523 \r \h </w:instrText>
      </w:r>
      <w:r w:rsidR="0049299E">
        <w:rPr>
          <w:rFonts w:ascii="Times New Roman" w:hAnsi="Times New Roman" w:cs="Times New Roman"/>
          <w:sz w:val="24"/>
          <w:szCs w:val="28"/>
          <w:vertAlign w:val="superscript"/>
        </w:rPr>
        <w:instrText xml:space="preserve"> \* MERGEFORMAT </w:instrText>
      </w:r>
      <w:r w:rsidR="0049299E" w:rsidRPr="0049299E">
        <w:rPr>
          <w:rFonts w:ascii="Times New Roman" w:hAnsi="Times New Roman" w:cs="Times New Roman"/>
          <w:sz w:val="24"/>
          <w:szCs w:val="28"/>
          <w:vertAlign w:val="superscript"/>
        </w:rPr>
      </w:r>
      <w:r w:rsidR="0049299E" w:rsidRPr="0049299E">
        <w:rPr>
          <w:rFonts w:ascii="Times New Roman" w:hAnsi="Times New Roman" w:cs="Times New Roman"/>
          <w:sz w:val="24"/>
          <w:szCs w:val="28"/>
          <w:vertAlign w:val="superscript"/>
        </w:rPr>
        <w:fldChar w:fldCharType="separate"/>
      </w:r>
      <w:r w:rsidR="0049299E" w:rsidRPr="0049299E">
        <w:rPr>
          <w:rFonts w:ascii="Times New Roman" w:hAnsi="Times New Roman" w:cs="Times New Roman"/>
          <w:sz w:val="24"/>
          <w:szCs w:val="28"/>
          <w:vertAlign w:val="superscript"/>
        </w:rPr>
        <w:t>[1]</w:t>
      </w:r>
      <w:r w:rsidR="0049299E" w:rsidRPr="0049299E">
        <w:rPr>
          <w:rFonts w:ascii="Times New Roman" w:hAnsi="Times New Roman" w:cs="Times New Roman"/>
          <w:sz w:val="24"/>
          <w:szCs w:val="28"/>
          <w:vertAlign w:val="superscript"/>
        </w:rPr>
        <w:fldChar w:fldCharType="end"/>
      </w:r>
    </w:p>
    <w:p w14:paraId="44556645" w14:textId="77777777" w:rsidR="009B5EB5" w:rsidRPr="00295AA7" w:rsidRDefault="009B5EB5" w:rsidP="00FC3623">
      <w:pPr>
        <w:rPr>
          <w:rFonts w:ascii="Times New Roman" w:hAnsi="Times New Roman" w:cs="Times New Roman"/>
          <w:sz w:val="24"/>
          <w:szCs w:val="28"/>
        </w:rPr>
      </w:pPr>
    </w:p>
    <w:p w14:paraId="5B036D87" w14:textId="4403952E" w:rsidR="00BC7B61" w:rsidRPr="002B4446" w:rsidRDefault="00BC7B61" w:rsidP="00FC3623">
      <w:pPr>
        <w:rPr>
          <w:rFonts w:ascii="Times New Roman" w:hAnsi="Times New Roman" w:cs="Times New Roman"/>
          <w:sz w:val="24"/>
          <w:szCs w:val="28"/>
        </w:rPr>
      </w:pPr>
      <w:r w:rsidRPr="002B4446">
        <w:rPr>
          <w:rFonts w:ascii="Times New Roman" w:hAnsi="Times New Roman" w:cs="Times New Roman"/>
          <w:sz w:val="24"/>
          <w:szCs w:val="28"/>
        </w:rPr>
        <w:t xml:space="preserve">Then the density of states (DOS) </w:t>
      </w:r>
      <w:ins w:id="239" w:author="Xiaolong Liu" w:date="2022-07-19T15:39:00Z">
        <w:r w:rsidR="007D1DDD" w:rsidRPr="002B4446">
          <w:rPr>
            <w:rFonts w:ascii="Times New Roman" w:hAnsi="Times New Roman" w:cs="Times New Roman"/>
            <w:sz w:val="24"/>
            <w:szCs w:val="28"/>
          </w:rPr>
          <w:t xml:space="preserve">in </w:t>
        </w:r>
        <w:r w:rsidR="007D1DDD" w:rsidRPr="002B4446">
          <w:rPr>
            <w:rFonts w:ascii="Times New Roman" w:hAnsi="Times New Roman" w:cs="Times New Roman"/>
            <w:b/>
            <w:bCs/>
            <w:i/>
            <w:iCs/>
            <w:sz w:val="24"/>
            <w:szCs w:val="28"/>
            <w:rPrChange w:id="240" w:author="Xiaolong Liu" w:date="2022-07-21T00:25:00Z">
              <w:rPr>
                <w:rFonts w:ascii="Times New Roman" w:hAnsi="Times New Roman" w:cs="Times New Roman"/>
                <w:sz w:val="24"/>
                <w:szCs w:val="28"/>
              </w:rPr>
            </w:rPrChange>
          </w:rPr>
          <w:t>q</w:t>
        </w:r>
        <w:r w:rsidR="007D1DDD" w:rsidRPr="002B4446">
          <w:rPr>
            <w:rFonts w:ascii="Times New Roman" w:hAnsi="Times New Roman" w:cs="Times New Roman"/>
            <w:sz w:val="24"/>
            <w:szCs w:val="28"/>
          </w:rPr>
          <w:t xml:space="preserve">-space </w:t>
        </w:r>
      </w:ins>
      <w:r w:rsidRPr="002B4446">
        <w:rPr>
          <w:rFonts w:ascii="Times New Roman" w:hAnsi="Times New Roman" w:cs="Times New Roman"/>
          <w:sz w:val="24"/>
          <w:szCs w:val="28"/>
        </w:rPr>
        <w:t>is</w:t>
      </w:r>
    </w:p>
    <w:p w14:paraId="416BA381" w14:textId="057100EB" w:rsidR="00DC711F" w:rsidRPr="002B4446" w:rsidRDefault="00BC7B61" w:rsidP="00FC3623">
      <w:pPr>
        <w:rPr>
          <w:ins w:id="241" w:author="Xiaolong Liu" w:date="2022-07-19T15:38:00Z"/>
          <w:rFonts w:ascii="Times New Roman" w:hAnsi="Times New Roman" w:cs="Times New Roman"/>
          <w:sz w:val="24"/>
          <w:szCs w:val="28"/>
        </w:rPr>
      </w:pPr>
      <m:oMathPara>
        <m:oMath>
          <m:r>
            <w:del w:id="242" w:author="Xiaolong Liu" w:date="2022-07-19T20:33:00Z">
              <w:rPr>
                <w:rFonts w:ascii="Cambria Math" w:hAnsi="Cambria Math" w:cs="Times New Roman"/>
                <w:sz w:val="24"/>
                <w:szCs w:val="28"/>
              </w:rPr>
              <m:t>δ</m:t>
            </w:del>
          </m:r>
          <m:r>
            <w:rPr>
              <w:rFonts w:ascii="Cambria Math" w:hAnsi="Cambria Math" w:cs="Times New Roman"/>
              <w:sz w:val="24"/>
              <w:szCs w:val="28"/>
            </w:rPr>
            <m:t>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r>
            <m:rPr>
              <m:aln/>
            </m:rPr>
            <w:rPr>
              <w:rFonts w:ascii="Cambria Math" w:hAnsi="Cambria Math" w:cs="Times New Roman"/>
              <w:sz w:val="24"/>
              <w:szCs w:val="28"/>
            </w:rPr>
            <m:t>= -</m:t>
          </m:r>
          <m:f>
            <m:fPr>
              <m:ctrlPr>
                <w:rPr>
                  <w:rFonts w:ascii="Cambria Math" w:hAnsi="Cambria Math" w:cs="Times New Roman"/>
                  <w:i/>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 </m:t>
          </m:r>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r>
                <w:rPr>
                  <w:rFonts w:ascii="Cambria Math" w:hAnsi="Cambria Math" w:cs="Times New Roman"/>
                  <w:sz w:val="24"/>
                  <w:szCs w:val="28"/>
                </w:rPr>
                <m:t>G</m:t>
              </m:r>
              <m:d>
                <m:dPr>
                  <m:ctrlPr>
                    <w:rPr>
                      <w:rFonts w:ascii="Cambria Math" w:hAnsi="Cambria Math" w:cs="Times New Roman"/>
                      <w:i/>
                      <w:sz w:val="24"/>
                      <w:szCs w:val="28"/>
                    </w:rPr>
                  </m:ctrlPr>
                </m:dPr>
                <m:e>
                  <m:r>
                    <m:rPr>
                      <m:sty m:val="bi"/>
                    </m:rPr>
                    <w:rPr>
                      <w:rFonts w:ascii="Cambria Math" w:hAnsi="Cambria Math" w:cs="Times New Roman"/>
                      <w:sz w:val="24"/>
                      <w:szCs w:val="28"/>
                    </w:rPr>
                    <m:t>k,k+q,</m:t>
                  </m:r>
                  <m:r>
                    <w:rPr>
                      <w:rFonts w:ascii="Cambria Math" w:hAnsi="Cambria Math" w:cs="Times New Roman"/>
                      <w:sz w:val="24"/>
                      <w:szCs w:val="28"/>
                    </w:rPr>
                    <m:t>E</m:t>
                  </m:r>
                </m:e>
              </m:d>
            </m:e>
          </m:nary>
          <m:r>
            <m:rPr>
              <m:sty m:val="p"/>
            </m:rPr>
            <w:rPr>
              <w:rFonts w:ascii="Cambria Math" w:hAnsi="Cambria Math" w:cs="Times New Roman"/>
              <w:sz w:val="24"/>
              <w:szCs w:val="28"/>
              <w:rPrChange w:id="243" w:author="Xiaolong Liu" w:date="2022-07-21T00:25:00Z">
                <w:rPr>
                  <w:rFonts w:ascii="Times New Roman" w:hAnsi="Times New Roman" w:cs="Times New Roman"/>
                  <w:sz w:val="24"/>
                  <w:szCs w:val="28"/>
                </w:rPr>
              </w:rPrChange>
            </w:rPr>
            <w:br/>
          </m:r>
        </m:oMath>
        <m:oMath>
          <m:r>
            <m:rPr>
              <m:aln/>
            </m:rPr>
            <w:rPr>
              <w:rFonts w:ascii="Cambria Math" w:hAnsi="Cambria Math" w:cs="Times New Roman"/>
              <w:sz w:val="24"/>
              <w:szCs w:val="28"/>
            </w:rPr>
            <m:t>= -</m:t>
          </m:r>
          <m:f>
            <m:fPr>
              <m:ctrlPr>
                <w:rPr>
                  <w:rFonts w:ascii="Cambria Math" w:hAnsi="Cambria Math" w:cs="Times New Roman"/>
                  <w:i/>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 </m:t>
          </m:r>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sSub>
                <m:sSubPr>
                  <m:ctrlPr>
                    <w:ins w:id="244" w:author="Xiaolong Liu" w:date="2022-07-19T20:31:00Z">
                      <w:rPr>
                        <w:rFonts w:ascii="Cambria Math" w:hAnsi="Cambria Math" w:cs="Times New Roman"/>
                        <w:i/>
                        <w:sz w:val="24"/>
                        <w:szCs w:val="28"/>
                      </w:rPr>
                    </w:ins>
                  </m:ctrlPr>
                </m:sSubPr>
                <m:e>
                  <m:r>
                    <w:rPr>
                      <w:rFonts w:ascii="Cambria Math" w:hAnsi="Cambria Math" w:cs="Times New Roman"/>
                      <w:sz w:val="24"/>
                      <w:szCs w:val="28"/>
                    </w:rPr>
                    <m:t>G</m:t>
                  </m:r>
                </m:e>
                <m:sub>
                  <m:r>
                    <w:ins w:id="245" w:author="Xiaolong Liu" w:date="2022-07-19T20:31:00Z">
                      <w:rPr>
                        <w:rFonts w:ascii="Cambria Math" w:hAnsi="Cambria Math" w:cs="Times New Roman"/>
                        <w:sz w:val="24"/>
                        <w:szCs w:val="28"/>
                      </w:rPr>
                      <m:t>0</m:t>
                    </w:ins>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e>
          </m:nary>
          <m:r>
            <w:rPr>
              <w:rFonts w:ascii="Cambria Math" w:hAnsi="Cambria Math" w:cs="Times New Roman"/>
              <w:sz w:val="24"/>
              <w:szCs w:val="28"/>
            </w:rPr>
            <m:t xml:space="preserve"> -</m:t>
          </m:r>
          <m:f>
            <m:fPr>
              <m:ctrlPr>
                <w:rPr>
                  <w:rFonts w:ascii="Cambria Math" w:hAnsi="Cambria Math" w:cs="Times New Roman"/>
                  <w:i/>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 </m:t>
          </m:r>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T</m:t>
              </m:r>
              <m:d>
                <m:dPr>
                  <m:ctrlPr>
                    <w:rPr>
                      <w:rFonts w:ascii="Cambria Math" w:hAnsi="Cambria Math" w:cs="Times New Roman"/>
                      <w:i/>
                      <w:sz w:val="24"/>
                      <w:szCs w:val="28"/>
                    </w:rPr>
                  </m:ctrlPr>
                </m:dPr>
                <m:e>
                  <m:r>
                    <m:rPr>
                      <m:sty m:val="bi"/>
                    </m:rPr>
                    <w:rPr>
                      <w:rFonts w:ascii="Cambria Math" w:hAnsi="Cambria Math" w:cs="Times New Roman"/>
                      <w:sz w:val="24"/>
                      <w:szCs w:val="28"/>
                    </w:rPr>
                    <m:t>k,k+q,</m:t>
                  </m:r>
                  <m:r>
                    <w:rPr>
                      <w:rFonts w:ascii="Cambria Math" w:hAnsi="Cambria Math" w:cs="Times New Roman"/>
                      <w:sz w:val="24"/>
                      <w:szCs w:val="28"/>
                    </w:rPr>
                    <m:t>E</m:t>
                  </m:r>
                </m:e>
              </m:d>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k+q,</m:t>
                  </m:r>
                  <m:r>
                    <w:rPr>
                      <w:rFonts w:ascii="Cambria Math" w:hAnsi="Cambria Math" w:cs="Times New Roman"/>
                      <w:sz w:val="24"/>
                      <w:szCs w:val="28"/>
                    </w:rPr>
                    <m:t>E</m:t>
                  </m:r>
                </m:e>
              </m:d>
            </m:e>
          </m:nary>
          <m:r>
            <m:rPr>
              <m:sty m:val="p"/>
            </m:rPr>
            <w:rPr>
              <w:rFonts w:ascii="Cambria Math" w:hAnsi="Cambria Math" w:cs="Times New Roman"/>
              <w:sz w:val="24"/>
              <w:szCs w:val="28"/>
              <w:rPrChange w:id="246" w:author="Xiaolong Liu" w:date="2022-07-21T00:25:00Z">
                <w:rPr>
                  <w:rFonts w:ascii="Times New Roman" w:hAnsi="Times New Roman" w:cs="Times New Roman"/>
                  <w:sz w:val="24"/>
                  <w:szCs w:val="28"/>
                </w:rPr>
              </w:rPrChange>
            </w:rPr>
            <w:br/>
          </m:r>
        </m:oMath>
        <m:oMath>
          <m:r>
            <m:rPr>
              <m:aln/>
            </m:rP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N</m:t>
              </m:r>
            </m:e>
            <m:sub>
              <m:r>
                <w:rPr>
                  <w:rFonts w:ascii="Cambria Math" w:hAnsi="Cambria Math" w:cs="Times New Roman"/>
                  <w:sz w:val="24"/>
                  <w:szCs w:val="28"/>
                </w:rPr>
                <m:t>0</m:t>
              </m:r>
            </m:sub>
          </m:sSub>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oMath>
      </m:oMathPara>
    </w:p>
    <w:p w14:paraId="001BFEFD" w14:textId="77777777" w:rsidR="003E04F8" w:rsidRPr="002B4446" w:rsidRDefault="003E04F8" w:rsidP="00FC3623">
      <w:pPr>
        <w:rPr>
          <w:ins w:id="247" w:author="Xiaolong Liu" w:date="2022-07-19T15:37:00Z"/>
          <w:rFonts w:ascii="Times New Roman" w:hAnsi="Times New Roman" w:cs="Times New Roman"/>
          <w:sz w:val="24"/>
          <w:szCs w:val="28"/>
        </w:rPr>
      </w:pPr>
    </w:p>
    <w:p w14:paraId="0B6F4321" w14:textId="158C5F29" w:rsidR="003804A2" w:rsidRPr="002B4446" w:rsidDel="001829BD" w:rsidRDefault="0044485C" w:rsidP="00FC3623">
      <w:pPr>
        <w:ind w:left="210" w:right="210"/>
        <w:rPr>
          <w:del w:id="248" w:author="Xiaolong Liu" w:date="2022-07-19T20:34:00Z"/>
          <w:rFonts w:ascii="Times New Roman" w:hAnsi="Times New Roman" w:cs="Times New Roman"/>
          <w:sz w:val="24"/>
          <w:szCs w:val="28"/>
        </w:rPr>
      </w:pPr>
      <w:ins w:id="249" w:author="Xiaolong Liu" w:date="2022-07-19T15:37:00Z">
        <w:r w:rsidRPr="002B4446">
          <w:rPr>
            <w:rFonts w:ascii="Times New Roman" w:hAnsi="Times New Roman" w:cs="Times New Roman"/>
            <w:sz w:val="24"/>
            <w:szCs w:val="28"/>
          </w:rPr>
          <w:t xml:space="preserve">, where </w:t>
        </w:r>
      </w:ins>
      <m:oMath>
        <m:r>
          <w:ins w:id="250" w:author="Xiaolong Liu" w:date="2022-07-19T15:37:00Z">
            <m:rPr>
              <m:sty m:val="bi"/>
            </m:rPr>
            <w:rPr>
              <w:rFonts w:ascii="Cambria Math" w:hAnsi="Cambria Math" w:cs="Times New Roman"/>
              <w:sz w:val="24"/>
              <w:szCs w:val="28"/>
            </w:rPr>
            <m:t>q=</m:t>
          </w:ins>
        </m:r>
        <m:sSup>
          <m:sSupPr>
            <m:ctrlPr>
              <w:ins w:id="251" w:author="Xiaolong Liu" w:date="2022-07-19T15:37:00Z">
                <w:rPr>
                  <w:rFonts w:ascii="Cambria Math" w:hAnsi="Cambria Math" w:cs="Times New Roman"/>
                  <w:b/>
                  <w:i/>
                  <w:sz w:val="24"/>
                  <w:szCs w:val="28"/>
                </w:rPr>
              </w:ins>
            </m:ctrlPr>
          </m:sSupPr>
          <m:e>
            <m:r>
              <w:ins w:id="252" w:author="Xiaolong Liu" w:date="2022-07-19T15:37:00Z">
                <m:rPr>
                  <m:sty m:val="bi"/>
                </m:rPr>
                <w:rPr>
                  <w:rFonts w:ascii="Cambria Math" w:hAnsi="Cambria Math" w:cs="Times New Roman"/>
                  <w:sz w:val="24"/>
                  <w:szCs w:val="28"/>
                </w:rPr>
                <m:t>k</m:t>
              </w:ins>
            </m:r>
          </m:e>
          <m:sup>
            <m:r>
              <w:ins w:id="253" w:author="Xiaolong Liu" w:date="2022-07-19T15:37:00Z">
                <m:rPr>
                  <m:sty m:val="bi"/>
                </m:rPr>
                <w:rPr>
                  <w:rFonts w:ascii="Cambria Math" w:hAnsi="Cambria Math" w:cs="Times New Roman"/>
                  <w:sz w:val="24"/>
                  <w:szCs w:val="28"/>
                </w:rPr>
                <m:t>'</m:t>
              </w:ins>
            </m:r>
          </m:sup>
        </m:sSup>
        <m:r>
          <w:ins w:id="254" w:author="Xiaolong Liu" w:date="2022-07-19T15:37:00Z">
            <m:rPr>
              <m:sty m:val="bi"/>
            </m:rPr>
            <w:rPr>
              <w:rFonts w:ascii="Cambria Math" w:hAnsi="Cambria Math" w:cs="Times New Roman"/>
              <w:sz w:val="24"/>
              <w:szCs w:val="28"/>
            </w:rPr>
            <m:t>-k</m:t>
          </w:ins>
        </m:r>
      </m:oMath>
      <w:ins w:id="255" w:author="Xiaolong Liu" w:date="2022-07-19T15:37:00Z">
        <w:r w:rsidRPr="002B4446">
          <w:rPr>
            <w:rFonts w:ascii="Times New Roman" w:hAnsi="Times New Roman" w:cs="Times New Roman"/>
            <w:bCs/>
            <w:sz w:val="24"/>
            <w:szCs w:val="28"/>
            <w:rPrChange w:id="256" w:author="Xiaolong Liu" w:date="2022-07-21T00:25:00Z">
              <w:rPr>
                <w:rFonts w:ascii="Times New Roman" w:hAnsi="Times New Roman" w:cs="Times New Roman"/>
                <w:b/>
                <w:sz w:val="24"/>
                <w:szCs w:val="28"/>
              </w:rPr>
            </w:rPrChange>
          </w:rPr>
          <w:t xml:space="preserve"> </w:t>
        </w:r>
      </w:ins>
      <w:ins w:id="257" w:author="Xiaolong Liu" w:date="2022-07-19T15:38:00Z">
        <w:r w:rsidRPr="002B4446">
          <w:rPr>
            <w:rFonts w:ascii="Times New Roman" w:hAnsi="Times New Roman" w:cs="Times New Roman"/>
            <w:bCs/>
            <w:sz w:val="24"/>
            <w:szCs w:val="28"/>
            <w:rPrChange w:id="258" w:author="Xiaolong Liu" w:date="2022-07-21T00:25:00Z">
              <w:rPr>
                <w:rFonts w:ascii="Times New Roman" w:hAnsi="Times New Roman" w:cs="Times New Roman"/>
                <w:b/>
                <w:sz w:val="24"/>
                <w:szCs w:val="28"/>
              </w:rPr>
            </w:rPrChange>
          </w:rPr>
          <w:t>is</w:t>
        </w:r>
        <w:r w:rsidRPr="002B4446">
          <w:rPr>
            <w:rFonts w:ascii="Times New Roman" w:hAnsi="Times New Roman" w:cs="Times New Roman"/>
            <w:bCs/>
            <w:sz w:val="24"/>
            <w:szCs w:val="28"/>
          </w:rPr>
          <w:t xml:space="preserve"> the scattering vector</w:t>
        </w:r>
      </w:ins>
      <w:ins w:id="259" w:author="Xiaolong Liu" w:date="2022-07-19T20:32:00Z">
        <w:r w:rsidR="00F56D8D" w:rsidRPr="002B4446">
          <w:rPr>
            <w:rFonts w:ascii="Times New Roman" w:hAnsi="Times New Roman" w:cs="Times New Roman"/>
            <w:bCs/>
            <w:sz w:val="24"/>
            <w:szCs w:val="28"/>
          </w:rPr>
          <w:t xml:space="preserve">, and </w:t>
        </w:r>
      </w:ins>
      <m:oMath>
        <m:sSub>
          <m:sSubPr>
            <m:ctrlPr>
              <w:ins w:id="260" w:author="Xiaolong Liu" w:date="2022-07-19T20:32:00Z">
                <w:rPr>
                  <w:rFonts w:ascii="Cambria Math" w:hAnsi="Cambria Math" w:cs="Times New Roman"/>
                  <w:i/>
                  <w:sz w:val="24"/>
                  <w:szCs w:val="28"/>
                </w:rPr>
              </w:ins>
            </m:ctrlPr>
          </m:sSubPr>
          <m:e>
            <m:r>
              <w:ins w:id="261" w:author="Xiaolong Liu" w:date="2022-07-19T20:32:00Z">
                <w:rPr>
                  <w:rFonts w:ascii="Cambria Math" w:hAnsi="Cambria Math" w:cs="Times New Roman"/>
                  <w:sz w:val="24"/>
                  <w:szCs w:val="28"/>
                </w:rPr>
                <m:t>N</m:t>
              </w:ins>
            </m:r>
          </m:e>
          <m:sub>
            <m:r>
              <w:ins w:id="262" w:author="Xiaolong Liu" w:date="2022-07-19T20:32:00Z">
                <w:rPr>
                  <w:rFonts w:ascii="Cambria Math" w:hAnsi="Cambria Math" w:cs="Times New Roman"/>
                  <w:sz w:val="24"/>
                  <w:szCs w:val="28"/>
                </w:rPr>
                <m:t>0</m:t>
              </w:ins>
            </m:r>
          </m:sub>
        </m:sSub>
        <m:r>
          <w:ins w:id="263" w:author="Xiaolong Liu" w:date="2022-07-19T20:32:00Z">
            <w:rPr>
              <w:rFonts w:ascii="Cambria Math" w:hAnsi="Cambria Math" w:cs="Times New Roman"/>
              <w:sz w:val="24"/>
              <w:szCs w:val="28"/>
            </w:rPr>
            <m:t>=-</m:t>
          </w:ins>
        </m:r>
        <m:f>
          <m:fPr>
            <m:ctrlPr>
              <w:ins w:id="264" w:author="Xiaolong Liu" w:date="2022-07-19T20:32:00Z">
                <w:rPr>
                  <w:rFonts w:ascii="Cambria Math" w:hAnsi="Cambria Math" w:cs="Times New Roman"/>
                  <w:i/>
                  <w:sz w:val="24"/>
                  <w:szCs w:val="28"/>
                </w:rPr>
              </w:ins>
            </m:ctrlPr>
          </m:fPr>
          <m:num>
            <m:r>
              <w:ins w:id="265" w:author="Xiaolong Liu" w:date="2022-07-19T20:32:00Z">
                <w:rPr>
                  <w:rFonts w:ascii="Cambria Math" w:hAnsi="Cambria Math" w:cs="Times New Roman"/>
                  <w:sz w:val="24"/>
                  <w:szCs w:val="28"/>
                </w:rPr>
                <m:t>1</m:t>
              </w:ins>
            </m:r>
          </m:num>
          <m:den>
            <m:r>
              <w:ins w:id="266" w:author="Xiaolong Liu" w:date="2022-07-19T20:32:00Z">
                <w:rPr>
                  <w:rFonts w:ascii="Cambria Math" w:hAnsi="Cambria Math" w:cs="Times New Roman"/>
                  <w:sz w:val="24"/>
                  <w:szCs w:val="28"/>
                </w:rPr>
                <m:t>π</m:t>
              </w:ins>
            </m:r>
          </m:den>
        </m:f>
        <m:r>
          <w:ins w:id="267" w:author="Xiaolong Liu" w:date="2022-07-19T20:32:00Z">
            <w:rPr>
              <w:rFonts w:ascii="Cambria Math" w:hAnsi="Cambria Math" w:cs="Times New Roman"/>
              <w:sz w:val="24"/>
              <w:szCs w:val="28"/>
            </w:rPr>
            <m:t xml:space="preserve"> Im </m:t>
          </w:ins>
        </m:r>
        <m:nary>
          <m:naryPr>
            <m:chr m:val="∑"/>
            <m:limLoc m:val="undOvr"/>
            <m:supHide m:val="1"/>
            <m:ctrlPr>
              <w:ins w:id="268" w:author="Xiaolong Liu" w:date="2022-07-19T20:32:00Z">
                <w:rPr>
                  <w:rFonts w:ascii="Cambria Math" w:hAnsi="Cambria Math" w:cs="Times New Roman"/>
                  <w:i/>
                  <w:sz w:val="24"/>
                  <w:szCs w:val="28"/>
                </w:rPr>
              </w:ins>
            </m:ctrlPr>
          </m:naryPr>
          <m:sub>
            <m:r>
              <w:ins w:id="269" w:author="Xiaolong Liu" w:date="2022-07-19T20:32:00Z">
                <m:rPr>
                  <m:sty m:val="bi"/>
                </m:rPr>
                <w:rPr>
                  <w:rFonts w:ascii="Cambria Math" w:hAnsi="Cambria Math" w:cs="Times New Roman"/>
                  <w:sz w:val="24"/>
                  <w:szCs w:val="28"/>
                </w:rPr>
                <m:t>k</m:t>
              </w:ins>
            </m:r>
          </m:sub>
          <m:sup/>
          <m:e>
            <m:sSub>
              <m:sSubPr>
                <m:ctrlPr>
                  <w:ins w:id="270" w:author="Xiaolong Liu" w:date="2022-07-19T20:32:00Z">
                    <w:rPr>
                      <w:rFonts w:ascii="Cambria Math" w:hAnsi="Cambria Math" w:cs="Times New Roman"/>
                      <w:i/>
                      <w:sz w:val="24"/>
                      <w:szCs w:val="28"/>
                    </w:rPr>
                  </w:ins>
                </m:ctrlPr>
              </m:sSubPr>
              <m:e>
                <m:r>
                  <w:ins w:id="271" w:author="Xiaolong Liu" w:date="2022-07-19T20:32:00Z">
                    <w:rPr>
                      <w:rFonts w:ascii="Cambria Math" w:hAnsi="Cambria Math" w:cs="Times New Roman"/>
                      <w:sz w:val="24"/>
                      <w:szCs w:val="28"/>
                    </w:rPr>
                    <m:t>G</m:t>
                  </w:ins>
                </m:r>
              </m:e>
              <m:sub>
                <m:r>
                  <w:ins w:id="272" w:author="Xiaolong Liu" w:date="2022-07-19T20:32:00Z">
                    <w:rPr>
                      <w:rFonts w:ascii="Cambria Math" w:hAnsi="Cambria Math" w:cs="Times New Roman"/>
                      <w:sz w:val="24"/>
                      <w:szCs w:val="28"/>
                    </w:rPr>
                    <m:t>0</m:t>
                  </w:ins>
                </m:r>
              </m:sub>
            </m:sSub>
            <m:d>
              <m:dPr>
                <m:ctrlPr>
                  <w:ins w:id="273" w:author="Xiaolong Liu" w:date="2022-07-19T20:32:00Z">
                    <w:rPr>
                      <w:rFonts w:ascii="Cambria Math" w:hAnsi="Cambria Math" w:cs="Times New Roman"/>
                      <w:i/>
                      <w:sz w:val="24"/>
                      <w:szCs w:val="28"/>
                    </w:rPr>
                  </w:ins>
                </m:ctrlPr>
              </m:dPr>
              <m:e>
                <m:r>
                  <w:ins w:id="274" w:author="Xiaolong Liu" w:date="2022-07-19T20:32:00Z">
                    <m:rPr>
                      <m:sty m:val="bi"/>
                    </m:rPr>
                    <w:rPr>
                      <w:rFonts w:ascii="Cambria Math" w:hAnsi="Cambria Math" w:cs="Times New Roman"/>
                      <w:sz w:val="24"/>
                      <w:szCs w:val="28"/>
                    </w:rPr>
                    <m:t>k,</m:t>
                  </w:ins>
                </m:r>
                <m:r>
                  <w:ins w:id="275" w:author="Xiaolong Liu" w:date="2022-07-19T20:32:00Z">
                    <w:rPr>
                      <w:rFonts w:ascii="Cambria Math" w:hAnsi="Cambria Math" w:cs="Times New Roman"/>
                      <w:sz w:val="24"/>
                      <w:szCs w:val="28"/>
                    </w:rPr>
                    <m:t>E</m:t>
                  </w:ins>
                </m:r>
              </m:e>
            </m:d>
          </m:e>
        </m:nary>
      </m:oMath>
      <w:ins w:id="276" w:author="Xiaolong Liu" w:date="2022-07-19T20:32:00Z">
        <w:r w:rsidR="00F56D8D" w:rsidRPr="002B4446">
          <w:rPr>
            <w:rFonts w:ascii="Times New Roman" w:hAnsi="Times New Roman" w:cs="Times New Roman"/>
            <w:sz w:val="24"/>
            <w:szCs w:val="28"/>
          </w:rPr>
          <w:t xml:space="preserve"> is the </w:t>
        </w:r>
      </w:ins>
      <w:ins w:id="277" w:author="Xiaolong Liu" w:date="2022-07-19T20:36:00Z">
        <w:r w:rsidR="001841C3" w:rsidRPr="002B4446">
          <w:rPr>
            <w:rFonts w:ascii="Times New Roman" w:hAnsi="Times New Roman" w:cs="Times New Roman"/>
            <w:sz w:val="24"/>
            <w:szCs w:val="28"/>
          </w:rPr>
          <w:lastRenderedPageBreak/>
          <w:t xml:space="preserve">unperturbed </w:t>
        </w:r>
      </w:ins>
      <w:ins w:id="278" w:author="Xiaolong Liu" w:date="2022-07-19T20:32:00Z">
        <w:r w:rsidR="00F56D8D" w:rsidRPr="002B4446">
          <w:rPr>
            <w:rFonts w:ascii="Times New Roman" w:hAnsi="Times New Roman" w:cs="Times New Roman"/>
            <w:sz w:val="24"/>
            <w:szCs w:val="28"/>
          </w:rPr>
          <w:t xml:space="preserve">background DOS </w:t>
        </w:r>
        <w:r w:rsidR="00366DC4" w:rsidRPr="002B4446">
          <w:rPr>
            <w:rFonts w:ascii="Times New Roman" w:hAnsi="Times New Roman" w:cs="Times New Roman"/>
            <w:sz w:val="24"/>
            <w:szCs w:val="28"/>
          </w:rPr>
          <w:t xml:space="preserve">of the crystal </w:t>
        </w:r>
        <w:r w:rsidR="00F56D8D" w:rsidRPr="002B4446">
          <w:rPr>
            <w:rFonts w:ascii="Times New Roman" w:hAnsi="Times New Roman" w:cs="Times New Roman"/>
            <w:sz w:val="24"/>
            <w:szCs w:val="28"/>
          </w:rPr>
          <w:t>without any scatters</w:t>
        </w:r>
        <w:r w:rsidR="004632B9" w:rsidRPr="002B4446">
          <w:rPr>
            <w:rFonts w:ascii="Times New Roman" w:hAnsi="Times New Roman" w:cs="Times New Roman"/>
            <w:sz w:val="24"/>
            <w:szCs w:val="28"/>
          </w:rPr>
          <w:t>.</w:t>
        </w:r>
      </w:ins>
      <w:ins w:id="279" w:author="Xiaolong Liu" w:date="2022-07-19T20:34:00Z">
        <w:r w:rsidR="001829BD" w:rsidRPr="002B4446">
          <w:rPr>
            <w:rFonts w:ascii="Times New Roman" w:hAnsi="Times New Roman" w:cs="Times New Roman"/>
            <w:sz w:val="24"/>
            <w:szCs w:val="28"/>
          </w:rPr>
          <w:t xml:space="preserve"> </w:t>
        </w:r>
      </w:ins>
    </w:p>
    <w:p w14:paraId="693BEF86" w14:textId="7FAF8617" w:rsidR="00DC711F" w:rsidRPr="002B4446" w:rsidRDefault="008D35A0" w:rsidP="001829BD">
      <w:pPr>
        <w:rPr>
          <w:rFonts w:ascii="Times New Roman" w:hAnsi="Times New Roman" w:cs="Times New Roman"/>
          <w:sz w:val="24"/>
          <w:szCs w:val="28"/>
        </w:rPr>
      </w:pPr>
      <w:del w:id="280" w:author="Xiaolong Liu" w:date="2022-07-19T20:34:00Z">
        <w:r w:rsidRPr="002B4446" w:rsidDel="001829BD">
          <w:rPr>
            <w:rFonts w:ascii="Times New Roman" w:hAnsi="Times New Roman" w:cs="Times New Roman"/>
            <w:sz w:val="24"/>
            <w:szCs w:val="28"/>
          </w:rPr>
          <w:delText>Since the first term of this formula represents the unperturbed DOS, t</w:delText>
        </w:r>
      </w:del>
      <w:ins w:id="281" w:author="Xiaolong Liu" w:date="2022-07-19T20:34:00Z">
        <w:r w:rsidR="001829BD" w:rsidRPr="002B4446">
          <w:rPr>
            <w:rFonts w:ascii="Times New Roman" w:hAnsi="Times New Roman" w:cs="Times New Roman"/>
            <w:sz w:val="24"/>
            <w:szCs w:val="28"/>
          </w:rPr>
          <w:t>T</w:t>
        </w:r>
      </w:ins>
      <w:r w:rsidRPr="002B4446">
        <w:rPr>
          <w:rFonts w:ascii="Times New Roman" w:hAnsi="Times New Roman" w:cs="Times New Roman"/>
          <w:sz w:val="24"/>
          <w:szCs w:val="28"/>
        </w:rPr>
        <w:t xml:space="preserve">he perturbed DOS in the </w:t>
      </w:r>
      <w:r w:rsidRPr="002B4446">
        <w:rPr>
          <w:rFonts w:ascii="Times New Roman" w:hAnsi="Times New Roman" w:cs="Times New Roman"/>
          <w:b/>
          <w:bCs/>
          <w:i/>
          <w:iCs/>
          <w:sz w:val="24"/>
          <w:szCs w:val="28"/>
          <w:rPrChange w:id="282" w:author="Xiaolong Liu" w:date="2022-07-21T00:25:00Z">
            <w:rPr>
              <w:rFonts w:ascii="Times New Roman" w:hAnsi="Times New Roman" w:cs="Times New Roman"/>
              <w:sz w:val="24"/>
              <w:szCs w:val="28"/>
            </w:rPr>
          </w:rPrChange>
        </w:rPr>
        <w:t>q</w:t>
      </w:r>
      <w:r w:rsidRPr="002B4446">
        <w:rPr>
          <w:rFonts w:ascii="Times New Roman" w:hAnsi="Times New Roman" w:cs="Times New Roman"/>
          <w:sz w:val="24"/>
          <w:szCs w:val="28"/>
        </w:rPr>
        <w:t>-space, that is, the QPI pattern</w:t>
      </w:r>
      <w:ins w:id="283" w:author="Xiaolong Liu" w:date="2022-07-19T20:34:00Z">
        <w:r w:rsidR="001829BD" w:rsidRPr="002B4446">
          <w:rPr>
            <w:rFonts w:ascii="Times New Roman" w:hAnsi="Times New Roman" w:cs="Times New Roman"/>
            <w:sz w:val="24"/>
            <w:szCs w:val="28"/>
          </w:rPr>
          <w:t xml:space="preserve"> in </w:t>
        </w:r>
        <w:r w:rsidR="001829BD" w:rsidRPr="002B4446">
          <w:rPr>
            <w:rFonts w:ascii="Times New Roman" w:hAnsi="Times New Roman" w:cs="Times New Roman"/>
            <w:b/>
            <w:bCs/>
            <w:i/>
            <w:iCs/>
            <w:sz w:val="24"/>
            <w:szCs w:val="28"/>
            <w:rPrChange w:id="284" w:author="Xiaolong Liu" w:date="2022-07-21T00:25:00Z">
              <w:rPr>
                <w:rFonts w:ascii="Times New Roman" w:hAnsi="Times New Roman" w:cs="Times New Roman"/>
                <w:sz w:val="24"/>
                <w:szCs w:val="28"/>
              </w:rPr>
            </w:rPrChange>
          </w:rPr>
          <w:t>q</w:t>
        </w:r>
        <w:r w:rsidR="001829BD" w:rsidRPr="002B4446">
          <w:rPr>
            <w:rFonts w:ascii="Times New Roman" w:hAnsi="Times New Roman" w:cs="Times New Roman"/>
            <w:sz w:val="24"/>
            <w:szCs w:val="28"/>
          </w:rPr>
          <w:t>-space</w:t>
        </w:r>
      </w:ins>
      <w:r w:rsidRPr="002B4446">
        <w:rPr>
          <w:rFonts w:ascii="Times New Roman" w:hAnsi="Times New Roman" w:cs="Times New Roman"/>
          <w:sz w:val="24"/>
          <w:szCs w:val="28"/>
        </w:rPr>
        <w:t>, is</w:t>
      </w:r>
    </w:p>
    <w:p w14:paraId="312D8BD5" w14:textId="7E4C7EAD" w:rsidR="00564C2B" w:rsidRPr="002B4446" w:rsidDel="006F250C" w:rsidRDefault="00000000" w:rsidP="00FC3623">
      <w:pPr>
        <w:ind w:left="210" w:right="210"/>
        <w:rPr>
          <w:del w:id="285" w:author="Xiaolong Liu" w:date="2022-07-19T20:41:00Z"/>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r>
                <w:rPr>
                  <w:rFonts w:ascii="Cambria Math" w:hAnsi="Cambria Math" w:cs="Times New Roman"/>
                  <w:sz w:val="24"/>
                  <w:szCs w:val="28"/>
                </w:rPr>
                <m:t>= -</m:t>
              </m:r>
              <m:f>
                <m:fPr>
                  <m:ctrlPr>
                    <w:rPr>
                      <w:rFonts w:ascii="Cambria Math" w:hAnsi="Cambria Math" w:cs="Times New Roman"/>
                      <w:i/>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 </m:t>
              </m:r>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T</m:t>
                  </m:r>
                  <m:d>
                    <m:dPr>
                      <m:ctrlPr>
                        <w:rPr>
                          <w:rFonts w:ascii="Cambria Math" w:hAnsi="Cambria Math" w:cs="Times New Roman"/>
                          <w:i/>
                          <w:sz w:val="24"/>
                          <w:szCs w:val="28"/>
                        </w:rPr>
                      </m:ctrlPr>
                    </m:dPr>
                    <m:e>
                      <m:r>
                        <m:rPr>
                          <m:sty m:val="bi"/>
                        </m:rPr>
                        <w:rPr>
                          <w:rFonts w:ascii="Cambria Math" w:hAnsi="Cambria Math" w:cs="Times New Roman"/>
                          <w:sz w:val="24"/>
                          <w:szCs w:val="28"/>
                        </w:rPr>
                        <m:t>k,k+q,</m:t>
                      </m:r>
                      <m:r>
                        <w:rPr>
                          <w:rFonts w:ascii="Cambria Math" w:hAnsi="Cambria Math" w:cs="Times New Roman"/>
                          <w:sz w:val="24"/>
                          <w:szCs w:val="28"/>
                        </w:rPr>
                        <m:t>E</m:t>
                      </m:r>
                    </m:e>
                  </m:d>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k+q,</m:t>
                      </m:r>
                      <m:r>
                        <w:rPr>
                          <w:rFonts w:ascii="Cambria Math" w:hAnsi="Cambria Math" w:cs="Times New Roman"/>
                          <w:sz w:val="24"/>
                          <w:szCs w:val="28"/>
                        </w:rPr>
                        <m:t>E</m:t>
                      </m:r>
                    </m:e>
                  </m:d>
                </m:e>
              </m:nary>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3</m:t>
                  </m:r>
                </m:e>
              </m:d>
            </m:e>
          </m:eqArr>
        </m:oMath>
      </m:oMathPara>
    </w:p>
    <w:p w14:paraId="7A549B16" w14:textId="378F2D1E" w:rsidR="006F250C" w:rsidRPr="002B4446" w:rsidRDefault="006F250C" w:rsidP="00FC3623">
      <w:pPr>
        <w:rPr>
          <w:ins w:id="286" w:author="Xiaolong Liu" w:date="2022-07-19T20:40:00Z"/>
          <w:rFonts w:ascii="Times New Roman" w:hAnsi="Times New Roman" w:cs="Times New Roman"/>
          <w:sz w:val="24"/>
          <w:szCs w:val="28"/>
        </w:rPr>
      </w:pPr>
    </w:p>
    <w:p w14:paraId="18FCD31A" w14:textId="77777777" w:rsidR="00481B53" w:rsidRPr="00806099" w:rsidRDefault="006E315A" w:rsidP="006F250C">
      <w:pPr>
        <w:rPr>
          <w:ins w:id="287" w:author="Xiaolong Liu" w:date="2022-07-20T15:19:00Z"/>
          <w:rFonts w:ascii="Times New Roman" w:hAnsi="Times New Roman" w:cs="Times New Roman"/>
          <w:sz w:val="24"/>
          <w:szCs w:val="28"/>
        </w:rPr>
      </w:pPr>
      <w:ins w:id="288" w:author="Xiaolong Liu" w:date="2022-07-20T15:16:00Z">
        <w:r w:rsidRPr="005C0B7A">
          <w:rPr>
            <w:rFonts w:ascii="Times New Roman" w:hAnsi="Times New Roman" w:cs="Times New Roman"/>
            <w:sz w:val="24"/>
            <w:szCs w:val="28"/>
          </w:rPr>
          <w:t xml:space="preserve">Note that </w:t>
        </w:r>
      </w:ins>
      <m:oMath>
        <m:sSub>
          <m:sSubPr>
            <m:ctrlPr>
              <w:ins w:id="289" w:author="Xiaolong Liu" w:date="2022-07-20T15:16:00Z">
                <w:rPr>
                  <w:rFonts w:ascii="Cambria Math" w:hAnsi="Cambria Math" w:cs="Times New Roman"/>
                  <w:i/>
                  <w:sz w:val="24"/>
                  <w:szCs w:val="28"/>
                </w:rPr>
              </w:ins>
            </m:ctrlPr>
          </m:sSubPr>
          <m:e>
            <m:r>
              <w:ins w:id="290" w:author="Xiaolong Liu" w:date="2022-07-20T15:16:00Z">
                <w:rPr>
                  <w:rFonts w:ascii="Cambria Math" w:hAnsi="Cambria Math" w:cs="Times New Roman"/>
                  <w:sz w:val="24"/>
                  <w:szCs w:val="28"/>
                </w:rPr>
                <m:t>N</m:t>
              </w:ins>
            </m:r>
          </m:e>
          <m:sub>
            <m:r>
              <w:ins w:id="291" w:author="Xiaolong Liu" w:date="2022-07-20T15:16:00Z">
                <w:rPr>
                  <w:rFonts w:ascii="Cambria Math" w:hAnsi="Cambria Math" w:cs="Times New Roman"/>
                  <w:sz w:val="24"/>
                  <w:szCs w:val="28"/>
                </w:rPr>
                <m:t>0</m:t>
              </w:ins>
            </m:r>
          </m:sub>
        </m:sSub>
      </m:oMath>
      <w:ins w:id="292" w:author="Xiaolong Liu" w:date="2022-07-20T15:16:00Z">
        <w:r w:rsidRPr="005C0B7A">
          <w:rPr>
            <w:rFonts w:ascii="Times New Roman" w:hAnsi="Times New Roman" w:cs="Times New Roman"/>
            <w:sz w:val="24"/>
            <w:szCs w:val="28"/>
          </w:rPr>
          <w:t xml:space="preserve"> and </w:t>
        </w:r>
      </w:ins>
      <m:oMath>
        <m:r>
          <w:ins w:id="293" w:author="Xiaolong Liu" w:date="2022-07-20T15:16:00Z">
            <w:rPr>
              <w:rFonts w:ascii="Cambria Math" w:hAnsi="Cambria Math" w:cs="Times New Roman"/>
              <w:sz w:val="24"/>
              <w:szCs w:val="28"/>
            </w:rPr>
            <m:t>δN</m:t>
          </w:ins>
        </m:r>
        <m:d>
          <m:dPr>
            <m:ctrlPr>
              <w:ins w:id="294" w:author="Xiaolong Liu" w:date="2022-07-20T15:16:00Z">
                <w:rPr>
                  <w:rFonts w:ascii="Cambria Math" w:hAnsi="Cambria Math" w:cs="Times New Roman"/>
                  <w:i/>
                  <w:sz w:val="24"/>
                  <w:szCs w:val="28"/>
                </w:rPr>
              </w:ins>
            </m:ctrlPr>
          </m:dPr>
          <m:e>
            <m:r>
              <w:ins w:id="295" w:author="Xiaolong Liu" w:date="2022-07-20T15:16:00Z">
                <m:rPr>
                  <m:sty m:val="bi"/>
                </m:rPr>
                <w:rPr>
                  <w:rFonts w:ascii="Cambria Math" w:hAnsi="Cambria Math" w:cs="Times New Roman"/>
                  <w:sz w:val="24"/>
                  <w:szCs w:val="28"/>
                </w:rPr>
                <m:t>q</m:t>
              </w:ins>
            </m:r>
            <m:r>
              <w:ins w:id="296" w:author="Xiaolong Liu" w:date="2022-07-20T15:16:00Z">
                <w:rPr>
                  <w:rFonts w:ascii="Cambria Math" w:hAnsi="Cambria Math" w:cs="Times New Roman"/>
                  <w:sz w:val="24"/>
                  <w:szCs w:val="28"/>
                </w:rPr>
                <m:t>,E</m:t>
              </w:ins>
            </m:r>
          </m:e>
        </m:d>
      </m:oMath>
      <w:ins w:id="297" w:author="Xiaolong Liu" w:date="2022-07-20T15:16:00Z">
        <w:r w:rsidRPr="005C0B7A">
          <w:rPr>
            <w:rFonts w:ascii="Times New Roman" w:hAnsi="Times New Roman" w:cs="Times New Roman"/>
            <w:sz w:val="24"/>
            <w:szCs w:val="28"/>
          </w:rPr>
          <w:t xml:space="preserve"> defined here are </w:t>
        </w:r>
      </w:ins>
      <w:ins w:id="298" w:author="Xiaolong Liu" w:date="2022-07-20T15:17:00Z">
        <w:r w:rsidRPr="00226DF5">
          <w:rPr>
            <w:rFonts w:ascii="Times New Roman" w:hAnsi="Times New Roman" w:cs="Times New Roman"/>
            <w:sz w:val="24"/>
            <w:szCs w:val="28"/>
          </w:rPr>
          <w:t>physically measurable quantities. They are all real numbers.</w:t>
        </w:r>
        <w:r w:rsidR="00F3713A" w:rsidRPr="00226DF5">
          <w:rPr>
            <w:rFonts w:ascii="Times New Roman" w:hAnsi="Times New Roman" w:cs="Times New Roman"/>
            <w:sz w:val="24"/>
            <w:szCs w:val="28"/>
          </w:rPr>
          <w:t xml:space="preserve"> This is in contrast with if one defines a real</w:t>
        </w:r>
      </w:ins>
      <w:ins w:id="299" w:author="Xiaolong Liu" w:date="2022-07-20T15:18:00Z">
        <w:r w:rsidR="00F3713A" w:rsidRPr="00806099">
          <w:rPr>
            <w:rFonts w:ascii="Times New Roman" w:hAnsi="Times New Roman" w:cs="Times New Roman"/>
            <w:i/>
            <w:sz w:val="24"/>
            <w:szCs w:val="28"/>
            <w:rPrChange w:id="300" w:author="Xiaolong Liu" w:date="2022-07-21T00:25:00Z">
              <w:rPr>
                <w:rFonts w:ascii="Cambria Math" w:hAnsi="Cambria Math" w:cs="Times New Roman"/>
                <w:i/>
                <w:sz w:val="24"/>
                <w:szCs w:val="28"/>
              </w:rPr>
            </w:rPrChange>
          </w:rPr>
          <w:t xml:space="preserve"> </w:t>
        </w:r>
      </w:ins>
      <m:oMath>
        <m:r>
          <w:ins w:id="301" w:author="Xiaolong Liu" w:date="2022-07-20T15:18:00Z">
            <w:rPr>
              <w:rFonts w:ascii="Cambria Math" w:hAnsi="Cambria Math" w:cs="Times New Roman"/>
              <w:sz w:val="24"/>
              <w:szCs w:val="28"/>
            </w:rPr>
            <m:t>δN</m:t>
          </w:ins>
        </m:r>
        <m:d>
          <m:dPr>
            <m:ctrlPr>
              <w:ins w:id="302" w:author="Xiaolong Liu" w:date="2022-07-20T15:18:00Z">
                <w:rPr>
                  <w:rFonts w:ascii="Cambria Math" w:hAnsi="Cambria Math" w:cs="Times New Roman"/>
                  <w:i/>
                  <w:sz w:val="24"/>
                  <w:szCs w:val="28"/>
                </w:rPr>
              </w:ins>
            </m:ctrlPr>
          </m:dPr>
          <m:e>
            <m:r>
              <w:ins w:id="303" w:author="Xiaolong Liu" w:date="2022-07-20T15:18:00Z">
                <m:rPr>
                  <m:sty m:val="bi"/>
                </m:rPr>
                <w:rPr>
                  <w:rFonts w:ascii="Cambria Math" w:hAnsi="Cambria Math" w:cs="Times New Roman"/>
                  <w:sz w:val="24"/>
                  <w:szCs w:val="28"/>
                </w:rPr>
                <m:t>r</m:t>
              </w:ins>
            </m:r>
            <m:r>
              <w:ins w:id="304" w:author="Xiaolong Liu" w:date="2022-07-20T15:18:00Z">
                <w:rPr>
                  <w:rFonts w:ascii="Cambria Math" w:hAnsi="Cambria Math" w:cs="Times New Roman"/>
                  <w:sz w:val="24"/>
                  <w:szCs w:val="28"/>
                </w:rPr>
                <m:t>,E</m:t>
              </w:ins>
            </m:r>
          </m:e>
        </m:d>
      </m:oMath>
      <w:ins w:id="305" w:author="Xiaolong Liu" w:date="2022-07-20T15:18:00Z">
        <w:r w:rsidR="00F3713A" w:rsidRPr="00806099">
          <w:rPr>
            <w:rFonts w:ascii="Times New Roman" w:hAnsi="Times New Roman" w:cs="Times New Roman"/>
            <w:i/>
            <w:sz w:val="24"/>
            <w:szCs w:val="28"/>
            <w:rPrChange w:id="306" w:author="Xiaolong Liu" w:date="2022-07-21T00:25:00Z">
              <w:rPr>
                <w:rFonts w:ascii="Cambria Math" w:hAnsi="Cambria Math" w:cs="Times New Roman"/>
                <w:i/>
                <w:sz w:val="24"/>
                <w:szCs w:val="28"/>
              </w:rPr>
            </w:rPrChange>
          </w:rPr>
          <w:t xml:space="preserve"> </w:t>
        </w:r>
        <w:r w:rsidR="00F3713A" w:rsidRPr="00806099">
          <w:rPr>
            <w:rFonts w:ascii="Times New Roman" w:hAnsi="Times New Roman" w:cs="Times New Roman"/>
            <w:iCs/>
            <w:sz w:val="24"/>
            <w:szCs w:val="28"/>
            <w:rPrChange w:id="307" w:author="Xiaolong Liu" w:date="2022-07-21T00:25:00Z">
              <w:rPr>
                <w:rFonts w:ascii="Cambria Math" w:hAnsi="Cambria Math" w:cs="Times New Roman"/>
                <w:iCs/>
                <w:sz w:val="24"/>
                <w:szCs w:val="28"/>
              </w:rPr>
            </w:rPrChange>
          </w:rPr>
          <w:t>(which is also experimentally measurable), its Fourier transform “</w:t>
        </w:r>
      </w:ins>
      <m:oMath>
        <m:r>
          <w:ins w:id="308" w:author="Xiaolong Liu" w:date="2022-07-20T15:18:00Z">
            <w:rPr>
              <w:rFonts w:ascii="Cambria Math" w:hAnsi="Cambria Math" w:cs="Times New Roman"/>
              <w:sz w:val="24"/>
              <w:szCs w:val="28"/>
            </w:rPr>
            <m:t>δN</m:t>
          </w:ins>
        </m:r>
        <m:d>
          <m:dPr>
            <m:ctrlPr>
              <w:ins w:id="309" w:author="Xiaolong Liu" w:date="2022-07-20T15:18:00Z">
                <w:rPr>
                  <w:rFonts w:ascii="Cambria Math" w:hAnsi="Cambria Math" w:cs="Times New Roman"/>
                  <w:i/>
                  <w:sz w:val="24"/>
                  <w:szCs w:val="28"/>
                </w:rPr>
              </w:ins>
            </m:ctrlPr>
          </m:dPr>
          <m:e>
            <m:r>
              <w:ins w:id="310" w:author="Xiaolong Liu" w:date="2022-07-20T15:18:00Z">
                <m:rPr>
                  <m:sty m:val="bi"/>
                </m:rPr>
                <w:rPr>
                  <w:rFonts w:ascii="Cambria Math" w:hAnsi="Cambria Math" w:cs="Times New Roman"/>
                  <w:sz w:val="24"/>
                  <w:szCs w:val="28"/>
                </w:rPr>
                <m:t>q,</m:t>
              </w:ins>
            </m:r>
            <m:r>
              <w:ins w:id="311" w:author="Xiaolong Liu" w:date="2022-07-20T15:18:00Z">
                <w:rPr>
                  <w:rFonts w:ascii="Cambria Math" w:hAnsi="Cambria Math" w:cs="Times New Roman"/>
                  <w:sz w:val="24"/>
                  <w:szCs w:val="28"/>
                </w:rPr>
                <m:t>E</m:t>
              </w:ins>
            </m:r>
          </m:e>
        </m:d>
      </m:oMath>
      <w:ins w:id="312" w:author="Xiaolong Liu" w:date="2022-07-20T15:18:00Z">
        <w:r w:rsidR="00F3713A" w:rsidRPr="00806099">
          <w:rPr>
            <w:rFonts w:ascii="Times New Roman" w:hAnsi="Times New Roman" w:cs="Times New Roman"/>
            <w:iCs/>
            <w:sz w:val="24"/>
            <w:szCs w:val="28"/>
            <w:rPrChange w:id="313" w:author="Xiaolong Liu" w:date="2022-07-21T00:25:00Z">
              <w:rPr>
                <w:rFonts w:ascii="Cambria Math" w:hAnsi="Cambria Math" w:cs="Times New Roman"/>
                <w:iCs/>
                <w:sz w:val="24"/>
                <w:szCs w:val="28"/>
              </w:rPr>
            </w:rPrChange>
          </w:rPr>
          <w:t>”</w:t>
        </w:r>
      </w:ins>
      <w:ins w:id="314" w:author="Xiaolong Liu" w:date="2022-07-20T15:19:00Z">
        <w:r w:rsidR="00F3713A" w:rsidRPr="00806099">
          <w:rPr>
            <w:rFonts w:ascii="Times New Roman" w:hAnsi="Times New Roman" w:cs="Times New Roman"/>
            <w:iCs/>
            <w:sz w:val="24"/>
            <w:szCs w:val="28"/>
            <w:rPrChange w:id="315" w:author="Xiaolong Liu" w:date="2022-07-21T00:25:00Z">
              <w:rPr>
                <w:rFonts w:ascii="Cambria Math" w:hAnsi="Cambria Math" w:cs="Times New Roman"/>
                <w:iCs/>
                <w:sz w:val="24"/>
                <w:szCs w:val="28"/>
              </w:rPr>
            </w:rPrChange>
          </w:rPr>
          <w:t xml:space="preserve"> would have both real and imaginary parts, depending on if the defect is located at the center of the image.</w:t>
        </w:r>
      </w:ins>
    </w:p>
    <w:p w14:paraId="19930809" w14:textId="77777777" w:rsidR="00481B53" w:rsidRPr="00806099" w:rsidRDefault="00481B53" w:rsidP="006F250C">
      <w:pPr>
        <w:rPr>
          <w:ins w:id="316" w:author="Xiaolong Liu" w:date="2022-07-20T15:19:00Z"/>
          <w:rFonts w:ascii="Times New Roman" w:hAnsi="Times New Roman" w:cs="Times New Roman"/>
          <w:sz w:val="24"/>
          <w:szCs w:val="28"/>
        </w:rPr>
      </w:pPr>
    </w:p>
    <w:p w14:paraId="066A3B45" w14:textId="77777777" w:rsidR="00806099" w:rsidRDefault="003C6906">
      <w:pPr>
        <w:ind w:firstLine="420"/>
        <w:rPr>
          <w:rFonts w:ascii="Times New Roman" w:hAnsi="Times New Roman" w:cs="Times New Roman"/>
          <w:sz w:val="24"/>
          <w:szCs w:val="28"/>
        </w:rPr>
      </w:pPr>
      <w:ins w:id="317" w:author="Xiaolong Liu" w:date="2022-07-20T10:59:00Z">
        <w:r w:rsidRPr="002B4446">
          <w:rPr>
            <w:rFonts w:ascii="Times New Roman" w:hAnsi="Times New Roman" w:cs="Times New Roman"/>
            <w:sz w:val="24"/>
            <w:szCs w:val="28"/>
          </w:rPr>
          <w:t xml:space="preserve">If </w:t>
        </w:r>
      </w:ins>
      <w:moveToRangeStart w:id="318" w:author="Xiaolong Liu" w:date="2022-07-19T20:41:00Z" w:name="move109155679"/>
      <w:moveTo w:id="319" w:author="Xiaolong Liu" w:date="2022-07-19T20:41:00Z">
        <w:del w:id="320" w:author="Xiaolong Liu" w:date="2022-07-20T10:59:00Z">
          <w:r w:rsidR="006F250C" w:rsidRPr="002B4446" w:rsidDel="003C6906">
            <w:rPr>
              <w:rFonts w:ascii="Times New Roman" w:hAnsi="Times New Roman" w:cs="Times New Roman"/>
              <w:sz w:val="24"/>
              <w:szCs w:val="28"/>
            </w:rPr>
            <w:delText>A</w:delText>
          </w:r>
        </w:del>
      </w:moveTo>
      <w:ins w:id="321" w:author="Xiaolong Liu" w:date="2022-07-20T10:59:00Z">
        <w:r w:rsidRPr="002B4446">
          <w:rPr>
            <w:rFonts w:ascii="Times New Roman" w:hAnsi="Times New Roman" w:cs="Times New Roman"/>
            <w:sz w:val="24"/>
            <w:szCs w:val="28"/>
          </w:rPr>
          <w:t>we a</w:t>
        </w:r>
      </w:ins>
      <w:moveTo w:id="322" w:author="Xiaolong Liu" w:date="2022-07-19T20:41:00Z">
        <w:r w:rsidR="006F250C" w:rsidRPr="002B4446">
          <w:rPr>
            <w:rFonts w:ascii="Times New Roman" w:hAnsi="Times New Roman" w:cs="Times New Roman"/>
            <w:sz w:val="24"/>
            <w:szCs w:val="28"/>
          </w:rPr>
          <w:t>ssum</w:t>
        </w:r>
      </w:moveTo>
      <w:ins w:id="323" w:author="Xiaolong Liu" w:date="2022-07-20T10:59:00Z">
        <w:r w:rsidRPr="002B4446">
          <w:rPr>
            <w:rFonts w:ascii="Times New Roman" w:hAnsi="Times New Roman" w:cs="Times New Roman"/>
            <w:sz w:val="24"/>
            <w:szCs w:val="28"/>
          </w:rPr>
          <w:t>e</w:t>
        </w:r>
      </w:ins>
      <w:moveTo w:id="324" w:author="Xiaolong Liu" w:date="2022-07-19T20:41:00Z">
        <w:del w:id="325" w:author="Xiaolong Liu" w:date="2022-07-20T10:59:00Z">
          <w:r w:rsidR="006F250C" w:rsidRPr="002B4446" w:rsidDel="003C6906">
            <w:rPr>
              <w:rFonts w:ascii="Times New Roman" w:hAnsi="Times New Roman" w:cs="Times New Roman"/>
              <w:sz w:val="24"/>
              <w:szCs w:val="28"/>
            </w:rPr>
            <w:delText>ing</w:delText>
          </w:r>
        </w:del>
        <w:r w:rsidR="006F250C" w:rsidRPr="002B4446">
          <w:rPr>
            <w:rFonts w:ascii="Times New Roman" w:hAnsi="Times New Roman" w:cs="Times New Roman"/>
            <w:sz w:val="24"/>
            <w:szCs w:val="28"/>
          </w:rPr>
          <w:t xml:space="preserve"> </w:t>
        </w:r>
      </w:moveTo>
      <w:ins w:id="326" w:author="Xiaolong Liu" w:date="2022-07-20T17:44:00Z">
        <w:r w:rsidR="00E41A31" w:rsidRPr="002B4446">
          <w:rPr>
            <w:rFonts w:ascii="Times New Roman" w:hAnsi="Times New Roman" w:cs="Times New Roman"/>
            <w:sz w:val="24"/>
            <w:szCs w:val="28"/>
          </w:rPr>
          <w:t xml:space="preserve">a perfectly localized impurity and </w:t>
        </w:r>
      </w:ins>
      <w:moveTo w:id="327" w:author="Xiaolong Liu" w:date="2022-07-19T20:41:00Z">
        <w:del w:id="328" w:author="Xiaolong Liu" w:date="2022-07-20T17:44:00Z">
          <w:r w:rsidR="006F250C" w:rsidRPr="002B4446" w:rsidDel="00E41A31">
            <w:rPr>
              <w:rFonts w:ascii="Times New Roman" w:hAnsi="Times New Roman" w:cs="Times New Roman"/>
              <w:sz w:val="24"/>
              <w:szCs w:val="28"/>
            </w:rPr>
            <w:delText xml:space="preserve">that </w:delText>
          </w:r>
        </w:del>
        <w:r w:rsidR="006F250C" w:rsidRPr="002B4446">
          <w:rPr>
            <w:rFonts w:ascii="Times New Roman" w:hAnsi="Times New Roman" w:cs="Times New Roman"/>
            <w:sz w:val="24"/>
            <w:szCs w:val="28"/>
          </w:rPr>
          <w:t>th</w:t>
        </w:r>
      </w:moveTo>
      <w:ins w:id="329" w:author="Xiaolong Liu" w:date="2022-07-21T01:44:00Z">
        <w:r w:rsidR="00A6268F">
          <w:rPr>
            <w:rFonts w:ascii="Times New Roman" w:hAnsi="Times New Roman" w:cs="Times New Roman"/>
            <w:sz w:val="24"/>
            <w:szCs w:val="28"/>
          </w:rPr>
          <w:t>us</w:t>
        </w:r>
      </w:ins>
      <w:moveTo w:id="330" w:author="Xiaolong Liu" w:date="2022-07-19T20:41:00Z">
        <w:del w:id="331" w:author="Xiaolong Liu" w:date="2022-07-21T01:44:00Z">
          <w:r w:rsidR="006F250C" w:rsidRPr="002B4446" w:rsidDel="00A6268F">
            <w:rPr>
              <w:rFonts w:ascii="Times New Roman" w:hAnsi="Times New Roman" w:cs="Times New Roman"/>
              <w:sz w:val="24"/>
              <w:szCs w:val="28"/>
            </w:rPr>
            <w:delText>e</w:delText>
          </w:r>
        </w:del>
        <w:r w:rsidR="006F250C" w:rsidRPr="002B4446">
          <w:rPr>
            <w:rFonts w:ascii="Times New Roman" w:hAnsi="Times New Roman" w:cs="Times New Roman"/>
            <w:sz w:val="24"/>
            <w:szCs w:val="28"/>
          </w:rPr>
          <w:t xml:space="preserve"> scattering process is isotropic</w:t>
        </w:r>
      </w:moveTo>
      <w:ins w:id="332" w:author="Xiaolong Liu" w:date="2022-07-19T20:42:00Z">
        <w:r w:rsidR="006F250C" w:rsidRPr="002B4446">
          <w:rPr>
            <w:rFonts w:ascii="Times New Roman" w:hAnsi="Times New Roman" w:cs="Times New Roman"/>
            <w:sz w:val="24"/>
            <w:szCs w:val="28"/>
          </w:rPr>
          <w:t xml:space="preserve"> such that</w:t>
        </w:r>
      </w:ins>
    </w:p>
    <w:p w14:paraId="0AF70FBE" w14:textId="1E5A913E" w:rsidR="00806099" w:rsidRPr="005C0B7A" w:rsidRDefault="006F250C" w:rsidP="005C0B7A">
      <w:pPr>
        <w:jc w:val="center"/>
        <w:rPr>
          <w:rFonts w:ascii="Times New Roman" w:hAnsi="Times New Roman" w:cs="Times New Roman"/>
          <w:sz w:val="24"/>
          <w:szCs w:val="28"/>
        </w:rPr>
      </w:pPr>
      <w:moveTo w:id="333" w:author="Xiaolong Liu" w:date="2022-07-19T20:41:00Z">
        <w:del w:id="334" w:author="Xiaolong Liu" w:date="2022-07-19T20:42:00Z">
          <w:r w:rsidRPr="005C0B7A" w:rsidDel="006F250C">
            <w:rPr>
              <w:rFonts w:ascii="Times New Roman" w:hAnsi="Times New Roman" w:cs="Times New Roman"/>
              <w:sz w:val="24"/>
              <w:szCs w:val="28"/>
            </w:rPr>
            <w:delText xml:space="preserve">, there are </w:delText>
          </w:r>
        </w:del>
        <m:oMath>
          <m:sSub>
            <m:sSubPr>
              <m:ctrlPr>
                <w:rPr>
                  <w:rFonts w:ascii="Cambria Math" w:hAnsi="Cambria Math" w:cs="Times New Roman"/>
                  <w:i/>
                  <w:sz w:val="24"/>
                  <w:szCs w:val="28"/>
                </w:rPr>
              </m:ctrlPr>
            </m:sSubPr>
            <m:e>
              <m:r>
                <w:rPr>
                  <w:rFonts w:ascii="Cambria Math" w:hAnsi="Cambria Math" w:cs="Times New Roman"/>
                  <w:sz w:val="24"/>
                  <w:szCs w:val="28"/>
                </w:rPr>
                <m:t>U</m:t>
              </m:r>
            </m:e>
            <m:sub>
              <m:r>
                <m:rPr>
                  <m:sty m:val="bi"/>
                </m:rPr>
                <w:rPr>
                  <w:rFonts w:ascii="Cambria Math" w:hAnsi="Cambria Math" w:cs="Times New Roman"/>
                  <w:sz w:val="24"/>
                  <w:szCs w:val="28"/>
                </w:rPr>
                <m:t>k,</m:t>
              </m:r>
              <m:sSup>
                <m:sSupPr>
                  <m:ctrlPr>
                    <w:rPr>
                      <w:rFonts w:ascii="Cambria Math" w:hAnsi="Cambria Math" w:cs="Times New Roman"/>
                      <w:b/>
                      <w:bCs/>
                      <w:i/>
                      <w:sz w:val="24"/>
                      <w:szCs w:val="28"/>
                    </w:rPr>
                  </m:ctrlPr>
                </m:sSupPr>
                <m:e>
                  <m:r>
                    <m:rPr>
                      <m:sty m:val="bi"/>
                    </m:rPr>
                    <w:rPr>
                      <w:rFonts w:ascii="Cambria Math" w:hAnsi="Cambria Math" w:cs="Times New Roman"/>
                      <w:sz w:val="24"/>
                      <w:szCs w:val="28"/>
                    </w:rPr>
                    <m:t>k</m:t>
                  </m:r>
                </m:e>
                <m:sup>
                  <m:r>
                    <m:rPr>
                      <m:sty m:val="bi"/>
                    </m:rPr>
                    <w:rPr>
                      <w:rFonts w:ascii="Cambria Math" w:hAnsi="Cambria Math" w:cs="Times New Roman" w:hint="eastAsia"/>
                      <w:sz w:val="24"/>
                      <w:szCs w:val="28"/>
                    </w:rPr>
                    <m:t>''</m:t>
                  </m:r>
                </m:sup>
              </m:sSup>
            </m:sub>
          </m:sSub>
          <m:r>
            <w:rPr>
              <w:rFonts w:ascii="Cambria Math" w:hAnsi="Cambria Math" w:cs="Times New Roman"/>
              <w:sz w:val="24"/>
              <w:szCs w:val="28"/>
            </w:rPr>
            <m:t>=U</m:t>
          </m:r>
          <m:r>
            <w:ins w:id="335" w:author="Xiaolong Liu" w:date="2022-07-20T17:45:00Z">
              <w:rPr>
                <w:rFonts w:ascii="Cambria Math" w:hAnsi="Cambria Math" w:cs="Times New Roman"/>
                <w:sz w:val="24"/>
                <w:szCs w:val="28"/>
              </w:rPr>
              <m:t>=</m:t>
            </w:ins>
          </m:r>
          <m:d>
            <m:dPr>
              <m:ctrlPr>
                <w:ins w:id="336" w:author="Xiaolong Liu" w:date="2022-07-20T16:22:00Z">
                  <w:rPr>
                    <w:rFonts w:ascii="Cambria Math" w:hAnsi="Cambria Math" w:cs="Times New Roman"/>
                    <w:i/>
                    <w:sz w:val="24"/>
                    <w:szCs w:val="28"/>
                  </w:rPr>
                </w:ins>
              </m:ctrlPr>
            </m:dPr>
            <m:e>
              <m:m>
                <m:mPr>
                  <m:mcs>
                    <m:mc>
                      <m:mcPr>
                        <m:count m:val="2"/>
                        <m:mcJc m:val="center"/>
                      </m:mcPr>
                    </m:mc>
                  </m:mcs>
                  <m:ctrlPr>
                    <w:ins w:id="337" w:author="Xiaolong Liu" w:date="2022-07-20T16:22:00Z">
                      <w:rPr>
                        <w:rFonts w:ascii="Cambria Math" w:hAnsi="Cambria Math" w:cs="Times New Roman"/>
                        <w:i/>
                        <w:sz w:val="24"/>
                        <w:szCs w:val="28"/>
                      </w:rPr>
                    </w:ins>
                  </m:ctrlPr>
                </m:mPr>
                <m:mr>
                  <m:e>
                    <m:sSub>
                      <m:sSubPr>
                        <m:ctrlPr>
                          <w:rPr>
                            <w:rFonts w:ascii="Cambria Math" w:hAnsi="Cambria Math" w:cs="Times New Roman"/>
                            <w:i/>
                            <w:sz w:val="24"/>
                            <w:szCs w:val="28"/>
                          </w:rPr>
                        </m:ctrlPr>
                      </m:sSubPr>
                      <m:e>
                        <m:r>
                          <w:ins w:id="338" w:author="Xiaolong Liu" w:date="2022-07-20T16:22:00Z">
                            <w:rPr>
                              <w:rFonts w:ascii="Cambria Math" w:hAnsi="Cambria Math" w:cs="Times New Roman"/>
                              <w:sz w:val="24"/>
                              <w:szCs w:val="28"/>
                            </w:rPr>
                            <m:t>U</m:t>
                          </w:ins>
                        </m:r>
                      </m:e>
                      <m:sub>
                        <m:r>
                          <w:rPr>
                            <w:rFonts w:ascii="Cambria Math" w:hAnsi="Cambria Math" w:cs="Times New Roman"/>
                            <w:sz w:val="24"/>
                            <w:szCs w:val="28"/>
                          </w:rPr>
                          <m:t>0</m:t>
                        </m:r>
                      </m:sub>
                    </m:sSub>
                  </m:e>
                  <m:e>
                    <m:r>
                      <w:ins w:id="339" w:author="Xiaolong Liu" w:date="2022-07-20T16:22:00Z">
                        <w:rPr>
                          <w:rFonts w:ascii="Cambria Math" w:hAnsi="Cambria Math" w:cs="Times New Roman"/>
                          <w:sz w:val="24"/>
                          <w:szCs w:val="28"/>
                        </w:rPr>
                        <m:t>0</m:t>
                      </w:ins>
                    </m:r>
                  </m:e>
                </m:mr>
                <m:mr>
                  <m:e>
                    <m:r>
                      <w:ins w:id="340" w:author="Xiaolong Liu" w:date="2022-07-20T16:22:00Z">
                        <w:rPr>
                          <w:rFonts w:ascii="Cambria Math" w:hAnsi="Cambria Math" w:cs="Times New Roman"/>
                          <w:sz w:val="24"/>
                          <w:szCs w:val="28"/>
                        </w:rPr>
                        <m:t>0</m:t>
                      </w:ins>
                    </m:r>
                  </m:e>
                  <m:e>
                    <m:r>
                      <w:ins w:id="341" w:author="Xiaolong Liu" w:date="2022-07-20T16:22:00Z">
                        <w:rPr>
                          <w:rFonts w:ascii="Cambria Math" w:hAnsi="Cambria Math" w:cs="Times New Roman"/>
                          <w:sz w:val="24"/>
                          <w:szCs w:val="28"/>
                        </w:rPr>
                        <m:t>-</m:t>
                      </w:ins>
                    </m:r>
                    <m:sSub>
                      <m:sSubPr>
                        <m:ctrlPr>
                          <w:rPr>
                            <w:rFonts w:ascii="Cambria Math" w:hAnsi="Cambria Math" w:cs="Times New Roman"/>
                            <w:i/>
                            <w:sz w:val="24"/>
                            <w:szCs w:val="28"/>
                          </w:rPr>
                        </m:ctrlPr>
                      </m:sSubPr>
                      <m:e>
                        <m:r>
                          <w:ins w:id="342" w:author="Xiaolong Liu" w:date="2022-07-20T16:22:00Z">
                            <w:rPr>
                              <w:rFonts w:ascii="Cambria Math" w:hAnsi="Cambria Math" w:cs="Times New Roman"/>
                              <w:sz w:val="24"/>
                              <w:szCs w:val="28"/>
                            </w:rPr>
                            <m:t>U</m:t>
                          </w:ins>
                        </m:r>
                      </m:e>
                      <m:sub>
                        <m:r>
                          <w:rPr>
                            <w:rFonts w:ascii="Cambria Math" w:hAnsi="Cambria Math" w:cs="Times New Roman"/>
                            <w:sz w:val="24"/>
                            <w:szCs w:val="28"/>
                          </w:rPr>
                          <m:t>0</m:t>
                        </m:r>
                      </m:sub>
                    </m:sSub>
                  </m:e>
                </m:mr>
              </m:m>
            </m:e>
          </m:d>
        </m:oMath>
      </w:moveTo>
    </w:p>
    <w:p w14:paraId="49FC8389" w14:textId="1DE8E71D" w:rsidR="006F250C" w:rsidRPr="00806099" w:rsidRDefault="006F250C" w:rsidP="00806099">
      <w:pPr>
        <w:rPr>
          <w:moveTo w:id="343" w:author="Xiaolong Liu" w:date="2022-07-19T20:41:00Z"/>
          <w:rFonts w:ascii="Times New Roman" w:hAnsi="Times New Roman" w:cs="Times New Roman"/>
          <w:color w:val="FF0000"/>
          <w:sz w:val="24"/>
          <w:szCs w:val="28"/>
        </w:rPr>
      </w:pPr>
      <w:moveTo w:id="344" w:author="Xiaolong Liu" w:date="2022-07-19T20:41:00Z">
        <w:del w:id="345" w:author="Xiaolong Liu" w:date="2022-07-20T11:00:00Z">
          <w:r w:rsidRPr="002B4446" w:rsidDel="003C6906">
            <w:rPr>
              <w:rFonts w:ascii="Times New Roman" w:hAnsi="Times New Roman" w:cs="Times New Roman"/>
              <w:sz w:val="24"/>
              <w:szCs w:val="28"/>
            </w:rPr>
            <w:delText xml:space="preserve">. </w:delText>
          </w:r>
        </w:del>
        <w:del w:id="346" w:author="Xiaolong Liu" w:date="2022-07-19T20:42:00Z">
          <w:r w:rsidRPr="002B4446" w:rsidDel="00487404">
            <w:rPr>
              <w:rFonts w:ascii="Times New Roman" w:hAnsi="Times New Roman" w:cs="Times New Roman"/>
              <w:sz w:val="24"/>
              <w:szCs w:val="28"/>
            </w:rPr>
            <w:delText>Substitute it into the equation to get</w:delText>
          </w:r>
        </w:del>
      </w:moveTo>
      <w:ins w:id="347" w:author="Xiaolong Liu" w:date="2022-07-20T11:00:00Z">
        <w:r w:rsidR="003C6906" w:rsidRPr="002B4446">
          <w:rPr>
            <w:rFonts w:ascii="Times New Roman" w:hAnsi="Times New Roman" w:cs="Times New Roman"/>
            <w:sz w:val="24"/>
            <w:szCs w:val="28"/>
          </w:rPr>
          <w:t>a</w:t>
        </w:r>
      </w:ins>
      <w:ins w:id="348" w:author="Xiaolong Liu" w:date="2022-07-19T20:42:00Z">
        <w:r w:rsidR="00487404" w:rsidRPr="002B4446">
          <w:rPr>
            <w:rFonts w:ascii="Times New Roman" w:hAnsi="Times New Roman" w:cs="Times New Roman"/>
            <w:sz w:val="24"/>
            <w:szCs w:val="28"/>
          </w:rPr>
          <w:t xml:space="preserve">ccording to </w:t>
        </w:r>
        <w:r w:rsidR="00487404" w:rsidRPr="0049299E">
          <w:rPr>
            <w:rFonts w:ascii="Times New Roman" w:hAnsi="Times New Roman" w:cs="Times New Roman"/>
            <w:color w:val="FF0000"/>
            <w:sz w:val="24"/>
            <w:szCs w:val="28"/>
          </w:rPr>
          <w:t>Eq</w:t>
        </w:r>
      </w:ins>
      <w:ins w:id="349" w:author="Xiaolong Liu" w:date="2022-07-19T20:43:00Z">
        <w:r w:rsidR="00487404" w:rsidRPr="0049299E">
          <w:rPr>
            <w:rFonts w:ascii="Times New Roman" w:hAnsi="Times New Roman" w:cs="Times New Roman"/>
            <w:color w:val="FF0000"/>
            <w:sz w:val="24"/>
            <w:szCs w:val="28"/>
          </w:rPr>
          <w:t>.</w:t>
        </w:r>
      </w:ins>
      <w:r w:rsidR="0049299E" w:rsidRPr="0049299E">
        <w:rPr>
          <w:rFonts w:ascii="Times New Roman" w:hAnsi="Times New Roman" w:cs="Times New Roman"/>
          <w:color w:val="FF0000"/>
          <w:sz w:val="24"/>
          <w:szCs w:val="28"/>
        </w:rPr>
        <w:t xml:space="preserve"> 7</w:t>
      </w:r>
      <w:ins w:id="350" w:author="Xiaolong Liu" w:date="2022-07-19T20:44:00Z">
        <w:r w:rsidR="00487404" w:rsidRPr="002B4446">
          <w:rPr>
            <w:rFonts w:ascii="Times New Roman" w:hAnsi="Times New Roman" w:cs="Times New Roman"/>
            <w:i/>
            <w:sz w:val="24"/>
            <w:szCs w:val="28"/>
            <w:rPrChange w:id="351" w:author="Xiaolong Liu" w:date="2022-07-21T00:25:00Z">
              <w:rPr>
                <w:rFonts w:ascii="Cambria Math" w:hAnsi="Cambria Math" w:cs="Times New Roman"/>
                <w:i/>
                <w:sz w:val="24"/>
                <w:szCs w:val="28"/>
              </w:rPr>
            </w:rPrChange>
          </w:rPr>
          <w:t xml:space="preserve"> </w:t>
        </w:r>
      </w:ins>
      <m:oMath>
        <m:r>
          <w:ins w:id="352" w:author="Xiaolong Liu" w:date="2022-07-19T20:44:00Z">
            <w:rPr>
              <w:rFonts w:ascii="Cambria Math" w:hAnsi="Cambria Math" w:cs="Times New Roman"/>
              <w:sz w:val="24"/>
              <w:szCs w:val="28"/>
            </w:rPr>
            <m:t>T(</m:t>
          </w:ins>
        </m:r>
        <m:r>
          <w:ins w:id="353" w:author="Xiaolong Liu" w:date="2022-07-19T20:44:00Z">
            <m:rPr>
              <m:sty m:val="bi"/>
            </m:rPr>
            <w:rPr>
              <w:rFonts w:ascii="Cambria Math" w:hAnsi="Cambria Math" w:cs="Times New Roman"/>
              <w:sz w:val="24"/>
              <w:szCs w:val="28"/>
            </w:rPr>
            <m:t>k,</m:t>
          </w:ins>
        </m:r>
        <m:sSup>
          <m:sSupPr>
            <m:ctrlPr>
              <w:ins w:id="354" w:author="Xiaolong Liu" w:date="2022-07-19T20:44:00Z">
                <w:rPr>
                  <w:rFonts w:ascii="Cambria Math" w:hAnsi="Cambria Math" w:cs="Times New Roman"/>
                  <w:b/>
                  <w:bCs/>
                  <w:i/>
                  <w:sz w:val="24"/>
                  <w:szCs w:val="28"/>
                </w:rPr>
              </w:ins>
            </m:ctrlPr>
          </m:sSupPr>
          <m:e>
            <m:r>
              <w:ins w:id="355" w:author="Xiaolong Liu" w:date="2022-07-19T20:44:00Z">
                <m:rPr>
                  <m:sty m:val="bi"/>
                </m:rPr>
                <w:rPr>
                  <w:rFonts w:ascii="Cambria Math" w:hAnsi="Cambria Math" w:cs="Times New Roman"/>
                  <w:sz w:val="24"/>
                  <w:szCs w:val="28"/>
                </w:rPr>
                <m:t>k</m:t>
              </w:ins>
            </m:r>
          </m:e>
          <m:sup>
            <m:r>
              <w:ins w:id="356" w:author="Xiaolong Liu" w:date="2022-07-19T20:44:00Z">
                <m:rPr>
                  <m:sty m:val="bi"/>
                </m:rPr>
                <w:rPr>
                  <w:rFonts w:ascii="Cambria Math" w:hAnsi="Cambria Math" w:cs="Times New Roman"/>
                  <w:sz w:val="24"/>
                  <w:szCs w:val="28"/>
                </w:rPr>
                <m:t>'</m:t>
              </w:ins>
            </m:r>
          </m:sup>
        </m:sSup>
        <m:r>
          <w:ins w:id="357" w:author="Xiaolong Liu" w:date="2022-07-19T20:44:00Z">
            <w:rPr>
              <w:rFonts w:ascii="Cambria Math" w:hAnsi="Cambria Math" w:cs="Times New Roman"/>
              <w:sz w:val="24"/>
              <w:szCs w:val="28"/>
            </w:rPr>
            <m:t>,E)</m:t>
          </w:ins>
        </m:r>
      </m:oMath>
      <w:ins w:id="358" w:author="Xiaolong Liu" w:date="2022-07-19T20:44:00Z">
        <w:r w:rsidR="00487404" w:rsidRPr="002B4446">
          <w:rPr>
            <w:rFonts w:ascii="Times New Roman" w:hAnsi="Times New Roman" w:cs="Times New Roman"/>
            <w:i/>
            <w:sz w:val="24"/>
            <w:szCs w:val="28"/>
            <w:rPrChange w:id="359" w:author="Xiaolong Liu" w:date="2022-07-21T00:25:00Z">
              <w:rPr>
                <w:rFonts w:ascii="Cambria Math" w:hAnsi="Cambria Math" w:cs="Times New Roman"/>
                <w:i/>
                <w:sz w:val="24"/>
                <w:szCs w:val="28"/>
              </w:rPr>
            </w:rPrChange>
          </w:rPr>
          <w:t xml:space="preserve"> </w:t>
        </w:r>
        <w:r w:rsidR="00487404" w:rsidRPr="002B4446">
          <w:rPr>
            <w:rFonts w:ascii="Times New Roman" w:hAnsi="Times New Roman" w:cs="Times New Roman"/>
            <w:iCs/>
            <w:sz w:val="24"/>
            <w:szCs w:val="28"/>
            <w:rPrChange w:id="360" w:author="Xiaolong Liu" w:date="2022-07-21T00:25:00Z">
              <w:rPr>
                <w:rFonts w:ascii="Cambria Math" w:hAnsi="Cambria Math" w:cs="Times New Roman"/>
                <w:iCs/>
                <w:sz w:val="24"/>
                <w:szCs w:val="28"/>
              </w:rPr>
            </w:rPrChange>
          </w:rPr>
          <w:t>would only dep</w:t>
        </w:r>
      </w:ins>
      <w:ins w:id="361" w:author="Xiaolong Liu" w:date="2022-07-19T20:45:00Z">
        <w:r w:rsidR="00487404" w:rsidRPr="002B4446">
          <w:rPr>
            <w:rFonts w:ascii="Times New Roman" w:hAnsi="Times New Roman" w:cs="Times New Roman"/>
            <w:iCs/>
            <w:sz w:val="24"/>
            <w:szCs w:val="28"/>
            <w:rPrChange w:id="362" w:author="Xiaolong Liu" w:date="2022-07-21T00:25:00Z">
              <w:rPr>
                <w:rFonts w:ascii="Cambria Math" w:hAnsi="Cambria Math" w:cs="Times New Roman"/>
                <w:iCs/>
                <w:sz w:val="24"/>
                <w:szCs w:val="28"/>
              </w:rPr>
            </w:rPrChange>
          </w:rPr>
          <w:t>end on energy</w:t>
        </w:r>
      </w:ins>
    </w:p>
    <w:p w14:paraId="1D00A21D" w14:textId="17160757" w:rsidR="00487404" w:rsidRPr="002B4446" w:rsidRDefault="00000000" w:rsidP="006F250C">
      <w:pPr>
        <w:rPr>
          <w:moveTo w:id="363" w:author="Xiaolong Liu" w:date="2022-07-19T20:41:00Z"/>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r>
                <m:rPr>
                  <m:aln/>
                </m:rPr>
                <w:rPr>
                  <w:rFonts w:ascii="Cambria Math" w:hAnsi="Cambria Math" w:cs="Times New Roman"/>
                  <w:sz w:val="24"/>
                  <w:szCs w:val="28"/>
                </w:rPr>
                <m:t>= U+ U</m:t>
              </m:r>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e>
              </m:nary>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7</m:t>
                  </m:r>
                </m:e>
              </m:d>
            </m:e>
          </m:eqArr>
        </m:oMath>
      </m:oMathPara>
    </w:p>
    <w:p w14:paraId="2D7035A7" w14:textId="046BB243" w:rsidR="006F250C" w:rsidRPr="002B4446" w:rsidRDefault="006F250C" w:rsidP="006F250C">
      <w:pPr>
        <w:rPr>
          <w:moveTo w:id="364" w:author="Xiaolong Liu" w:date="2022-07-19T20:41:00Z"/>
          <w:rFonts w:ascii="Times New Roman" w:hAnsi="Times New Roman" w:cs="Times New Roman"/>
          <w:sz w:val="24"/>
          <w:szCs w:val="28"/>
        </w:rPr>
      </w:pPr>
      <w:moveTo w:id="365" w:author="Xiaolong Liu" w:date="2022-07-19T20:41:00Z">
        <w:r w:rsidRPr="002B4446">
          <w:rPr>
            <w:rFonts w:ascii="Times New Roman" w:hAnsi="Times New Roman" w:cs="Times New Roman"/>
            <w:sz w:val="24"/>
            <w:szCs w:val="28"/>
          </w:rPr>
          <w:t>Th</w:t>
        </w:r>
        <w:del w:id="366" w:author="Xiaolong Liu" w:date="2022-07-19T20:45:00Z">
          <w:r w:rsidRPr="002B4446" w:rsidDel="003F407D">
            <w:rPr>
              <w:rFonts w:ascii="Times New Roman" w:hAnsi="Times New Roman" w:cs="Times New Roman"/>
              <w:sz w:val="24"/>
              <w:szCs w:val="28"/>
            </w:rPr>
            <w:delText>en</w:delText>
          </w:r>
        </w:del>
      </w:moveTo>
      <w:ins w:id="367" w:author="Xiaolong Liu" w:date="2022-07-19T20:45:00Z">
        <w:r w:rsidR="003F407D" w:rsidRPr="002B4446">
          <w:rPr>
            <w:rFonts w:ascii="Times New Roman" w:hAnsi="Times New Roman" w:cs="Times New Roman"/>
            <w:sz w:val="24"/>
            <w:szCs w:val="28"/>
          </w:rPr>
          <w:t>erefore,</w:t>
        </w:r>
      </w:ins>
      <w:ins w:id="368" w:author="Xiaolong Liu" w:date="2022-07-20T17:42:00Z">
        <w:r w:rsidR="005C761F" w:rsidRPr="002B4446">
          <w:rPr>
            <w:rFonts w:ascii="Times New Roman" w:hAnsi="Times New Roman" w:cs="Times New Roman"/>
            <w:sz w:val="24"/>
            <w:szCs w:val="28"/>
          </w:rPr>
          <w:t xml:space="preserve"> </w:t>
        </w:r>
      </w:ins>
      <m:oMath>
        <m:r>
          <w:ins w:id="369" w:author="Xiaolong Liu" w:date="2022-07-20T17:42:00Z">
            <w:rPr>
              <w:rFonts w:ascii="Cambria Math" w:hAnsi="Cambria Math" w:cs="Times New Roman"/>
              <w:sz w:val="24"/>
              <w:szCs w:val="28"/>
            </w:rPr>
            <m:t>T</m:t>
          </w:ins>
        </m:r>
        <m:d>
          <m:dPr>
            <m:ctrlPr>
              <w:ins w:id="370" w:author="Xiaolong Liu" w:date="2022-07-20T17:42:00Z">
                <w:rPr>
                  <w:rFonts w:ascii="Cambria Math" w:hAnsi="Cambria Math" w:cs="Times New Roman"/>
                  <w:i/>
                  <w:sz w:val="24"/>
                  <w:szCs w:val="28"/>
                </w:rPr>
              </w:ins>
            </m:ctrlPr>
          </m:dPr>
          <m:e>
            <m:r>
              <w:ins w:id="371" w:author="Xiaolong Liu" w:date="2022-07-20T17:42:00Z">
                <w:rPr>
                  <w:rFonts w:ascii="Cambria Math" w:hAnsi="Cambria Math" w:cs="Times New Roman"/>
                  <w:sz w:val="24"/>
                  <w:szCs w:val="28"/>
                </w:rPr>
                <m:t>E</m:t>
              </w:ins>
            </m:r>
          </m:e>
        </m:d>
      </m:oMath>
      <w:ins w:id="372" w:author="Xiaolong Liu" w:date="2022-07-20T17:42:00Z">
        <w:r w:rsidR="005C761F" w:rsidRPr="002B4446">
          <w:rPr>
            <w:rFonts w:ascii="Times New Roman" w:hAnsi="Times New Roman" w:cs="Times New Roman"/>
            <w:sz w:val="24"/>
            <w:szCs w:val="28"/>
          </w:rPr>
          <w:t xml:space="preserve"> can be solved </w:t>
        </w:r>
        <w:r w:rsidR="00792F27" w:rsidRPr="002B4446">
          <w:rPr>
            <w:rFonts w:ascii="Times New Roman" w:hAnsi="Times New Roman" w:cs="Times New Roman"/>
            <w:sz w:val="24"/>
            <w:szCs w:val="28"/>
          </w:rPr>
          <w:t>in a closed form</w:t>
        </w:r>
      </w:ins>
    </w:p>
    <w:p w14:paraId="44C71A04" w14:textId="25CC5A26" w:rsidR="006F250C" w:rsidRPr="002B4446" w:rsidRDefault="00000000" w:rsidP="006F250C">
      <w:pPr>
        <w:rPr>
          <w:ins w:id="373" w:author="Xiaolong Liu" w:date="2022-07-20T10:46:00Z"/>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r>
                <w:rPr>
                  <w:rFonts w:ascii="Cambria Math" w:hAnsi="Cambria Math" w:cs="Times New Roman"/>
                  <w:sz w:val="24"/>
                  <w:szCs w:val="28"/>
                </w:rPr>
                <m:t>=</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r>
                        <w:rPr>
                          <w:rFonts w:ascii="Cambria Math" w:hAnsi="Cambria Math" w:cs="Times New Roman"/>
                          <w:sz w:val="24"/>
                          <w:szCs w:val="28"/>
                        </w:rPr>
                        <m:t xml:space="preserve">I- </m:t>
                      </m:r>
                      <m:r>
                        <w:del w:id="374" w:author="Xiaolong Liu" w:date="2022-07-20T17:50:00Z">
                          <w:rPr>
                            <w:rFonts w:ascii="Cambria Math" w:hAnsi="Cambria Math" w:cs="Times New Roman"/>
                            <w:sz w:val="24"/>
                            <w:szCs w:val="28"/>
                          </w:rPr>
                          <m:t>U</m:t>
                        </w:del>
                      </m:r>
                      <m:r>
                        <w:rPr>
                          <w:rFonts w:ascii="Cambria Math" w:hAnsi="Cambria Math" w:cs="Times New Roman"/>
                          <w:sz w:val="24"/>
                          <w:szCs w:val="28"/>
                        </w:rPr>
                        <m:t>U</m:t>
                      </m:r>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e>
                      </m:nary>
                    </m:e>
                  </m:d>
                </m:e>
                <m:sup>
                  <m:r>
                    <w:rPr>
                      <w:rFonts w:ascii="Cambria Math" w:hAnsi="Cambria Math" w:cs="Times New Roman"/>
                      <w:sz w:val="24"/>
                      <w:szCs w:val="28"/>
                    </w:rPr>
                    <m:t>-1</m:t>
                  </m:r>
                </m:sup>
              </m:sSup>
              <m:r>
                <w:rPr>
                  <w:rFonts w:ascii="Cambria Math" w:hAnsi="Cambria Math" w:cs="Times New Roman"/>
                  <w:sz w:val="24"/>
                  <w:szCs w:val="28"/>
                </w:rPr>
                <m:t>U</m:t>
              </m:r>
              <m:r>
                <w:del w:id="375" w:author="Xiaolong Liu" w:date="2022-07-20T17:49:00Z">
                  <w:rPr>
                    <w:rFonts w:ascii="Cambria Math" w:hAnsi="Cambria Math" w:cs="Times New Roman"/>
                    <w:sz w:val="24"/>
                    <w:szCs w:val="28"/>
                  </w:rPr>
                  <m:t>U</m:t>
                </w:del>
              </m:r>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8</m:t>
                  </m:r>
                </m:e>
              </m:d>
            </m:e>
          </m:eqArr>
        </m:oMath>
      </m:oMathPara>
    </w:p>
    <w:p w14:paraId="7E76E965" w14:textId="011224BE" w:rsidR="00511996" w:rsidRPr="002B4446" w:rsidRDefault="00A07274" w:rsidP="006F250C">
      <w:pPr>
        <w:rPr>
          <w:ins w:id="376" w:author="Xiaolong Liu" w:date="2022-07-20T10:49:00Z"/>
          <w:rFonts w:ascii="Times New Roman" w:hAnsi="Times New Roman" w:cs="Times New Roman"/>
          <w:sz w:val="24"/>
          <w:szCs w:val="28"/>
        </w:rPr>
      </w:pPr>
      <w:ins w:id="377" w:author="Xiaolong Liu" w:date="2022-07-20T10:46:00Z">
        <w:r w:rsidRPr="002B4446">
          <w:rPr>
            <w:rFonts w:ascii="Times New Roman" w:hAnsi="Times New Roman" w:cs="Times New Roman"/>
            <w:sz w:val="24"/>
            <w:szCs w:val="28"/>
          </w:rPr>
          <w:t>Let</w:t>
        </w:r>
      </w:ins>
      <w:ins w:id="378" w:author="Xiaolong Liu" w:date="2022-07-20T10:48:00Z">
        <w:r w:rsidR="00511996" w:rsidRPr="002B4446">
          <w:rPr>
            <w:rFonts w:ascii="Times New Roman" w:hAnsi="Times New Roman" w:cs="Times New Roman"/>
            <w:sz w:val="24"/>
            <w:szCs w:val="28"/>
          </w:rPr>
          <w:t xml:space="preserve"> </w:t>
        </w:r>
      </w:ins>
      <m:oMath>
        <m:sSub>
          <m:sSubPr>
            <m:ctrlPr>
              <w:ins w:id="379" w:author="Xiaolong Liu" w:date="2022-07-20T10:48:00Z">
                <w:rPr>
                  <w:rFonts w:ascii="Cambria Math" w:hAnsi="Cambria Math" w:cs="Times New Roman"/>
                  <w:i/>
                  <w:sz w:val="24"/>
                  <w:szCs w:val="28"/>
                </w:rPr>
              </w:ins>
            </m:ctrlPr>
          </m:sSubPr>
          <m:e>
            <m:r>
              <w:ins w:id="380" w:author="Xiaolong Liu" w:date="2022-07-20T10:48:00Z">
                <m:rPr>
                  <m:scr m:val="script"/>
                </m:rPr>
                <w:rPr>
                  <w:rFonts w:ascii="Cambria Math" w:hAnsi="Cambria Math" w:cs="Times New Roman"/>
                  <w:sz w:val="24"/>
                  <w:szCs w:val="28"/>
                </w:rPr>
                <m:t>G</m:t>
              </w:ins>
            </m:r>
          </m:e>
          <m:sub>
            <m:r>
              <w:ins w:id="381" w:author="Xiaolong Liu" w:date="2022-07-20T10:48:00Z">
                <w:rPr>
                  <w:rFonts w:ascii="Cambria Math" w:hAnsi="Cambria Math" w:cs="Times New Roman"/>
                  <w:sz w:val="24"/>
                  <w:szCs w:val="28"/>
                </w:rPr>
                <m:t>0</m:t>
              </w:ins>
            </m:r>
          </m:sub>
        </m:sSub>
        <m:d>
          <m:dPr>
            <m:ctrlPr>
              <w:ins w:id="382" w:author="Xiaolong Liu" w:date="2022-07-20T10:48:00Z">
                <w:rPr>
                  <w:rFonts w:ascii="Cambria Math" w:hAnsi="Cambria Math" w:cs="Times New Roman"/>
                  <w:i/>
                  <w:sz w:val="24"/>
                  <w:szCs w:val="28"/>
                </w:rPr>
              </w:ins>
            </m:ctrlPr>
          </m:dPr>
          <m:e>
            <m:r>
              <w:ins w:id="383" w:author="Xiaolong Liu" w:date="2022-07-20T10:49:00Z">
                <m:rPr>
                  <m:sty m:val="bi"/>
                </m:rPr>
                <w:rPr>
                  <w:rFonts w:ascii="Cambria Math" w:hAnsi="Cambria Math" w:cs="Times New Roman"/>
                  <w:sz w:val="24"/>
                  <w:szCs w:val="28"/>
                </w:rPr>
                <m:t>r</m:t>
              </w:ins>
            </m:r>
            <m:r>
              <w:ins w:id="384" w:author="Xiaolong Liu" w:date="2022-07-20T10:48:00Z">
                <m:rPr>
                  <m:sty m:val="bi"/>
                </m:rPr>
                <w:rPr>
                  <w:rFonts w:ascii="Cambria Math" w:hAnsi="Cambria Math" w:cs="Times New Roman"/>
                  <w:sz w:val="24"/>
                  <w:szCs w:val="28"/>
                </w:rPr>
                <m:t>,</m:t>
              </w:ins>
            </m:r>
            <m:r>
              <w:ins w:id="385" w:author="Xiaolong Liu" w:date="2022-07-20T10:48:00Z">
                <w:rPr>
                  <w:rFonts w:ascii="Cambria Math" w:hAnsi="Cambria Math" w:cs="Times New Roman"/>
                  <w:sz w:val="24"/>
                  <w:szCs w:val="28"/>
                </w:rPr>
                <m:t>E</m:t>
              </w:ins>
            </m:r>
          </m:e>
        </m:d>
      </m:oMath>
      <w:ins w:id="386" w:author="Xiaolong Liu" w:date="2022-07-20T10:48:00Z">
        <w:r w:rsidR="00511996" w:rsidRPr="002B4446">
          <w:rPr>
            <w:rFonts w:ascii="Times New Roman" w:hAnsi="Times New Roman" w:cs="Times New Roman"/>
            <w:sz w:val="24"/>
            <w:szCs w:val="28"/>
          </w:rPr>
          <w:t xml:space="preserve"> be the </w:t>
        </w:r>
      </w:ins>
      <w:ins w:id="387" w:author="Xiaolong Liu" w:date="2022-07-20T15:04:00Z">
        <w:r w:rsidR="00894458" w:rsidRPr="002B4446">
          <w:rPr>
            <w:rFonts w:ascii="Times New Roman" w:hAnsi="Times New Roman" w:cs="Times New Roman"/>
            <w:sz w:val="24"/>
            <w:szCs w:val="28"/>
          </w:rPr>
          <w:t xml:space="preserve">inverse </w:t>
        </w:r>
      </w:ins>
      <w:ins w:id="388" w:author="Xiaolong Liu" w:date="2022-07-20T10:48:00Z">
        <w:r w:rsidR="00511996" w:rsidRPr="002B4446">
          <w:rPr>
            <w:rFonts w:ascii="Times New Roman" w:hAnsi="Times New Roman" w:cs="Times New Roman"/>
            <w:sz w:val="24"/>
            <w:szCs w:val="28"/>
          </w:rPr>
          <w:t xml:space="preserve">Fourier transform of </w:t>
        </w:r>
      </w:ins>
      <m:oMath>
        <m:sSub>
          <m:sSubPr>
            <m:ctrlPr>
              <w:ins w:id="389" w:author="Xiaolong Liu" w:date="2022-07-20T10:48:00Z">
                <w:rPr>
                  <w:rFonts w:ascii="Cambria Math" w:hAnsi="Cambria Math" w:cs="Times New Roman"/>
                  <w:i/>
                  <w:sz w:val="24"/>
                  <w:szCs w:val="28"/>
                </w:rPr>
              </w:ins>
            </m:ctrlPr>
          </m:sSubPr>
          <m:e>
            <m:r>
              <w:ins w:id="390" w:author="Xiaolong Liu" w:date="2022-07-20T10:48:00Z">
                <w:rPr>
                  <w:rFonts w:ascii="Cambria Math" w:hAnsi="Cambria Math" w:cs="Times New Roman"/>
                  <w:sz w:val="24"/>
                  <w:szCs w:val="28"/>
                </w:rPr>
                <m:t>G</m:t>
              </w:ins>
            </m:r>
          </m:e>
          <m:sub>
            <m:r>
              <w:ins w:id="391" w:author="Xiaolong Liu" w:date="2022-07-20T10:48:00Z">
                <w:rPr>
                  <w:rFonts w:ascii="Cambria Math" w:hAnsi="Cambria Math" w:cs="Times New Roman"/>
                  <w:sz w:val="24"/>
                  <w:szCs w:val="28"/>
                </w:rPr>
                <m:t>0</m:t>
              </w:ins>
            </m:r>
          </m:sub>
        </m:sSub>
        <m:d>
          <m:dPr>
            <m:ctrlPr>
              <w:ins w:id="392" w:author="Xiaolong Liu" w:date="2022-07-20T10:48:00Z">
                <w:rPr>
                  <w:rFonts w:ascii="Cambria Math" w:hAnsi="Cambria Math" w:cs="Times New Roman"/>
                  <w:i/>
                  <w:sz w:val="24"/>
                  <w:szCs w:val="28"/>
                </w:rPr>
              </w:ins>
            </m:ctrlPr>
          </m:dPr>
          <m:e>
            <m:r>
              <w:ins w:id="393" w:author="Xiaolong Liu" w:date="2022-07-20T10:48:00Z">
                <m:rPr>
                  <m:sty m:val="bi"/>
                </m:rPr>
                <w:rPr>
                  <w:rFonts w:ascii="Cambria Math" w:hAnsi="Cambria Math" w:cs="Times New Roman"/>
                  <w:sz w:val="24"/>
                  <w:szCs w:val="28"/>
                </w:rPr>
                <m:t>k,</m:t>
              </w:ins>
            </m:r>
            <m:r>
              <w:ins w:id="394" w:author="Xiaolong Liu" w:date="2022-07-20T10:48:00Z">
                <w:rPr>
                  <w:rFonts w:ascii="Cambria Math" w:hAnsi="Cambria Math" w:cs="Times New Roman"/>
                  <w:sz w:val="24"/>
                  <w:szCs w:val="28"/>
                </w:rPr>
                <m:t>E</m:t>
              </w:ins>
            </m:r>
          </m:e>
        </m:d>
      </m:oMath>
    </w:p>
    <w:p w14:paraId="508A7F4E" w14:textId="3B947FC5" w:rsidR="00A07274" w:rsidRPr="002B4446" w:rsidRDefault="00000000" w:rsidP="006F250C">
      <w:pPr>
        <w:rPr>
          <w:ins w:id="395" w:author="Xiaolong Liu" w:date="2022-07-20T10:55:00Z"/>
          <w:rFonts w:ascii="Times New Roman" w:hAnsi="Times New Roman" w:cs="Times New Roman"/>
          <w:sz w:val="24"/>
          <w:szCs w:val="28"/>
        </w:rPr>
      </w:pPr>
      <m:oMathPara>
        <m:oMath>
          <m:sSub>
            <m:sSubPr>
              <m:ctrlPr>
                <w:ins w:id="396" w:author="Xiaolong Liu" w:date="2022-07-20T10:47:00Z">
                  <w:rPr>
                    <w:rFonts w:ascii="Cambria Math" w:hAnsi="Cambria Math" w:cs="Times New Roman"/>
                    <w:i/>
                    <w:sz w:val="24"/>
                    <w:szCs w:val="28"/>
                  </w:rPr>
                </w:ins>
              </m:ctrlPr>
            </m:sSubPr>
            <m:e>
              <m:r>
                <w:ins w:id="397" w:author="Xiaolong Liu" w:date="2022-07-20T10:47:00Z">
                  <m:rPr>
                    <m:scr m:val="script"/>
                  </m:rPr>
                  <w:rPr>
                    <w:rFonts w:ascii="Cambria Math" w:hAnsi="Cambria Math" w:cs="Times New Roman"/>
                    <w:sz w:val="24"/>
                    <w:szCs w:val="28"/>
                  </w:rPr>
                  <m:t>G</m:t>
                </w:ins>
              </m:r>
            </m:e>
            <m:sub>
              <m:r>
                <w:ins w:id="398" w:author="Xiaolong Liu" w:date="2022-07-20T10:47:00Z">
                  <w:rPr>
                    <w:rFonts w:ascii="Cambria Math" w:hAnsi="Cambria Math" w:cs="Times New Roman"/>
                    <w:sz w:val="24"/>
                    <w:szCs w:val="28"/>
                  </w:rPr>
                  <m:t>0</m:t>
                </w:ins>
              </m:r>
            </m:sub>
          </m:sSub>
          <m:d>
            <m:dPr>
              <m:ctrlPr>
                <w:ins w:id="399" w:author="Xiaolong Liu" w:date="2022-07-20T10:47:00Z">
                  <w:rPr>
                    <w:rFonts w:ascii="Cambria Math" w:hAnsi="Cambria Math" w:cs="Times New Roman"/>
                    <w:i/>
                    <w:sz w:val="24"/>
                    <w:szCs w:val="28"/>
                  </w:rPr>
                </w:ins>
              </m:ctrlPr>
            </m:dPr>
            <m:e>
              <m:r>
                <w:ins w:id="400" w:author="Xiaolong Liu" w:date="2022-07-20T10:49:00Z">
                  <m:rPr>
                    <m:sty m:val="bi"/>
                  </m:rPr>
                  <w:rPr>
                    <w:rFonts w:ascii="Cambria Math" w:hAnsi="Cambria Math" w:cs="Times New Roman"/>
                    <w:sz w:val="24"/>
                    <w:szCs w:val="28"/>
                  </w:rPr>
                  <m:t>r</m:t>
                </w:ins>
              </m:r>
              <m:r>
                <w:ins w:id="401" w:author="Xiaolong Liu" w:date="2022-07-20T10:47:00Z">
                  <m:rPr>
                    <m:sty m:val="bi"/>
                  </m:rPr>
                  <w:rPr>
                    <w:rFonts w:ascii="Cambria Math" w:hAnsi="Cambria Math" w:cs="Times New Roman"/>
                    <w:sz w:val="24"/>
                    <w:szCs w:val="28"/>
                  </w:rPr>
                  <m:t>,</m:t>
                </w:ins>
              </m:r>
              <m:r>
                <w:ins w:id="402" w:author="Xiaolong Liu" w:date="2022-07-20T10:47:00Z">
                  <w:rPr>
                    <w:rFonts w:ascii="Cambria Math" w:hAnsi="Cambria Math" w:cs="Times New Roman"/>
                    <w:sz w:val="24"/>
                    <w:szCs w:val="28"/>
                  </w:rPr>
                  <m:t>E</m:t>
                </w:ins>
              </m:r>
            </m:e>
          </m:d>
          <m:r>
            <w:ins w:id="403" w:author="Xiaolong Liu" w:date="2022-07-20T10:47:00Z">
              <w:rPr>
                <w:rFonts w:ascii="Cambria Math" w:hAnsi="Cambria Math" w:cs="Times New Roman"/>
                <w:sz w:val="24"/>
                <w:szCs w:val="28"/>
              </w:rPr>
              <m:t>≡</m:t>
            </w:ins>
          </m:r>
          <m:sSup>
            <m:sSupPr>
              <m:ctrlPr>
                <w:ins w:id="404" w:author="Xiaolong Liu" w:date="2022-07-20T15:04:00Z">
                  <w:rPr>
                    <w:rFonts w:ascii="Cambria Math" w:hAnsi="Cambria Math" w:cs="Times New Roman"/>
                    <w:i/>
                    <w:sz w:val="24"/>
                    <w:szCs w:val="28"/>
                  </w:rPr>
                </w:ins>
              </m:ctrlPr>
            </m:sSupPr>
            <m:e>
              <m:r>
                <w:ins w:id="405" w:author="Xiaolong Liu" w:date="2022-07-20T10:48:00Z">
                  <m:rPr>
                    <m:scr m:val="script"/>
                  </m:rPr>
                  <w:rPr>
                    <w:rFonts w:ascii="Cambria Math" w:hAnsi="Cambria Math" w:cs="Times New Roman"/>
                    <w:sz w:val="24"/>
                    <w:szCs w:val="28"/>
                  </w:rPr>
                  <m:t>F</m:t>
                </w:ins>
              </m:r>
            </m:e>
            <m:sup>
              <m:r>
                <w:ins w:id="406" w:author="Xiaolong Liu" w:date="2022-07-20T15:04:00Z">
                  <w:rPr>
                    <w:rFonts w:ascii="Cambria Math" w:hAnsi="Cambria Math" w:cs="Times New Roman"/>
                    <w:sz w:val="24"/>
                    <w:szCs w:val="28"/>
                  </w:rPr>
                  <m:t>-1</m:t>
                </w:ins>
              </m:r>
            </m:sup>
          </m:sSup>
          <m:d>
            <m:dPr>
              <m:ctrlPr>
                <w:ins w:id="407" w:author="Xiaolong Liu" w:date="2022-07-20T10:48:00Z">
                  <w:rPr>
                    <w:rFonts w:ascii="Cambria Math" w:hAnsi="Cambria Math" w:cs="Times New Roman"/>
                    <w:i/>
                    <w:sz w:val="24"/>
                    <w:szCs w:val="28"/>
                  </w:rPr>
                </w:ins>
              </m:ctrlPr>
            </m:dPr>
            <m:e>
              <m:sSub>
                <m:sSubPr>
                  <m:ctrlPr>
                    <w:ins w:id="408" w:author="Xiaolong Liu" w:date="2022-07-20T10:49:00Z">
                      <w:rPr>
                        <w:rFonts w:ascii="Cambria Math" w:hAnsi="Cambria Math" w:cs="Times New Roman"/>
                        <w:i/>
                        <w:sz w:val="24"/>
                        <w:szCs w:val="28"/>
                      </w:rPr>
                    </w:ins>
                  </m:ctrlPr>
                </m:sSubPr>
                <m:e>
                  <m:r>
                    <w:ins w:id="409" w:author="Xiaolong Liu" w:date="2022-07-20T10:49:00Z">
                      <w:rPr>
                        <w:rFonts w:ascii="Cambria Math" w:hAnsi="Cambria Math" w:cs="Times New Roman"/>
                        <w:sz w:val="24"/>
                        <w:szCs w:val="28"/>
                      </w:rPr>
                      <m:t>G</m:t>
                    </w:ins>
                  </m:r>
                </m:e>
                <m:sub>
                  <m:r>
                    <w:ins w:id="410" w:author="Xiaolong Liu" w:date="2022-07-20T10:49:00Z">
                      <w:rPr>
                        <w:rFonts w:ascii="Cambria Math" w:hAnsi="Cambria Math" w:cs="Times New Roman"/>
                        <w:sz w:val="24"/>
                        <w:szCs w:val="28"/>
                      </w:rPr>
                      <m:t>0</m:t>
                    </w:ins>
                  </m:r>
                </m:sub>
              </m:sSub>
              <m:d>
                <m:dPr>
                  <m:ctrlPr>
                    <w:ins w:id="411" w:author="Xiaolong Liu" w:date="2022-07-20T10:49:00Z">
                      <w:rPr>
                        <w:rFonts w:ascii="Cambria Math" w:hAnsi="Cambria Math" w:cs="Times New Roman"/>
                        <w:i/>
                        <w:sz w:val="24"/>
                        <w:szCs w:val="28"/>
                      </w:rPr>
                    </w:ins>
                  </m:ctrlPr>
                </m:dPr>
                <m:e>
                  <m:r>
                    <w:ins w:id="412" w:author="Xiaolong Liu" w:date="2022-07-20T10:49:00Z">
                      <m:rPr>
                        <m:sty m:val="bi"/>
                      </m:rPr>
                      <w:rPr>
                        <w:rFonts w:ascii="Cambria Math" w:hAnsi="Cambria Math" w:cs="Times New Roman"/>
                        <w:sz w:val="24"/>
                        <w:szCs w:val="28"/>
                      </w:rPr>
                      <m:t>k,</m:t>
                    </w:ins>
                  </m:r>
                  <m:r>
                    <w:ins w:id="413" w:author="Xiaolong Liu" w:date="2022-07-20T10:49:00Z">
                      <w:rPr>
                        <w:rFonts w:ascii="Cambria Math" w:hAnsi="Cambria Math" w:cs="Times New Roman"/>
                        <w:sz w:val="24"/>
                        <w:szCs w:val="28"/>
                      </w:rPr>
                      <m:t>E</m:t>
                    </w:ins>
                  </m:r>
                </m:e>
              </m:d>
            </m:e>
          </m:d>
          <m:r>
            <w:ins w:id="414" w:author="Xiaolong Liu" w:date="2022-07-20T10:49:00Z">
              <w:rPr>
                <w:rFonts w:ascii="Cambria Math" w:hAnsi="Cambria Math" w:cs="Times New Roman"/>
                <w:sz w:val="24"/>
                <w:szCs w:val="28"/>
              </w:rPr>
              <m:t>=</m:t>
            </w:ins>
          </m:r>
          <m:nary>
            <m:naryPr>
              <m:chr m:val="∑"/>
              <m:limLoc m:val="undOvr"/>
              <m:supHide m:val="1"/>
              <m:ctrlPr>
                <w:ins w:id="415" w:author="Xiaolong Liu" w:date="2022-07-20T10:53:00Z">
                  <w:rPr>
                    <w:rFonts w:ascii="Cambria Math" w:hAnsi="Cambria Math" w:cs="Times New Roman"/>
                    <w:i/>
                    <w:sz w:val="24"/>
                    <w:szCs w:val="28"/>
                  </w:rPr>
                </w:ins>
              </m:ctrlPr>
            </m:naryPr>
            <m:sub>
              <m:r>
                <w:ins w:id="416" w:author="Xiaolong Liu" w:date="2022-07-20T10:53:00Z">
                  <m:rPr>
                    <m:sty m:val="bi"/>
                  </m:rPr>
                  <w:rPr>
                    <w:rFonts w:ascii="Cambria Math" w:hAnsi="Cambria Math" w:cs="Times New Roman"/>
                    <w:sz w:val="24"/>
                    <w:szCs w:val="28"/>
                  </w:rPr>
                  <m:t>k</m:t>
                </w:ins>
              </m:r>
            </m:sub>
            <m:sup/>
            <m:e>
              <m:sSub>
                <m:sSubPr>
                  <m:ctrlPr>
                    <w:ins w:id="417" w:author="Xiaolong Liu" w:date="2022-07-20T10:53:00Z">
                      <w:rPr>
                        <w:rFonts w:ascii="Cambria Math" w:hAnsi="Cambria Math" w:cs="Times New Roman"/>
                        <w:i/>
                        <w:sz w:val="24"/>
                        <w:szCs w:val="28"/>
                      </w:rPr>
                    </w:ins>
                  </m:ctrlPr>
                </m:sSubPr>
                <m:e>
                  <m:r>
                    <w:ins w:id="418" w:author="Xiaolong Liu" w:date="2022-07-20T10:53:00Z">
                      <w:rPr>
                        <w:rFonts w:ascii="Cambria Math" w:hAnsi="Cambria Math" w:cs="Times New Roman"/>
                        <w:sz w:val="24"/>
                        <w:szCs w:val="28"/>
                      </w:rPr>
                      <m:t>G</m:t>
                    </w:ins>
                  </m:r>
                </m:e>
                <m:sub>
                  <m:r>
                    <w:ins w:id="419" w:author="Xiaolong Liu" w:date="2022-07-20T10:53:00Z">
                      <w:rPr>
                        <w:rFonts w:ascii="Cambria Math" w:hAnsi="Cambria Math" w:cs="Times New Roman"/>
                        <w:sz w:val="24"/>
                        <w:szCs w:val="28"/>
                      </w:rPr>
                      <m:t>0</m:t>
                    </w:ins>
                  </m:r>
                </m:sub>
              </m:sSub>
              <m:d>
                <m:dPr>
                  <m:ctrlPr>
                    <w:ins w:id="420" w:author="Xiaolong Liu" w:date="2022-07-20T10:53:00Z">
                      <w:rPr>
                        <w:rFonts w:ascii="Cambria Math" w:hAnsi="Cambria Math" w:cs="Times New Roman"/>
                        <w:i/>
                        <w:sz w:val="24"/>
                        <w:szCs w:val="28"/>
                      </w:rPr>
                    </w:ins>
                  </m:ctrlPr>
                </m:dPr>
                <m:e>
                  <m:r>
                    <w:ins w:id="421" w:author="Xiaolong Liu" w:date="2022-07-20T10:53:00Z">
                      <m:rPr>
                        <m:sty m:val="bi"/>
                      </m:rPr>
                      <w:rPr>
                        <w:rFonts w:ascii="Cambria Math" w:hAnsi="Cambria Math" w:cs="Times New Roman"/>
                        <w:sz w:val="24"/>
                        <w:szCs w:val="28"/>
                      </w:rPr>
                      <m:t>k,</m:t>
                    </w:ins>
                  </m:r>
                  <m:r>
                    <w:ins w:id="422" w:author="Xiaolong Liu" w:date="2022-07-20T10:53:00Z">
                      <w:rPr>
                        <w:rFonts w:ascii="Cambria Math" w:hAnsi="Cambria Math" w:cs="Times New Roman"/>
                        <w:sz w:val="24"/>
                        <w:szCs w:val="28"/>
                      </w:rPr>
                      <m:t>E</m:t>
                    </w:ins>
                  </m:r>
                </m:e>
              </m:d>
              <m:sSup>
                <m:sSupPr>
                  <m:ctrlPr>
                    <w:ins w:id="423" w:author="Xiaolong Liu" w:date="2022-07-20T10:53:00Z">
                      <w:rPr>
                        <w:rFonts w:ascii="Cambria Math" w:hAnsi="Cambria Math" w:cs="Times New Roman"/>
                        <w:i/>
                        <w:sz w:val="24"/>
                        <w:szCs w:val="28"/>
                      </w:rPr>
                    </w:ins>
                  </m:ctrlPr>
                </m:sSupPr>
                <m:e>
                  <m:r>
                    <w:ins w:id="424" w:author="Xiaolong Liu" w:date="2022-07-20T10:53:00Z">
                      <w:rPr>
                        <w:rFonts w:ascii="Cambria Math" w:hAnsi="Cambria Math" w:cs="Times New Roman"/>
                        <w:sz w:val="24"/>
                        <w:szCs w:val="28"/>
                      </w:rPr>
                      <m:t>e</m:t>
                    </w:ins>
                  </m:r>
                </m:e>
                <m:sup>
                  <m:r>
                    <w:ins w:id="425" w:author="Xiaolong Liu" w:date="2022-07-20T10:53:00Z">
                      <w:rPr>
                        <w:rFonts w:ascii="Cambria Math" w:hAnsi="Cambria Math" w:cs="Times New Roman"/>
                        <w:sz w:val="24"/>
                        <w:szCs w:val="28"/>
                      </w:rPr>
                      <m:t>i</m:t>
                    </w:ins>
                  </m:r>
                  <m:r>
                    <w:ins w:id="426" w:author="Xiaolong Liu" w:date="2022-07-20T10:53:00Z">
                      <m:rPr>
                        <m:sty m:val="bi"/>
                      </m:rPr>
                      <w:rPr>
                        <w:rFonts w:ascii="Cambria Math" w:hAnsi="Cambria Math" w:cs="Times New Roman"/>
                        <w:sz w:val="24"/>
                        <w:szCs w:val="28"/>
                      </w:rPr>
                      <m:t>k</m:t>
                    </w:ins>
                  </m:r>
                  <m:r>
                    <w:ins w:id="427" w:author="Xiaolong Liu" w:date="2022-07-20T10:54:00Z">
                      <w:rPr>
                        <w:rFonts w:ascii="Cambria Math" w:hAnsi="Cambria Math" w:cs="Times New Roman"/>
                        <w:sz w:val="24"/>
                        <w:szCs w:val="28"/>
                      </w:rPr>
                      <m:t>⋅</m:t>
                    </w:ins>
                  </m:r>
                  <m:r>
                    <w:ins w:id="428" w:author="Xiaolong Liu" w:date="2022-07-20T10:54:00Z">
                      <m:rPr>
                        <m:sty m:val="bi"/>
                      </m:rPr>
                      <w:rPr>
                        <w:rFonts w:ascii="Cambria Math" w:hAnsi="Cambria Math" w:cs="Times New Roman"/>
                        <w:sz w:val="24"/>
                        <w:szCs w:val="28"/>
                      </w:rPr>
                      <m:t>r</m:t>
                    </w:ins>
                  </m:r>
                </m:sup>
              </m:sSup>
            </m:e>
          </m:nary>
        </m:oMath>
      </m:oMathPara>
    </w:p>
    <w:p w14:paraId="30EE170E" w14:textId="363C0021" w:rsidR="007F27F9" w:rsidRPr="002B4446" w:rsidRDefault="000C3C01" w:rsidP="006F250C">
      <w:pPr>
        <w:rPr>
          <w:ins w:id="429" w:author="Xiaolong Liu" w:date="2022-07-20T10:55:00Z"/>
          <w:rFonts w:ascii="Times New Roman" w:hAnsi="Times New Roman" w:cs="Times New Roman"/>
          <w:sz w:val="24"/>
          <w:szCs w:val="28"/>
        </w:rPr>
      </w:pPr>
      <w:ins w:id="430" w:author="Xiaolong Liu" w:date="2022-07-20T10:55:00Z">
        <w:r w:rsidRPr="002B4446">
          <w:rPr>
            <w:rFonts w:ascii="Times New Roman" w:hAnsi="Times New Roman" w:cs="Times New Roman"/>
            <w:sz w:val="24"/>
            <w:szCs w:val="28"/>
          </w:rPr>
          <w:t>Then, we realize</w:t>
        </w:r>
      </w:ins>
      <w:ins w:id="431" w:author="Xiaolong Liu" w:date="2022-07-20T11:00:00Z">
        <w:r w:rsidR="004C359E" w:rsidRPr="002B4446">
          <w:rPr>
            <w:rFonts w:ascii="Times New Roman" w:hAnsi="Times New Roman" w:cs="Times New Roman"/>
            <w:sz w:val="24"/>
            <w:szCs w:val="28"/>
          </w:rPr>
          <w:t>d</w:t>
        </w:r>
      </w:ins>
      <w:ins w:id="432" w:author="Xiaolong Liu" w:date="2022-07-20T10:57:00Z">
        <w:r w:rsidR="00AC79E1" w:rsidRPr="002B4446">
          <w:rPr>
            <w:rFonts w:ascii="Times New Roman" w:hAnsi="Times New Roman" w:cs="Times New Roman"/>
            <w:sz w:val="24"/>
            <w:szCs w:val="28"/>
          </w:rPr>
          <w:t xml:space="preserve"> the sum of bare Green’s fu</w:t>
        </w:r>
      </w:ins>
      <w:ins w:id="433" w:author="Xiaolong Liu" w:date="2022-07-20T10:58:00Z">
        <w:r w:rsidR="00AC79E1" w:rsidRPr="002B4446">
          <w:rPr>
            <w:rFonts w:ascii="Times New Roman" w:hAnsi="Times New Roman" w:cs="Times New Roman"/>
            <w:sz w:val="24"/>
            <w:szCs w:val="28"/>
          </w:rPr>
          <w:t>nction and the T-matrix can be simplified as</w:t>
        </w:r>
      </w:ins>
    </w:p>
    <w:p w14:paraId="63AC1044" w14:textId="180F214D" w:rsidR="000C3C01" w:rsidRPr="002B4446" w:rsidRDefault="00000000" w:rsidP="006F250C">
      <w:pPr>
        <w:rPr>
          <w:ins w:id="434" w:author="Xiaolong Liu" w:date="2022-07-20T10:56:00Z"/>
          <w:rFonts w:ascii="Times New Roman" w:hAnsi="Times New Roman" w:cs="Times New Roman"/>
          <w:sz w:val="24"/>
          <w:szCs w:val="28"/>
        </w:rPr>
      </w:pPr>
      <m:oMathPara>
        <m:oMath>
          <m:nary>
            <m:naryPr>
              <m:chr m:val="∑"/>
              <m:limLoc m:val="undOvr"/>
              <m:supHide m:val="1"/>
              <m:ctrlPr>
                <w:ins w:id="435" w:author="Xiaolong Liu" w:date="2022-07-20T10:55:00Z">
                  <w:rPr>
                    <w:rFonts w:ascii="Cambria Math" w:hAnsi="Cambria Math" w:cs="Times New Roman"/>
                    <w:i/>
                    <w:sz w:val="24"/>
                    <w:szCs w:val="28"/>
                  </w:rPr>
                </w:ins>
              </m:ctrlPr>
            </m:naryPr>
            <m:sub>
              <m:r>
                <w:ins w:id="436" w:author="Xiaolong Liu" w:date="2022-07-20T10:55:00Z">
                  <m:rPr>
                    <m:sty m:val="bi"/>
                  </m:rPr>
                  <w:rPr>
                    <w:rFonts w:ascii="Cambria Math" w:hAnsi="Cambria Math" w:cs="Times New Roman"/>
                    <w:sz w:val="24"/>
                    <w:szCs w:val="28"/>
                  </w:rPr>
                  <m:t>k</m:t>
                </w:ins>
              </m:r>
            </m:sub>
            <m:sup/>
            <m:e>
              <m:sSub>
                <m:sSubPr>
                  <m:ctrlPr>
                    <w:ins w:id="437" w:author="Xiaolong Liu" w:date="2022-07-20T10:55:00Z">
                      <w:rPr>
                        <w:rFonts w:ascii="Cambria Math" w:hAnsi="Cambria Math" w:cs="Times New Roman"/>
                        <w:i/>
                        <w:sz w:val="24"/>
                        <w:szCs w:val="28"/>
                      </w:rPr>
                    </w:ins>
                  </m:ctrlPr>
                </m:sSubPr>
                <m:e>
                  <m:r>
                    <w:ins w:id="438" w:author="Xiaolong Liu" w:date="2022-07-20T10:55:00Z">
                      <w:rPr>
                        <w:rFonts w:ascii="Cambria Math" w:hAnsi="Cambria Math" w:cs="Times New Roman"/>
                        <w:sz w:val="24"/>
                        <w:szCs w:val="28"/>
                      </w:rPr>
                      <m:t>G</m:t>
                    </w:ins>
                  </m:r>
                </m:e>
                <m:sub>
                  <m:r>
                    <w:ins w:id="439" w:author="Xiaolong Liu" w:date="2022-07-20T10:55:00Z">
                      <w:rPr>
                        <w:rFonts w:ascii="Cambria Math" w:hAnsi="Cambria Math" w:cs="Times New Roman"/>
                        <w:sz w:val="24"/>
                        <w:szCs w:val="28"/>
                      </w:rPr>
                      <m:t>0</m:t>
                    </w:ins>
                  </m:r>
                </m:sub>
              </m:sSub>
              <m:d>
                <m:dPr>
                  <m:ctrlPr>
                    <w:ins w:id="440" w:author="Xiaolong Liu" w:date="2022-07-20T10:55:00Z">
                      <w:rPr>
                        <w:rFonts w:ascii="Cambria Math" w:hAnsi="Cambria Math" w:cs="Times New Roman"/>
                        <w:i/>
                        <w:sz w:val="24"/>
                        <w:szCs w:val="28"/>
                      </w:rPr>
                    </w:ins>
                  </m:ctrlPr>
                </m:dPr>
                <m:e>
                  <m:r>
                    <w:ins w:id="441" w:author="Xiaolong Liu" w:date="2022-07-20T10:55:00Z">
                      <m:rPr>
                        <m:sty m:val="bi"/>
                      </m:rPr>
                      <w:rPr>
                        <w:rFonts w:ascii="Cambria Math" w:hAnsi="Cambria Math" w:cs="Times New Roman"/>
                        <w:sz w:val="24"/>
                        <w:szCs w:val="28"/>
                      </w:rPr>
                      <m:t>k,</m:t>
                    </w:ins>
                  </m:r>
                  <m:r>
                    <w:ins w:id="442" w:author="Xiaolong Liu" w:date="2022-07-20T10:55:00Z">
                      <w:rPr>
                        <w:rFonts w:ascii="Cambria Math" w:hAnsi="Cambria Math" w:cs="Times New Roman"/>
                        <w:sz w:val="24"/>
                        <w:szCs w:val="28"/>
                      </w:rPr>
                      <m:t>E</m:t>
                    </w:ins>
                  </m:r>
                </m:e>
              </m:d>
            </m:e>
          </m:nary>
          <m:r>
            <w:ins w:id="443" w:author="Xiaolong Liu" w:date="2022-07-20T10:55:00Z">
              <w:rPr>
                <w:rFonts w:ascii="Cambria Math" w:hAnsi="Cambria Math" w:cs="Times New Roman"/>
                <w:sz w:val="24"/>
                <w:szCs w:val="28"/>
              </w:rPr>
              <m:t>=</m:t>
            </w:ins>
          </m:r>
          <m:sSub>
            <m:sSubPr>
              <m:ctrlPr>
                <w:ins w:id="444" w:author="Xiaolong Liu" w:date="2022-07-20T10:56:00Z">
                  <w:rPr>
                    <w:rFonts w:ascii="Cambria Math" w:hAnsi="Cambria Math" w:cs="Times New Roman"/>
                    <w:i/>
                    <w:sz w:val="24"/>
                    <w:szCs w:val="28"/>
                  </w:rPr>
                </w:ins>
              </m:ctrlPr>
            </m:sSubPr>
            <m:e>
              <m:d>
                <m:dPr>
                  <m:begChr m:val=""/>
                  <m:endChr m:val="|"/>
                  <m:ctrlPr>
                    <w:ins w:id="445" w:author="Xiaolong Liu" w:date="2022-07-20T10:56:00Z">
                      <w:rPr>
                        <w:rFonts w:ascii="Cambria Math" w:hAnsi="Cambria Math" w:cs="Times New Roman"/>
                        <w:i/>
                        <w:sz w:val="24"/>
                        <w:szCs w:val="28"/>
                      </w:rPr>
                    </w:ins>
                  </m:ctrlPr>
                </m:dPr>
                <m:e>
                  <m:r>
                    <w:ins w:id="446" w:author="Xiaolong Liu" w:date="2022-07-20T10:56:00Z">
                      <m:rPr>
                        <m:scr m:val="script"/>
                      </m:rPr>
                      <w:rPr>
                        <w:rFonts w:ascii="Cambria Math" w:hAnsi="Cambria Math" w:cs="Times New Roman"/>
                        <w:sz w:val="24"/>
                        <w:szCs w:val="28"/>
                      </w:rPr>
                      <m:t>F</m:t>
                    </w:ins>
                  </m:r>
                  <m:d>
                    <m:dPr>
                      <m:ctrlPr>
                        <w:ins w:id="447" w:author="Xiaolong Liu" w:date="2022-07-20T10:56:00Z">
                          <w:rPr>
                            <w:rFonts w:ascii="Cambria Math" w:hAnsi="Cambria Math" w:cs="Times New Roman"/>
                            <w:i/>
                            <w:sz w:val="24"/>
                            <w:szCs w:val="28"/>
                          </w:rPr>
                        </w:ins>
                      </m:ctrlPr>
                    </m:dPr>
                    <m:e>
                      <m:sSub>
                        <m:sSubPr>
                          <m:ctrlPr>
                            <w:ins w:id="448" w:author="Xiaolong Liu" w:date="2022-07-20T10:56:00Z">
                              <w:rPr>
                                <w:rFonts w:ascii="Cambria Math" w:hAnsi="Cambria Math" w:cs="Times New Roman"/>
                                <w:i/>
                                <w:sz w:val="24"/>
                                <w:szCs w:val="28"/>
                              </w:rPr>
                            </w:ins>
                          </m:ctrlPr>
                        </m:sSubPr>
                        <m:e>
                          <m:r>
                            <w:ins w:id="449" w:author="Xiaolong Liu" w:date="2022-07-20T10:56:00Z">
                              <w:rPr>
                                <w:rFonts w:ascii="Cambria Math" w:hAnsi="Cambria Math" w:cs="Times New Roman"/>
                                <w:sz w:val="24"/>
                                <w:szCs w:val="28"/>
                              </w:rPr>
                              <m:t>G</m:t>
                            </w:ins>
                          </m:r>
                        </m:e>
                        <m:sub>
                          <m:r>
                            <w:ins w:id="450" w:author="Xiaolong Liu" w:date="2022-07-20T10:56:00Z">
                              <w:rPr>
                                <w:rFonts w:ascii="Cambria Math" w:hAnsi="Cambria Math" w:cs="Times New Roman"/>
                                <w:sz w:val="24"/>
                                <w:szCs w:val="28"/>
                              </w:rPr>
                              <m:t>0</m:t>
                            </w:ins>
                          </m:r>
                        </m:sub>
                      </m:sSub>
                      <m:d>
                        <m:dPr>
                          <m:ctrlPr>
                            <w:ins w:id="451" w:author="Xiaolong Liu" w:date="2022-07-20T10:56:00Z">
                              <w:rPr>
                                <w:rFonts w:ascii="Cambria Math" w:hAnsi="Cambria Math" w:cs="Times New Roman"/>
                                <w:i/>
                                <w:sz w:val="24"/>
                                <w:szCs w:val="28"/>
                              </w:rPr>
                            </w:ins>
                          </m:ctrlPr>
                        </m:dPr>
                        <m:e>
                          <m:r>
                            <w:ins w:id="452" w:author="Xiaolong Liu" w:date="2022-07-20T10:56:00Z">
                              <m:rPr>
                                <m:sty m:val="bi"/>
                              </m:rPr>
                              <w:rPr>
                                <w:rFonts w:ascii="Cambria Math" w:hAnsi="Cambria Math" w:cs="Times New Roman"/>
                                <w:sz w:val="24"/>
                                <w:szCs w:val="28"/>
                              </w:rPr>
                              <m:t>k,</m:t>
                            </w:ins>
                          </m:r>
                          <m:r>
                            <w:ins w:id="453" w:author="Xiaolong Liu" w:date="2022-07-20T10:56:00Z">
                              <w:rPr>
                                <w:rFonts w:ascii="Cambria Math" w:hAnsi="Cambria Math" w:cs="Times New Roman"/>
                                <w:sz w:val="24"/>
                                <w:szCs w:val="28"/>
                              </w:rPr>
                              <m:t>E</m:t>
                            </w:ins>
                          </m:r>
                        </m:e>
                      </m:d>
                    </m:e>
                  </m:d>
                </m:e>
              </m:d>
            </m:e>
            <m:sub>
              <m:r>
                <w:ins w:id="454" w:author="Xiaolong Liu" w:date="2022-07-20T10:56:00Z">
                  <m:rPr>
                    <m:sty m:val="bi"/>
                  </m:rPr>
                  <w:rPr>
                    <w:rFonts w:ascii="Cambria Math" w:hAnsi="Cambria Math" w:cs="Times New Roman"/>
                    <w:sz w:val="24"/>
                    <w:szCs w:val="28"/>
                  </w:rPr>
                  <m:t>r</m:t>
                </w:ins>
              </m:r>
              <m:r>
                <w:ins w:id="455" w:author="Xiaolong Liu" w:date="2022-07-20T10:56:00Z">
                  <w:rPr>
                    <w:rFonts w:ascii="Cambria Math" w:hAnsi="Cambria Math" w:cs="Times New Roman"/>
                    <w:sz w:val="24"/>
                    <w:szCs w:val="28"/>
                  </w:rPr>
                  <m:t>=0</m:t>
                </w:ins>
              </m:r>
            </m:sub>
          </m:sSub>
          <m:r>
            <w:ins w:id="456" w:author="Xiaolong Liu" w:date="2022-07-20T10:56:00Z">
              <w:rPr>
                <w:rFonts w:ascii="Cambria Math" w:hAnsi="Cambria Math" w:cs="Times New Roman"/>
                <w:sz w:val="24"/>
                <w:szCs w:val="28"/>
              </w:rPr>
              <m:t>=</m:t>
            </w:ins>
          </m:r>
          <m:sSub>
            <m:sSubPr>
              <m:ctrlPr>
                <w:ins w:id="457" w:author="Xiaolong Liu" w:date="2022-07-20T10:56:00Z">
                  <w:rPr>
                    <w:rFonts w:ascii="Cambria Math" w:hAnsi="Cambria Math" w:cs="Times New Roman"/>
                    <w:i/>
                    <w:sz w:val="24"/>
                    <w:szCs w:val="28"/>
                  </w:rPr>
                </w:ins>
              </m:ctrlPr>
            </m:sSubPr>
            <m:e>
              <m:r>
                <w:ins w:id="458" w:author="Xiaolong Liu" w:date="2022-07-20T10:56:00Z">
                  <m:rPr>
                    <m:scr m:val="script"/>
                  </m:rPr>
                  <w:rPr>
                    <w:rFonts w:ascii="Cambria Math" w:hAnsi="Cambria Math" w:cs="Times New Roman"/>
                    <w:sz w:val="24"/>
                    <w:szCs w:val="28"/>
                  </w:rPr>
                  <m:t>G</m:t>
                </w:ins>
              </m:r>
            </m:e>
            <m:sub>
              <m:r>
                <w:ins w:id="459" w:author="Xiaolong Liu" w:date="2022-07-20T10:56:00Z">
                  <w:rPr>
                    <w:rFonts w:ascii="Cambria Math" w:hAnsi="Cambria Math" w:cs="Times New Roman"/>
                    <w:sz w:val="24"/>
                    <w:szCs w:val="28"/>
                  </w:rPr>
                  <m:t>0</m:t>
                </w:ins>
              </m:r>
            </m:sub>
          </m:sSub>
          <m:d>
            <m:dPr>
              <m:ctrlPr>
                <w:ins w:id="460" w:author="Xiaolong Liu" w:date="2022-07-20T10:56:00Z">
                  <w:rPr>
                    <w:rFonts w:ascii="Cambria Math" w:hAnsi="Cambria Math" w:cs="Times New Roman"/>
                    <w:i/>
                    <w:sz w:val="24"/>
                    <w:szCs w:val="28"/>
                  </w:rPr>
                </w:ins>
              </m:ctrlPr>
            </m:dPr>
            <m:e>
              <m:r>
                <w:ins w:id="461" w:author="Xiaolong Liu" w:date="2022-07-20T10:56:00Z">
                  <w:rPr>
                    <w:rFonts w:ascii="Cambria Math" w:hAnsi="Cambria Math" w:cs="Times New Roman"/>
                    <w:sz w:val="24"/>
                    <w:szCs w:val="28"/>
                  </w:rPr>
                  <m:t>0</m:t>
                </w:ins>
              </m:r>
              <m:r>
                <w:ins w:id="462" w:author="Xiaolong Liu" w:date="2022-07-20T10:56:00Z">
                  <m:rPr>
                    <m:sty m:val="bi"/>
                  </m:rPr>
                  <w:rPr>
                    <w:rFonts w:ascii="Cambria Math" w:hAnsi="Cambria Math" w:cs="Times New Roman"/>
                    <w:sz w:val="24"/>
                    <w:szCs w:val="28"/>
                  </w:rPr>
                  <m:t>,</m:t>
                </w:ins>
              </m:r>
              <m:r>
                <w:ins w:id="463" w:author="Xiaolong Liu" w:date="2022-07-20T10:56:00Z">
                  <w:rPr>
                    <w:rFonts w:ascii="Cambria Math" w:hAnsi="Cambria Math" w:cs="Times New Roman"/>
                    <w:sz w:val="24"/>
                    <w:szCs w:val="28"/>
                  </w:rPr>
                  <m:t>E</m:t>
                </w:ins>
              </m:r>
            </m:e>
          </m:d>
        </m:oMath>
      </m:oMathPara>
    </w:p>
    <w:p w14:paraId="177D4D8F" w14:textId="60E17AFB" w:rsidR="00E60EA8" w:rsidRPr="002B4446" w:rsidRDefault="00AC79E1" w:rsidP="006F250C">
      <w:pPr>
        <w:rPr>
          <w:ins w:id="464" w:author="Xiaolong Liu" w:date="2022-07-20T11:02:00Z"/>
          <w:rFonts w:ascii="Times New Roman" w:hAnsi="Times New Roman" w:cs="Times New Roman"/>
          <w:sz w:val="24"/>
          <w:szCs w:val="28"/>
        </w:rPr>
      </w:pPr>
      <m:oMathPara>
        <m:oMath>
          <m:r>
            <w:ins w:id="465" w:author="Xiaolong Liu" w:date="2022-07-20T10:56:00Z">
              <w:rPr>
                <w:rFonts w:ascii="Cambria Math" w:hAnsi="Cambria Math" w:cs="Times New Roman"/>
                <w:sz w:val="24"/>
                <w:szCs w:val="28"/>
              </w:rPr>
              <m:t>T</m:t>
            </w:ins>
          </m:r>
          <m:d>
            <m:dPr>
              <m:ctrlPr>
                <w:ins w:id="466" w:author="Xiaolong Liu" w:date="2022-07-20T10:56:00Z">
                  <w:rPr>
                    <w:rFonts w:ascii="Cambria Math" w:hAnsi="Cambria Math" w:cs="Times New Roman"/>
                    <w:i/>
                    <w:sz w:val="24"/>
                    <w:szCs w:val="28"/>
                  </w:rPr>
                </w:ins>
              </m:ctrlPr>
            </m:dPr>
            <m:e>
              <m:r>
                <w:ins w:id="467" w:author="Xiaolong Liu" w:date="2022-07-20T10:56:00Z">
                  <w:rPr>
                    <w:rFonts w:ascii="Cambria Math" w:hAnsi="Cambria Math" w:cs="Times New Roman"/>
                    <w:sz w:val="24"/>
                    <w:szCs w:val="28"/>
                  </w:rPr>
                  <m:t>E</m:t>
                </w:ins>
              </m:r>
            </m:e>
          </m:d>
          <m:r>
            <w:ins w:id="468" w:author="Xiaolong Liu" w:date="2022-07-20T10:56:00Z">
              <w:rPr>
                <w:rFonts w:ascii="Cambria Math" w:hAnsi="Cambria Math" w:cs="Times New Roman"/>
                <w:sz w:val="24"/>
                <w:szCs w:val="28"/>
              </w:rPr>
              <m:t>=</m:t>
            </w:ins>
          </m:r>
          <m:sSup>
            <m:sSupPr>
              <m:ctrlPr>
                <w:ins w:id="469" w:author="Xiaolong Liu" w:date="2022-07-20T10:56:00Z">
                  <w:rPr>
                    <w:rFonts w:ascii="Cambria Math" w:hAnsi="Cambria Math" w:cs="Times New Roman"/>
                    <w:i/>
                    <w:sz w:val="24"/>
                    <w:szCs w:val="28"/>
                  </w:rPr>
                </w:ins>
              </m:ctrlPr>
            </m:sSupPr>
            <m:e>
              <m:d>
                <m:dPr>
                  <m:ctrlPr>
                    <w:ins w:id="470" w:author="Xiaolong Liu" w:date="2022-07-20T10:56:00Z">
                      <w:rPr>
                        <w:rFonts w:ascii="Cambria Math" w:hAnsi="Cambria Math" w:cs="Times New Roman"/>
                        <w:i/>
                        <w:sz w:val="24"/>
                        <w:szCs w:val="28"/>
                      </w:rPr>
                    </w:ins>
                  </m:ctrlPr>
                </m:dPr>
                <m:e>
                  <m:r>
                    <w:ins w:id="471" w:author="Xiaolong Liu" w:date="2022-07-20T10:56:00Z">
                      <w:rPr>
                        <w:rFonts w:ascii="Cambria Math" w:hAnsi="Cambria Math" w:cs="Times New Roman"/>
                        <w:sz w:val="24"/>
                        <w:szCs w:val="28"/>
                      </w:rPr>
                      <m:t>I- U</m:t>
                    </w:ins>
                  </m:r>
                  <m:sSub>
                    <m:sSubPr>
                      <m:ctrlPr>
                        <w:ins w:id="472" w:author="Xiaolong Liu" w:date="2022-07-20T10:58:00Z">
                          <w:rPr>
                            <w:rFonts w:ascii="Cambria Math" w:hAnsi="Cambria Math" w:cs="Times New Roman"/>
                            <w:i/>
                            <w:sz w:val="24"/>
                            <w:szCs w:val="28"/>
                          </w:rPr>
                        </w:ins>
                      </m:ctrlPr>
                    </m:sSubPr>
                    <m:e>
                      <m:r>
                        <w:ins w:id="473" w:author="Xiaolong Liu" w:date="2022-07-20T10:58:00Z">
                          <m:rPr>
                            <m:scr m:val="script"/>
                          </m:rPr>
                          <w:rPr>
                            <w:rFonts w:ascii="Cambria Math" w:hAnsi="Cambria Math" w:cs="Times New Roman"/>
                            <w:sz w:val="24"/>
                            <w:szCs w:val="28"/>
                          </w:rPr>
                          <m:t>G</m:t>
                        </w:ins>
                      </m:r>
                    </m:e>
                    <m:sub>
                      <m:r>
                        <w:ins w:id="474" w:author="Xiaolong Liu" w:date="2022-07-20T10:58:00Z">
                          <w:rPr>
                            <w:rFonts w:ascii="Cambria Math" w:hAnsi="Cambria Math" w:cs="Times New Roman"/>
                            <w:sz w:val="24"/>
                            <w:szCs w:val="28"/>
                          </w:rPr>
                          <m:t>0</m:t>
                        </w:ins>
                      </m:r>
                    </m:sub>
                  </m:sSub>
                  <m:d>
                    <m:dPr>
                      <m:ctrlPr>
                        <w:ins w:id="475" w:author="Xiaolong Liu" w:date="2022-07-20T10:58:00Z">
                          <w:rPr>
                            <w:rFonts w:ascii="Cambria Math" w:hAnsi="Cambria Math" w:cs="Times New Roman"/>
                            <w:i/>
                            <w:sz w:val="24"/>
                            <w:szCs w:val="28"/>
                          </w:rPr>
                        </w:ins>
                      </m:ctrlPr>
                    </m:dPr>
                    <m:e>
                      <m:r>
                        <w:ins w:id="476" w:author="Xiaolong Liu" w:date="2022-07-20T10:58:00Z">
                          <w:rPr>
                            <w:rFonts w:ascii="Cambria Math" w:hAnsi="Cambria Math" w:cs="Times New Roman"/>
                            <w:sz w:val="24"/>
                            <w:szCs w:val="28"/>
                          </w:rPr>
                          <m:t>0</m:t>
                        </w:ins>
                      </m:r>
                      <m:r>
                        <w:ins w:id="477" w:author="Xiaolong Liu" w:date="2022-07-20T10:58:00Z">
                          <m:rPr>
                            <m:sty m:val="bi"/>
                          </m:rPr>
                          <w:rPr>
                            <w:rFonts w:ascii="Cambria Math" w:hAnsi="Cambria Math" w:cs="Times New Roman"/>
                            <w:sz w:val="24"/>
                            <w:szCs w:val="28"/>
                          </w:rPr>
                          <m:t>,</m:t>
                        </w:ins>
                      </m:r>
                      <m:r>
                        <w:ins w:id="478" w:author="Xiaolong Liu" w:date="2022-07-20T10:58:00Z">
                          <w:rPr>
                            <w:rFonts w:ascii="Cambria Math" w:hAnsi="Cambria Math" w:cs="Times New Roman"/>
                            <w:sz w:val="24"/>
                            <w:szCs w:val="28"/>
                          </w:rPr>
                          <m:t>E</m:t>
                        </w:ins>
                      </m:r>
                    </m:e>
                  </m:d>
                </m:e>
              </m:d>
            </m:e>
            <m:sup>
              <m:r>
                <w:ins w:id="479" w:author="Xiaolong Liu" w:date="2022-07-20T10:56:00Z">
                  <w:rPr>
                    <w:rFonts w:ascii="Cambria Math" w:hAnsi="Cambria Math" w:cs="Times New Roman"/>
                    <w:sz w:val="24"/>
                    <w:szCs w:val="28"/>
                  </w:rPr>
                  <m:t>-1</m:t>
                </w:ins>
              </m:r>
            </m:sup>
          </m:sSup>
          <m:r>
            <w:ins w:id="480" w:author="Xiaolong Liu" w:date="2022-07-20T10:56:00Z">
              <w:rPr>
                <w:rFonts w:ascii="Cambria Math" w:hAnsi="Cambria Math" w:cs="Times New Roman"/>
                <w:sz w:val="24"/>
                <w:szCs w:val="28"/>
              </w:rPr>
              <m:t>U</m:t>
            </w:ins>
          </m:r>
        </m:oMath>
      </m:oMathPara>
    </w:p>
    <w:p w14:paraId="4537DE87" w14:textId="52982F71" w:rsidR="003C151E" w:rsidRPr="002B4446" w:rsidRDefault="00663DB0" w:rsidP="006F250C">
      <w:pPr>
        <w:rPr>
          <w:ins w:id="481" w:author="Xiaolong Liu" w:date="2022-07-20T11:03:00Z"/>
          <w:rFonts w:ascii="Times New Roman" w:hAnsi="Times New Roman" w:cs="Times New Roman"/>
          <w:sz w:val="24"/>
          <w:szCs w:val="28"/>
        </w:rPr>
      </w:pPr>
      <w:ins w:id="482" w:author="Xiaolong Liu" w:date="2022-07-20T11:04:00Z">
        <w:r w:rsidRPr="002B4446">
          <w:rPr>
            <w:rFonts w:ascii="Times New Roman" w:hAnsi="Times New Roman" w:cs="Times New Roman"/>
            <w:sz w:val="24"/>
            <w:szCs w:val="28"/>
          </w:rPr>
          <w:t xml:space="preserve">As the T-matrix is no longer </w:t>
        </w:r>
        <w:r w:rsidRPr="002B4446">
          <w:rPr>
            <w:rFonts w:ascii="Times New Roman" w:hAnsi="Times New Roman" w:cs="Times New Roman"/>
            <w:b/>
            <w:bCs/>
            <w:i/>
            <w:iCs/>
            <w:sz w:val="24"/>
            <w:szCs w:val="28"/>
            <w:rPrChange w:id="483" w:author="Xiaolong Liu" w:date="2022-07-21T00:25:00Z">
              <w:rPr>
                <w:rFonts w:ascii="Times New Roman" w:hAnsi="Times New Roman" w:cs="Times New Roman"/>
                <w:sz w:val="24"/>
                <w:szCs w:val="28"/>
              </w:rPr>
            </w:rPrChange>
          </w:rPr>
          <w:t>k</w:t>
        </w:r>
        <w:r w:rsidRPr="002B4446">
          <w:rPr>
            <w:rFonts w:ascii="Times New Roman" w:hAnsi="Times New Roman" w:cs="Times New Roman"/>
            <w:sz w:val="24"/>
            <w:szCs w:val="28"/>
          </w:rPr>
          <w:t>-dependent, w</w:t>
        </w:r>
      </w:ins>
      <w:ins w:id="484" w:author="Xiaolong Liu" w:date="2022-07-20T11:02:00Z">
        <w:r w:rsidR="003C151E" w:rsidRPr="002B4446">
          <w:rPr>
            <w:rFonts w:ascii="Times New Roman" w:hAnsi="Times New Roman" w:cs="Times New Roman"/>
            <w:sz w:val="24"/>
            <w:szCs w:val="28"/>
          </w:rPr>
          <w:t xml:space="preserve">e can </w:t>
        </w:r>
      </w:ins>
      <w:ins w:id="485" w:author="Xiaolong Liu" w:date="2022-07-20T11:04:00Z">
        <w:r w:rsidRPr="002B4446">
          <w:rPr>
            <w:rFonts w:ascii="Times New Roman" w:hAnsi="Times New Roman" w:cs="Times New Roman"/>
            <w:sz w:val="24"/>
            <w:szCs w:val="28"/>
          </w:rPr>
          <w:t xml:space="preserve">take it outside the sum in </w:t>
        </w:r>
      </w:ins>
      <m:oMath>
        <m:r>
          <w:ins w:id="486" w:author="Xiaolong Liu" w:date="2022-07-20T11:04:00Z">
            <w:rPr>
              <w:rFonts w:ascii="Cambria Math" w:hAnsi="Cambria Math" w:cs="Times New Roman"/>
              <w:sz w:val="24"/>
              <w:szCs w:val="28"/>
            </w:rPr>
            <m:t>δN</m:t>
          </w:ins>
        </m:r>
        <m:d>
          <m:dPr>
            <m:ctrlPr>
              <w:ins w:id="487" w:author="Xiaolong Liu" w:date="2022-07-20T11:04:00Z">
                <w:rPr>
                  <w:rFonts w:ascii="Cambria Math" w:hAnsi="Cambria Math" w:cs="Times New Roman"/>
                  <w:i/>
                  <w:sz w:val="24"/>
                  <w:szCs w:val="28"/>
                </w:rPr>
              </w:ins>
            </m:ctrlPr>
          </m:dPr>
          <m:e>
            <m:r>
              <w:ins w:id="488" w:author="Xiaolong Liu" w:date="2022-07-20T11:04:00Z">
                <m:rPr>
                  <m:sty m:val="bi"/>
                </m:rPr>
                <w:rPr>
                  <w:rFonts w:ascii="Cambria Math" w:hAnsi="Cambria Math" w:cs="Times New Roman"/>
                  <w:sz w:val="24"/>
                  <w:szCs w:val="28"/>
                </w:rPr>
                <m:t>q,</m:t>
              </w:ins>
            </m:r>
            <m:r>
              <w:ins w:id="489" w:author="Xiaolong Liu" w:date="2022-07-20T11:04:00Z">
                <w:rPr>
                  <w:rFonts w:ascii="Cambria Math" w:hAnsi="Cambria Math" w:cs="Times New Roman"/>
                  <w:sz w:val="24"/>
                  <w:szCs w:val="28"/>
                </w:rPr>
                <m:t>E</m:t>
              </w:ins>
            </m:r>
          </m:e>
        </m:d>
      </m:oMath>
      <w:ins w:id="490" w:author="Xiaolong Liu" w:date="2022-07-20T11:04:00Z">
        <w:r w:rsidRPr="002B4446">
          <w:rPr>
            <w:rFonts w:ascii="Times New Roman" w:hAnsi="Times New Roman" w:cs="Times New Roman"/>
            <w:sz w:val="24"/>
            <w:szCs w:val="28"/>
          </w:rPr>
          <w:t xml:space="preserve"> </w:t>
        </w:r>
      </w:ins>
      <w:ins w:id="491" w:author="Xiaolong Liu" w:date="2022-07-20T11:08:00Z">
        <w:r w:rsidR="008E7A04" w:rsidRPr="002B4446">
          <w:rPr>
            <w:rFonts w:ascii="Times New Roman" w:hAnsi="Times New Roman" w:cs="Times New Roman"/>
            <w:sz w:val="24"/>
            <w:szCs w:val="28"/>
          </w:rPr>
          <w:t>in</w:t>
        </w:r>
        <w:r w:rsidR="008E7A04" w:rsidRPr="00025C2F">
          <w:rPr>
            <w:rFonts w:ascii="Times New Roman" w:hAnsi="Times New Roman" w:cs="Times New Roman"/>
            <w:color w:val="FF0000"/>
            <w:sz w:val="24"/>
            <w:szCs w:val="28"/>
          </w:rPr>
          <w:t xml:space="preserve"> Eq. </w:t>
        </w:r>
      </w:ins>
      <w:r w:rsidR="00025C2F" w:rsidRPr="00025C2F">
        <w:rPr>
          <w:rFonts w:ascii="Times New Roman" w:hAnsi="Times New Roman" w:cs="Times New Roman"/>
          <w:color w:val="FF0000"/>
          <w:sz w:val="24"/>
          <w:szCs w:val="28"/>
        </w:rPr>
        <w:t>3</w:t>
      </w:r>
      <w:r w:rsidR="005C0B7A">
        <w:rPr>
          <w:rFonts w:ascii="Times New Roman" w:hAnsi="Times New Roman" w:cs="Times New Roman"/>
          <w:sz w:val="24"/>
          <w:szCs w:val="28"/>
        </w:rPr>
        <w:t xml:space="preserve">. </w:t>
      </w:r>
      <w:ins w:id="492" w:author="Xiaolong Liu" w:date="2022-07-20T11:18:00Z">
        <w:r w:rsidR="00C959B4" w:rsidRPr="002B4446">
          <w:rPr>
            <w:rFonts w:ascii="Times New Roman" w:hAnsi="Times New Roman" w:cs="Times New Roman"/>
            <w:sz w:val="24"/>
            <w:szCs w:val="28"/>
          </w:rPr>
          <w:t>M</w:t>
        </w:r>
      </w:ins>
      <w:ins w:id="493" w:author="Xiaolong Liu" w:date="2022-07-20T11:19:00Z">
        <w:r w:rsidR="00C959B4" w:rsidRPr="002B4446">
          <w:rPr>
            <w:rFonts w:ascii="Times New Roman" w:hAnsi="Times New Roman" w:cs="Times New Roman"/>
            <w:sz w:val="24"/>
            <w:szCs w:val="28"/>
          </w:rPr>
          <w:t>oreove</w:t>
        </w:r>
      </w:ins>
      <w:r w:rsidR="005C0B7A">
        <w:rPr>
          <w:rFonts w:ascii="Times New Roman" w:hAnsi="Times New Roman" w:cs="Times New Roman"/>
          <w:sz w:val="24"/>
          <w:szCs w:val="28"/>
        </w:rPr>
        <w:t>r</w:t>
      </w:r>
      <w:ins w:id="494" w:author="Xiaolong Liu" w:date="2022-07-20T11:19:00Z">
        <w:r w:rsidR="00C959B4" w:rsidRPr="002B4446">
          <w:rPr>
            <w:rFonts w:ascii="Times New Roman" w:hAnsi="Times New Roman" w:cs="Times New Roman"/>
            <w:sz w:val="24"/>
            <w:szCs w:val="28"/>
          </w:rPr>
          <w:t xml:space="preserve">, as the summation over the entire </w:t>
        </w:r>
        <w:r w:rsidR="00C959B4" w:rsidRPr="002B4446">
          <w:rPr>
            <w:rFonts w:ascii="Times New Roman" w:hAnsi="Times New Roman" w:cs="Times New Roman"/>
            <w:b/>
            <w:bCs/>
            <w:i/>
            <w:iCs/>
            <w:sz w:val="24"/>
            <w:szCs w:val="28"/>
            <w:rPrChange w:id="495" w:author="Xiaolong Liu" w:date="2022-07-21T00:25:00Z">
              <w:rPr>
                <w:rFonts w:ascii="Times New Roman" w:hAnsi="Times New Roman" w:cs="Times New Roman"/>
                <w:sz w:val="24"/>
                <w:szCs w:val="28"/>
              </w:rPr>
            </w:rPrChange>
          </w:rPr>
          <w:t>k</w:t>
        </w:r>
        <w:r w:rsidR="00C959B4" w:rsidRPr="002B4446">
          <w:rPr>
            <w:rFonts w:ascii="Times New Roman" w:hAnsi="Times New Roman" w:cs="Times New Roman"/>
            <w:sz w:val="24"/>
            <w:szCs w:val="28"/>
          </w:rPr>
          <w:t xml:space="preserve">-space, we can replace the summation as </w:t>
        </w:r>
      </w:ins>
      <w:ins w:id="496" w:author="Xiaolong Liu" w:date="2022-07-20T11:20:00Z">
        <w:r w:rsidR="00CB7F23" w:rsidRPr="002B4446">
          <w:rPr>
            <w:rFonts w:ascii="Times New Roman" w:hAnsi="Times New Roman" w:cs="Times New Roman"/>
            <w:sz w:val="24"/>
            <w:szCs w:val="28"/>
          </w:rPr>
          <w:t>–</w:t>
        </w:r>
      </w:ins>
      <w:ins w:id="497" w:author="Xiaolong Liu" w:date="2022-07-20T11:19:00Z">
        <w:r w:rsidR="00C959B4" w:rsidRPr="002B4446">
          <w:rPr>
            <w:rFonts w:ascii="Times New Roman" w:hAnsi="Times New Roman" w:cs="Times New Roman"/>
            <w:b/>
            <w:bCs/>
            <w:i/>
            <w:iCs/>
            <w:sz w:val="24"/>
            <w:szCs w:val="28"/>
            <w:rPrChange w:id="498" w:author="Xiaolong Liu" w:date="2022-07-21T00:25:00Z">
              <w:rPr>
                <w:rFonts w:ascii="Times New Roman" w:hAnsi="Times New Roman" w:cs="Times New Roman"/>
                <w:sz w:val="24"/>
                <w:szCs w:val="28"/>
              </w:rPr>
            </w:rPrChange>
          </w:rPr>
          <w:t>k</w:t>
        </w:r>
        <w:r w:rsidR="00C959B4" w:rsidRPr="002B4446">
          <w:rPr>
            <w:rFonts w:ascii="Times New Roman" w:hAnsi="Times New Roman" w:cs="Times New Roman"/>
            <w:sz w:val="24"/>
            <w:szCs w:val="28"/>
          </w:rPr>
          <w:t>.</w:t>
        </w:r>
      </w:ins>
      <w:ins w:id="499" w:author="Xiaolong Liu" w:date="2022-07-20T15:29:00Z">
        <w:r w:rsidR="00DC4C9C" w:rsidRPr="002B4446">
          <w:rPr>
            <w:rFonts w:ascii="Times New Roman" w:hAnsi="Times New Roman" w:cs="Times New Roman"/>
            <w:sz w:val="24"/>
            <w:szCs w:val="28"/>
          </w:rPr>
          <w:t xml:space="preserve"> Note, the p</w:t>
        </w:r>
      </w:ins>
      <w:ins w:id="500" w:author="Xiaolong Liu" w:date="2022-07-20T15:30:00Z">
        <w:r w:rsidR="00DC4C9C" w:rsidRPr="002B4446">
          <w:rPr>
            <w:rFonts w:ascii="Times New Roman" w:hAnsi="Times New Roman" w:cs="Times New Roman"/>
            <w:sz w:val="24"/>
            <w:szCs w:val="28"/>
          </w:rPr>
          <w:t xml:space="preserve">osition of </w:t>
        </w:r>
      </w:ins>
      <m:oMath>
        <m:r>
          <w:ins w:id="501" w:author="Xiaolong Liu" w:date="2022-07-20T15:30:00Z">
            <w:rPr>
              <w:rFonts w:ascii="Cambria Math" w:hAnsi="Cambria Math" w:cs="Times New Roman"/>
              <w:sz w:val="24"/>
              <w:szCs w:val="28"/>
            </w:rPr>
            <m:t>T</m:t>
          </w:ins>
        </m:r>
        <m:d>
          <m:dPr>
            <m:ctrlPr>
              <w:ins w:id="502" w:author="Xiaolong Liu" w:date="2022-07-20T15:30:00Z">
                <w:rPr>
                  <w:rFonts w:ascii="Cambria Math" w:hAnsi="Cambria Math" w:cs="Times New Roman"/>
                  <w:i/>
                  <w:sz w:val="24"/>
                  <w:szCs w:val="28"/>
                </w:rPr>
              </w:ins>
            </m:ctrlPr>
          </m:dPr>
          <m:e>
            <m:r>
              <w:ins w:id="503" w:author="Xiaolong Liu" w:date="2022-07-20T15:30:00Z">
                <w:rPr>
                  <w:rFonts w:ascii="Cambria Math" w:hAnsi="Cambria Math" w:cs="Times New Roman"/>
                  <w:sz w:val="24"/>
                  <w:szCs w:val="28"/>
                </w:rPr>
                <m:t>E</m:t>
              </w:ins>
            </m:r>
          </m:e>
        </m:d>
      </m:oMath>
      <w:ins w:id="504" w:author="Xiaolong Liu" w:date="2022-07-20T15:30:00Z">
        <w:r w:rsidR="00DC4C9C" w:rsidRPr="002B4446">
          <w:rPr>
            <w:rFonts w:ascii="Times New Roman" w:hAnsi="Times New Roman" w:cs="Times New Roman"/>
            <w:sz w:val="24"/>
            <w:szCs w:val="28"/>
          </w:rPr>
          <w:t xml:space="preserve"> cannot be changed as in BQPI, </w:t>
        </w:r>
      </w:ins>
      <m:oMath>
        <m:sSub>
          <m:sSubPr>
            <m:ctrlPr>
              <w:ins w:id="505" w:author="Xiaolong Liu" w:date="2022-07-20T15:30:00Z">
                <w:rPr>
                  <w:rFonts w:ascii="Cambria Math" w:hAnsi="Cambria Math" w:cs="Times New Roman"/>
                  <w:i/>
                  <w:sz w:val="24"/>
                  <w:szCs w:val="28"/>
                </w:rPr>
              </w:ins>
            </m:ctrlPr>
          </m:sSubPr>
          <m:e>
            <m:r>
              <w:ins w:id="506" w:author="Xiaolong Liu" w:date="2022-07-20T15:30:00Z">
                <w:rPr>
                  <w:rFonts w:ascii="Cambria Math" w:hAnsi="Cambria Math" w:cs="Times New Roman"/>
                  <w:sz w:val="24"/>
                  <w:szCs w:val="28"/>
                </w:rPr>
                <m:t>G</m:t>
              </w:ins>
            </m:r>
          </m:e>
          <m:sub>
            <m:r>
              <w:ins w:id="507" w:author="Xiaolong Liu" w:date="2022-07-20T15:30:00Z">
                <w:rPr>
                  <w:rFonts w:ascii="Cambria Math" w:hAnsi="Cambria Math" w:cs="Times New Roman"/>
                  <w:sz w:val="24"/>
                  <w:szCs w:val="28"/>
                </w:rPr>
                <m:t>0</m:t>
              </w:ins>
            </m:r>
          </m:sub>
        </m:sSub>
      </m:oMath>
      <w:ins w:id="508" w:author="Xiaolong Liu" w:date="2022-07-20T15:30:00Z">
        <w:r w:rsidR="00DC4C9C" w:rsidRPr="002B4446">
          <w:rPr>
            <w:rFonts w:ascii="Times New Roman" w:hAnsi="Times New Roman" w:cs="Times New Roman"/>
            <w:sz w:val="24"/>
            <w:szCs w:val="28"/>
          </w:rPr>
          <w:t xml:space="preserve"> and </w:t>
        </w:r>
      </w:ins>
      <m:oMath>
        <m:r>
          <w:ins w:id="509" w:author="Xiaolong Liu" w:date="2022-07-20T15:30:00Z">
            <w:rPr>
              <w:rFonts w:ascii="Cambria Math" w:hAnsi="Cambria Math" w:cs="Times New Roman"/>
              <w:sz w:val="24"/>
              <w:szCs w:val="28"/>
            </w:rPr>
            <m:t>T</m:t>
          </w:ins>
        </m:r>
        <m:d>
          <m:dPr>
            <m:ctrlPr>
              <w:ins w:id="510" w:author="Xiaolong Liu" w:date="2022-07-20T15:30:00Z">
                <w:rPr>
                  <w:rFonts w:ascii="Cambria Math" w:hAnsi="Cambria Math" w:cs="Times New Roman"/>
                  <w:i/>
                  <w:sz w:val="24"/>
                  <w:szCs w:val="28"/>
                </w:rPr>
              </w:ins>
            </m:ctrlPr>
          </m:dPr>
          <m:e>
            <m:r>
              <w:ins w:id="511" w:author="Xiaolong Liu" w:date="2022-07-20T15:30:00Z">
                <w:rPr>
                  <w:rFonts w:ascii="Cambria Math" w:hAnsi="Cambria Math" w:cs="Times New Roman"/>
                  <w:sz w:val="24"/>
                  <w:szCs w:val="28"/>
                </w:rPr>
                <m:t>E</m:t>
              </w:ins>
            </m:r>
          </m:e>
        </m:d>
      </m:oMath>
      <w:ins w:id="512" w:author="Xiaolong Liu" w:date="2022-07-20T15:30:00Z">
        <w:r w:rsidR="00110149" w:rsidRPr="002B4446">
          <w:rPr>
            <w:rFonts w:ascii="Times New Roman" w:hAnsi="Times New Roman" w:cs="Times New Roman"/>
            <w:sz w:val="24"/>
            <w:szCs w:val="28"/>
          </w:rPr>
          <w:t xml:space="preserve"> </w:t>
        </w:r>
        <w:r w:rsidR="00DC4C9C" w:rsidRPr="002B4446">
          <w:rPr>
            <w:rFonts w:ascii="Times New Roman" w:hAnsi="Times New Roman" w:cs="Times New Roman"/>
            <w:sz w:val="24"/>
            <w:szCs w:val="28"/>
          </w:rPr>
          <w:t>are matrices.</w:t>
        </w:r>
      </w:ins>
    </w:p>
    <w:p w14:paraId="7EF46D17" w14:textId="77777777" w:rsidR="00663DB0" w:rsidRPr="002B4446" w:rsidRDefault="00663DB0" w:rsidP="006F250C">
      <w:pPr>
        <w:rPr>
          <w:ins w:id="513" w:author="Xiaolong Liu" w:date="2022-07-20T11:03:00Z"/>
          <w:rFonts w:ascii="Times New Roman" w:hAnsi="Times New Roman" w:cs="Times New Roman"/>
          <w:sz w:val="24"/>
          <w:szCs w:val="28"/>
        </w:rPr>
      </w:pPr>
    </w:p>
    <w:p w14:paraId="026D2044" w14:textId="56094673" w:rsidR="003C151E" w:rsidRPr="002B4446" w:rsidRDefault="00663DB0" w:rsidP="006F250C">
      <w:pPr>
        <w:rPr>
          <w:ins w:id="514" w:author="Xiaolong Liu" w:date="2022-07-20T11:17:00Z"/>
          <w:rFonts w:ascii="Times New Roman" w:hAnsi="Times New Roman" w:cs="Times New Roman"/>
          <w:sz w:val="24"/>
          <w:szCs w:val="28"/>
        </w:rPr>
      </w:pPr>
      <m:oMathPara>
        <m:oMath>
          <m:r>
            <w:ins w:id="515" w:author="Xiaolong Liu" w:date="2022-07-20T11:03:00Z">
              <w:rPr>
                <w:rFonts w:ascii="Cambria Math" w:hAnsi="Cambria Math" w:cs="Times New Roman"/>
                <w:sz w:val="24"/>
                <w:szCs w:val="28"/>
              </w:rPr>
              <m:t>δN</m:t>
            </w:ins>
          </m:r>
          <m:d>
            <m:dPr>
              <m:ctrlPr>
                <w:ins w:id="516" w:author="Xiaolong Liu" w:date="2022-07-20T11:03:00Z">
                  <w:rPr>
                    <w:rFonts w:ascii="Cambria Math" w:hAnsi="Cambria Math" w:cs="Times New Roman"/>
                    <w:i/>
                    <w:sz w:val="24"/>
                    <w:szCs w:val="28"/>
                  </w:rPr>
                </w:ins>
              </m:ctrlPr>
            </m:dPr>
            <m:e>
              <m:r>
                <w:ins w:id="517" w:author="Xiaolong Liu" w:date="2022-07-20T11:03:00Z">
                  <m:rPr>
                    <m:sty m:val="bi"/>
                  </m:rPr>
                  <w:rPr>
                    <w:rFonts w:ascii="Cambria Math" w:hAnsi="Cambria Math" w:cs="Times New Roman"/>
                    <w:sz w:val="24"/>
                    <w:szCs w:val="28"/>
                  </w:rPr>
                  <m:t>q,</m:t>
                </w:ins>
              </m:r>
              <m:r>
                <w:ins w:id="518" w:author="Xiaolong Liu" w:date="2022-07-20T11:03:00Z">
                  <w:rPr>
                    <w:rFonts w:ascii="Cambria Math" w:hAnsi="Cambria Math" w:cs="Times New Roman"/>
                    <w:sz w:val="24"/>
                    <w:szCs w:val="28"/>
                  </w:rPr>
                  <m:t>E</m:t>
                </w:ins>
              </m:r>
            </m:e>
          </m:d>
          <m:r>
            <w:ins w:id="519" w:author="Xiaolong Liu" w:date="2022-07-20T11:03:00Z">
              <w:rPr>
                <w:rFonts w:ascii="Cambria Math" w:hAnsi="Cambria Math" w:cs="Times New Roman"/>
                <w:sz w:val="24"/>
                <w:szCs w:val="28"/>
              </w:rPr>
              <m:t>= -</m:t>
            </w:ins>
          </m:r>
          <m:f>
            <m:fPr>
              <m:ctrlPr>
                <w:ins w:id="520" w:author="Xiaolong Liu" w:date="2022-07-20T11:03:00Z">
                  <w:rPr>
                    <w:rFonts w:ascii="Cambria Math" w:hAnsi="Cambria Math" w:cs="Times New Roman"/>
                    <w:i/>
                    <w:sz w:val="24"/>
                    <w:szCs w:val="28"/>
                  </w:rPr>
                </w:ins>
              </m:ctrlPr>
            </m:fPr>
            <m:num>
              <m:r>
                <w:ins w:id="521" w:author="Xiaolong Liu" w:date="2022-07-20T11:03:00Z">
                  <w:rPr>
                    <w:rFonts w:ascii="Cambria Math" w:hAnsi="Cambria Math" w:cs="Times New Roman"/>
                    <w:sz w:val="24"/>
                    <w:szCs w:val="28"/>
                  </w:rPr>
                  <m:t>1</m:t>
                </w:ins>
              </m:r>
            </m:num>
            <m:den>
              <m:r>
                <w:ins w:id="522" w:author="Xiaolong Liu" w:date="2022-07-20T11:03:00Z">
                  <w:rPr>
                    <w:rFonts w:ascii="Cambria Math" w:hAnsi="Cambria Math" w:cs="Times New Roman"/>
                    <w:sz w:val="24"/>
                    <w:szCs w:val="28"/>
                  </w:rPr>
                  <m:t>π</m:t>
                </w:ins>
              </m:r>
            </m:den>
          </m:f>
          <m:r>
            <w:ins w:id="523" w:author="Xiaolong Liu" w:date="2022-07-20T11:03:00Z">
              <w:rPr>
                <w:rFonts w:ascii="Cambria Math" w:hAnsi="Cambria Math" w:cs="Times New Roman"/>
                <w:sz w:val="24"/>
                <w:szCs w:val="28"/>
              </w:rPr>
              <m:t xml:space="preserve"> Im </m:t>
            </w:ins>
          </m:r>
          <m:d>
            <m:dPr>
              <m:begChr m:val="["/>
              <m:endChr m:val="]"/>
              <m:ctrlPr>
                <w:ins w:id="524" w:author="Xiaolong Liu" w:date="2022-07-20T11:07:00Z">
                  <w:rPr>
                    <w:rFonts w:ascii="Cambria Math" w:hAnsi="Cambria Math" w:cs="Times New Roman"/>
                    <w:i/>
                    <w:sz w:val="24"/>
                    <w:szCs w:val="28"/>
                  </w:rPr>
                </w:ins>
              </m:ctrlPr>
            </m:dPr>
            <m:e>
              <m:nary>
                <m:naryPr>
                  <m:chr m:val="∑"/>
                  <m:limLoc m:val="undOvr"/>
                  <m:supHide m:val="1"/>
                  <m:ctrlPr>
                    <w:ins w:id="525" w:author="Xiaolong Liu" w:date="2022-07-20T11:07:00Z">
                      <w:rPr>
                        <w:rFonts w:ascii="Cambria Math" w:hAnsi="Cambria Math" w:cs="Times New Roman"/>
                        <w:i/>
                        <w:sz w:val="24"/>
                        <w:szCs w:val="28"/>
                      </w:rPr>
                    </w:ins>
                  </m:ctrlPr>
                </m:naryPr>
                <m:sub>
                  <m:r>
                    <w:ins w:id="526" w:author="Xiaolong Liu" w:date="2022-07-20T11:07:00Z">
                      <m:rPr>
                        <m:sty m:val="bi"/>
                      </m:rPr>
                      <w:rPr>
                        <w:rFonts w:ascii="Cambria Math" w:hAnsi="Cambria Math" w:cs="Times New Roman"/>
                        <w:sz w:val="24"/>
                        <w:szCs w:val="28"/>
                      </w:rPr>
                      <m:t>k</m:t>
                    </w:ins>
                  </m:r>
                </m:sub>
                <m:sup/>
                <m:e>
                  <m:sSub>
                    <m:sSubPr>
                      <m:ctrlPr>
                        <w:ins w:id="527" w:author="Xiaolong Liu" w:date="2022-07-20T11:07:00Z">
                          <w:rPr>
                            <w:rFonts w:ascii="Cambria Math" w:hAnsi="Cambria Math" w:cs="Times New Roman"/>
                            <w:i/>
                            <w:sz w:val="24"/>
                            <w:szCs w:val="28"/>
                          </w:rPr>
                        </w:ins>
                      </m:ctrlPr>
                    </m:sSubPr>
                    <m:e>
                      <m:r>
                        <w:ins w:id="528" w:author="Xiaolong Liu" w:date="2022-07-20T11:07:00Z">
                          <w:rPr>
                            <w:rFonts w:ascii="Cambria Math" w:hAnsi="Cambria Math" w:cs="Times New Roman"/>
                            <w:sz w:val="24"/>
                            <w:szCs w:val="28"/>
                          </w:rPr>
                          <m:t>G</m:t>
                        </w:ins>
                      </m:r>
                    </m:e>
                    <m:sub>
                      <m:r>
                        <w:ins w:id="529" w:author="Xiaolong Liu" w:date="2022-07-20T11:07:00Z">
                          <w:rPr>
                            <w:rFonts w:ascii="Cambria Math" w:hAnsi="Cambria Math" w:cs="Times New Roman"/>
                            <w:sz w:val="24"/>
                            <w:szCs w:val="28"/>
                          </w:rPr>
                          <m:t>0</m:t>
                        </w:ins>
                      </m:r>
                    </m:sub>
                  </m:sSub>
                  <m:d>
                    <m:dPr>
                      <m:ctrlPr>
                        <w:ins w:id="530" w:author="Xiaolong Liu" w:date="2022-07-20T11:07:00Z">
                          <w:rPr>
                            <w:rFonts w:ascii="Cambria Math" w:hAnsi="Cambria Math" w:cs="Times New Roman"/>
                            <w:i/>
                            <w:sz w:val="24"/>
                            <w:szCs w:val="28"/>
                          </w:rPr>
                        </w:ins>
                      </m:ctrlPr>
                    </m:dPr>
                    <m:e>
                      <m:r>
                        <w:ins w:id="531" w:author="Xiaolong Liu" w:date="2022-07-20T11:07:00Z">
                          <m:rPr>
                            <m:sty m:val="bi"/>
                          </m:rPr>
                          <w:rPr>
                            <w:rFonts w:ascii="Cambria Math" w:hAnsi="Cambria Math" w:cs="Times New Roman"/>
                            <w:sz w:val="24"/>
                            <w:szCs w:val="28"/>
                          </w:rPr>
                          <m:t>k,</m:t>
                        </w:ins>
                      </m:r>
                      <m:r>
                        <w:ins w:id="532" w:author="Xiaolong Liu" w:date="2022-07-20T11:07:00Z">
                          <w:rPr>
                            <w:rFonts w:ascii="Cambria Math" w:hAnsi="Cambria Math" w:cs="Times New Roman"/>
                            <w:sz w:val="24"/>
                            <w:szCs w:val="28"/>
                          </w:rPr>
                          <m:t>E</m:t>
                        </w:ins>
                      </m:r>
                    </m:e>
                  </m:d>
                  <m:r>
                    <w:ins w:id="533" w:author="Xiaolong Liu" w:date="2022-07-20T15:29:00Z">
                      <w:rPr>
                        <w:rFonts w:ascii="Cambria Math" w:hAnsi="Cambria Math" w:cs="Times New Roman"/>
                        <w:sz w:val="24"/>
                        <w:szCs w:val="28"/>
                      </w:rPr>
                      <m:t>T</m:t>
                    </w:ins>
                  </m:r>
                  <m:d>
                    <m:dPr>
                      <m:ctrlPr>
                        <w:ins w:id="534" w:author="Xiaolong Liu" w:date="2022-07-20T15:29:00Z">
                          <w:rPr>
                            <w:rFonts w:ascii="Cambria Math" w:hAnsi="Cambria Math" w:cs="Times New Roman"/>
                            <w:i/>
                            <w:sz w:val="24"/>
                            <w:szCs w:val="28"/>
                          </w:rPr>
                        </w:ins>
                      </m:ctrlPr>
                    </m:dPr>
                    <m:e>
                      <m:r>
                        <w:ins w:id="535" w:author="Xiaolong Liu" w:date="2022-07-20T15:29:00Z">
                          <w:rPr>
                            <w:rFonts w:ascii="Cambria Math" w:hAnsi="Cambria Math" w:cs="Times New Roman"/>
                            <w:sz w:val="24"/>
                            <w:szCs w:val="28"/>
                          </w:rPr>
                          <m:t>E</m:t>
                        </w:ins>
                      </m:r>
                    </m:e>
                  </m:d>
                  <m:sSub>
                    <m:sSubPr>
                      <m:ctrlPr>
                        <w:ins w:id="536" w:author="Xiaolong Liu" w:date="2022-07-20T11:07:00Z">
                          <w:rPr>
                            <w:rFonts w:ascii="Cambria Math" w:hAnsi="Cambria Math" w:cs="Times New Roman"/>
                            <w:i/>
                            <w:sz w:val="24"/>
                            <w:szCs w:val="28"/>
                          </w:rPr>
                        </w:ins>
                      </m:ctrlPr>
                    </m:sSubPr>
                    <m:e>
                      <m:r>
                        <w:ins w:id="537" w:author="Xiaolong Liu" w:date="2022-07-20T11:07:00Z">
                          <w:rPr>
                            <w:rFonts w:ascii="Cambria Math" w:hAnsi="Cambria Math" w:cs="Times New Roman"/>
                            <w:sz w:val="24"/>
                            <w:szCs w:val="28"/>
                          </w:rPr>
                          <m:t>G</m:t>
                        </w:ins>
                      </m:r>
                    </m:e>
                    <m:sub>
                      <m:r>
                        <w:ins w:id="538" w:author="Xiaolong Liu" w:date="2022-07-20T11:07:00Z">
                          <w:rPr>
                            <w:rFonts w:ascii="Cambria Math" w:hAnsi="Cambria Math" w:cs="Times New Roman"/>
                            <w:sz w:val="24"/>
                            <w:szCs w:val="28"/>
                          </w:rPr>
                          <m:t>0</m:t>
                        </w:ins>
                      </m:r>
                    </m:sub>
                  </m:sSub>
                  <m:d>
                    <m:dPr>
                      <m:ctrlPr>
                        <w:ins w:id="539" w:author="Xiaolong Liu" w:date="2022-07-20T11:07:00Z">
                          <w:rPr>
                            <w:rFonts w:ascii="Cambria Math" w:hAnsi="Cambria Math" w:cs="Times New Roman"/>
                            <w:i/>
                            <w:sz w:val="24"/>
                            <w:szCs w:val="28"/>
                          </w:rPr>
                        </w:ins>
                      </m:ctrlPr>
                    </m:dPr>
                    <m:e>
                      <m:r>
                        <w:ins w:id="540" w:author="Xiaolong Liu" w:date="2022-07-20T11:07:00Z">
                          <m:rPr>
                            <m:sty m:val="bi"/>
                          </m:rPr>
                          <w:rPr>
                            <w:rFonts w:ascii="Cambria Math" w:hAnsi="Cambria Math" w:cs="Times New Roman"/>
                            <w:sz w:val="24"/>
                            <w:szCs w:val="28"/>
                          </w:rPr>
                          <m:t>k+q,</m:t>
                        </w:ins>
                      </m:r>
                      <m:r>
                        <w:ins w:id="541" w:author="Xiaolong Liu" w:date="2022-07-20T11:07:00Z">
                          <w:rPr>
                            <w:rFonts w:ascii="Cambria Math" w:hAnsi="Cambria Math" w:cs="Times New Roman"/>
                            <w:sz w:val="24"/>
                            <w:szCs w:val="28"/>
                          </w:rPr>
                          <m:t>E</m:t>
                        </w:ins>
                      </m:r>
                    </m:e>
                  </m:d>
                </m:e>
              </m:nary>
            </m:e>
          </m:d>
          <m:r>
            <m:rPr>
              <m:sty m:val="p"/>
            </m:rPr>
            <w:rPr>
              <w:rFonts w:ascii="Times New Roman" w:hAnsi="Times New Roman" w:cs="Times New Roman"/>
              <w:sz w:val="24"/>
              <w:szCs w:val="28"/>
            </w:rPr>
            <w:br/>
          </m:r>
        </m:oMath>
        <m:oMath>
          <m:r>
            <w:ins w:id="542" w:author="Xiaolong Liu" w:date="2022-07-20T11:17:00Z">
              <w:rPr>
                <w:rFonts w:ascii="Cambria Math" w:hAnsi="Cambria Math" w:cs="Times New Roman"/>
                <w:sz w:val="24"/>
                <w:szCs w:val="28"/>
              </w:rPr>
              <m:t>= -</m:t>
            </w:ins>
          </m:r>
          <m:f>
            <m:fPr>
              <m:ctrlPr>
                <w:ins w:id="543" w:author="Xiaolong Liu" w:date="2022-07-20T11:17:00Z">
                  <w:rPr>
                    <w:rFonts w:ascii="Cambria Math" w:hAnsi="Cambria Math" w:cs="Times New Roman"/>
                    <w:i/>
                    <w:sz w:val="24"/>
                    <w:szCs w:val="28"/>
                  </w:rPr>
                </w:ins>
              </m:ctrlPr>
            </m:fPr>
            <m:num>
              <m:r>
                <w:ins w:id="544" w:author="Xiaolong Liu" w:date="2022-07-20T11:17:00Z">
                  <w:rPr>
                    <w:rFonts w:ascii="Cambria Math" w:hAnsi="Cambria Math" w:cs="Times New Roman"/>
                    <w:sz w:val="24"/>
                    <w:szCs w:val="28"/>
                  </w:rPr>
                  <m:t>1</m:t>
                </w:ins>
              </m:r>
            </m:num>
            <m:den>
              <m:r>
                <w:ins w:id="545" w:author="Xiaolong Liu" w:date="2022-07-20T11:17:00Z">
                  <w:rPr>
                    <w:rFonts w:ascii="Cambria Math" w:hAnsi="Cambria Math" w:cs="Times New Roman"/>
                    <w:sz w:val="24"/>
                    <w:szCs w:val="28"/>
                  </w:rPr>
                  <m:t>π</m:t>
                </w:ins>
              </m:r>
            </m:den>
          </m:f>
          <m:r>
            <w:ins w:id="546" w:author="Xiaolong Liu" w:date="2022-07-20T11:17:00Z">
              <w:rPr>
                <w:rFonts w:ascii="Cambria Math" w:hAnsi="Cambria Math" w:cs="Times New Roman"/>
                <w:sz w:val="24"/>
                <w:szCs w:val="28"/>
              </w:rPr>
              <m:t xml:space="preserve"> Im </m:t>
            </w:ins>
          </m:r>
          <m:d>
            <m:dPr>
              <m:begChr m:val="["/>
              <m:endChr m:val="]"/>
              <m:ctrlPr>
                <w:ins w:id="547" w:author="Xiaolong Liu" w:date="2022-07-20T11:17:00Z">
                  <w:rPr>
                    <w:rFonts w:ascii="Cambria Math" w:hAnsi="Cambria Math" w:cs="Times New Roman"/>
                    <w:i/>
                    <w:sz w:val="24"/>
                    <w:szCs w:val="28"/>
                  </w:rPr>
                </w:ins>
              </m:ctrlPr>
            </m:dPr>
            <m:e>
              <m:nary>
                <m:naryPr>
                  <m:chr m:val="∑"/>
                  <m:limLoc m:val="undOvr"/>
                  <m:supHide m:val="1"/>
                  <m:ctrlPr>
                    <w:ins w:id="548" w:author="Xiaolong Liu" w:date="2022-07-20T11:17:00Z">
                      <w:rPr>
                        <w:rFonts w:ascii="Cambria Math" w:hAnsi="Cambria Math" w:cs="Times New Roman"/>
                        <w:i/>
                        <w:sz w:val="24"/>
                        <w:szCs w:val="28"/>
                      </w:rPr>
                    </w:ins>
                  </m:ctrlPr>
                </m:naryPr>
                <m:sub>
                  <m:r>
                    <w:ins w:id="549" w:author="Xiaolong Liu" w:date="2022-07-20T11:18:00Z">
                      <m:rPr>
                        <m:sty m:val="bi"/>
                      </m:rPr>
                      <w:rPr>
                        <w:rFonts w:ascii="Cambria Math" w:hAnsi="Cambria Math" w:cs="Times New Roman"/>
                        <w:sz w:val="24"/>
                        <w:szCs w:val="28"/>
                      </w:rPr>
                      <m:t>-</m:t>
                    </w:ins>
                  </m:r>
                  <m:r>
                    <w:ins w:id="550" w:author="Xiaolong Liu" w:date="2022-07-20T11:17:00Z">
                      <m:rPr>
                        <m:sty m:val="bi"/>
                      </m:rPr>
                      <w:rPr>
                        <w:rFonts w:ascii="Cambria Math" w:hAnsi="Cambria Math" w:cs="Times New Roman"/>
                        <w:sz w:val="24"/>
                        <w:szCs w:val="28"/>
                      </w:rPr>
                      <m:t>k</m:t>
                    </w:ins>
                  </m:r>
                </m:sub>
                <m:sup/>
                <m:e>
                  <m:sSub>
                    <m:sSubPr>
                      <m:ctrlPr>
                        <w:ins w:id="551" w:author="Xiaolong Liu" w:date="2022-07-20T11:17:00Z">
                          <w:rPr>
                            <w:rFonts w:ascii="Cambria Math" w:hAnsi="Cambria Math" w:cs="Times New Roman"/>
                            <w:i/>
                            <w:sz w:val="24"/>
                            <w:szCs w:val="28"/>
                          </w:rPr>
                        </w:ins>
                      </m:ctrlPr>
                    </m:sSubPr>
                    <m:e>
                      <m:r>
                        <w:ins w:id="552" w:author="Xiaolong Liu" w:date="2022-07-20T11:17:00Z">
                          <w:rPr>
                            <w:rFonts w:ascii="Cambria Math" w:hAnsi="Cambria Math" w:cs="Times New Roman"/>
                            <w:sz w:val="24"/>
                            <w:szCs w:val="28"/>
                          </w:rPr>
                          <m:t>G</m:t>
                        </w:ins>
                      </m:r>
                    </m:e>
                    <m:sub>
                      <m:r>
                        <w:ins w:id="553" w:author="Xiaolong Liu" w:date="2022-07-20T11:17:00Z">
                          <w:rPr>
                            <w:rFonts w:ascii="Cambria Math" w:hAnsi="Cambria Math" w:cs="Times New Roman"/>
                            <w:sz w:val="24"/>
                            <w:szCs w:val="28"/>
                          </w:rPr>
                          <m:t>0</m:t>
                        </w:ins>
                      </m:r>
                    </m:sub>
                  </m:sSub>
                  <m:d>
                    <m:dPr>
                      <m:ctrlPr>
                        <w:ins w:id="554" w:author="Xiaolong Liu" w:date="2022-07-20T11:17:00Z">
                          <w:rPr>
                            <w:rFonts w:ascii="Cambria Math" w:hAnsi="Cambria Math" w:cs="Times New Roman"/>
                            <w:i/>
                            <w:sz w:val="24"/>
                            <w:szCs w:val="28"/>
                          </w:rPr>
                        </w:ins>
                      </m:ctrlPr>
                    </m:dPr>
                    <m:e>
                      <m:r>
                        <w:ins w:id="555" w:author="Xiaolong Liu" w:date="2022-07-20T11:17:00Z">
                          <m:rPr>
                            <m:sty m:val="bi"/>
                          </m:rPr>
                          <w:rPr>
                            <w:rFonts w:ascii="Cambria Math" w:hAnsi="Cambria Math" w:cs="Times New Roman"/>
                            <w:sz w:val="24"/>
                            <w:szCs w:val="28"/>
                          </w:rPr>
                          <m:t>k,</m:t>
                        </w:ins>
                      </m:r>
                      <m:r>
                        <w:ins w:id="556" w:author="Xiaolong Liu" w:date="2022-07-20T11:17:00Z">
                          <w:rPr>
                            <w:rFonts w:ascii="Cambria Math" w:hAnsi="Cambria Math" w:cs="Times New Roman"/>
                            <w:sz w:val="24"/>
                            <w:szCs w:val="28"/>
                          </w:rPr>
                          <m:t>E</m:t>
                        </w:ins>
                      </m:r>
                    </m:e>
                  </m:d>
                  <m:r>
                    <w:ins w:id="557" w:author="Xiaolong Liu" w:date="2022-07-20T15:29:00Z">
                      <w:rPr>
                        <w:rFonts w:ascii="Cambria Math" w:hAnsi="Cambria Math" w:cs="Times New Roman"/>
                        <w:sz w:val="24"/>
                        <w:szCs w:val="28"/>
                      </w:rPr>
                      <m:t>T</m:t>
                    </w:ins>
                  </m:r>
                  <m:d>
                    <m:dPr>
                      <m:ctrlPr>
                        <w:ins w:id="558" w:author="Xiaolong Liu" w:date="2022-07-20T15:29:00Z">
                          <w:rPr>
                            <w:rFonts w:ascii="Cambria Math" w:hAnsi="Cambria Math" w:cs="Times New Roman"/>
                            <w:i/>
                            <w:sz w:val="24"/>
                            <w:szCs w:val="28"/>
                          </w:rPr>
                        </w:ins>
                      </m:ctrlPr>
                    </m:dPr>
                    <m:e>
                      <m:r>
                        <w:ins w:id="559" w:author="Xiaolong Liu" w:date="2022-07-20T15:29:00Z">
                          <w:rPr>
                            <w:rFonts w:ascii="Cambria Math" w:hAnsi="Cambria Math" w:cs="Times New Roman"/>
                            <w:sz w:val="24"/>
                            <w:szCs w:val="28"/>
                          </w:rPr>
                          <m:t>E</m:t>
                        </w:ins>
                      </m:r>
                    </m:e>
                  </m:d>
                  <m:sSub>
                    <m:sSubPr>
                      <m:ctrlPr>
                        <w:ins w:id="560" w:author="Xiaolong Liu" w:date="2022-07-20T11:17:00Z">
                          <w:rPr>
                            <w:rFonts w:ascii="Cambria Math" w:hAnsi="Cambria Math" w:cs="Times New Roman"/>
                            <w:i/>
                            <w:sz w:val="24"/>
                            <w:szCs w:val="28"/>
                          </w:rPr>
                        </w:ins>
                      </m:ctrlPr>
                    </m:sSubPr>
                    <m:e>
                      <m:r>
                        <w:ins w:id="561" w:author="Xiaolong Liu" w:date="2022-07-20T11:17:00Z">
                          <w:rPr>
                            <w:rFonts w:ascii="Cambria Math" w:hAnsi="Cambria Math" w:cs="Times New Roman"/>
                            <w:sz w:val="24"/>
                            <w:szCs w:val="28"/>
                          </w:rPr>
                          <m:t>G</m:t>
                        </w:ins>
                      </m:r>
                    </m:e>
                    <m:sub>
                      <m:r>
                        <w:ins w:id="562" w:author="Xiaolong Liu" w:date="2022-07-20T11:17:00Z">
                          <w:rPr>
                            <w:rFonts w:ascii="Cambria Math" w:hAnsi="Cambria Math" w:cs="Times New Roman"/>
                            <w:sz w:val="24"/>
                            <w:szCs w:val="28"/>
                          </w:rPr>
                          <m:t>0</m:t>
                        </w:ins>
                      </m:r>
                    </m:sub>
                  </m:sSub>
                  <m:d>
                    <m:dPr>
                      <m:ctrlPr>
                        <w:ins w:id="563" w:author="Xiaolong Liu" w:date="2022-07-20T11:17:00Z">
                          <w:rPr>
                            <w:rFonts w:ascii="Cambria Math" w:hAnsi="Cambria Math" w:cs="Times New Roman"/>
                            <w:i/>
                            <w:sz w:val="24"/>
                            <w:szCs w:val="28"/>
                          </w:rPr>
                        </w:ins>
                      </m:ctrlPr>
                    </m:dPr>
                    <m:e>
                      <m:r>
                        <w:ins w:id="564" w:author="Xiaolong Liu" w:date="2022-07-20T11:17:00Z">
                          <m:rPr>
                            <m:sty m:val="bi"/>
                          </m:rPr>
                          <w:rPr>
                            <w:rFonts w:ascii="Cambria Math" w:hAnsi="Cambria Math" w:cs="Times New Roman"/>
                            <w:sz w:val="24"/>
                            <w:szCs w:val="28"/>
                          </w:rPr>
                          <m:t>q-(-k),</m:t>
                        </w:ins>
                      </m:r>
                      <m:r>
                        <w:ins w:id="565" w:author="Xiaolong Liu" w:date="2022-07-20T11:17:00Z">
                          <w:rPr>
                            <w:rFonts w:ascii="Cambria Math" w:hAnsi="Cambria Math" w:cs="Times New Roman"/>
                            <w:sz w:val="24"/>
                            <w:szCs w:val="28"/>
                          </w:rPr>
                          <m:t>E</m:t>
                        </w:ins>
                      </m:r>
                    </m:e>
                  </m:d>
                </m:e>
              </m:nary>
            </m:e>
          </m:d>
        </m:oMath>
      </m:oMathPara>
    </w:p>
    <w:p w14:paraId="75972B38" w14:textId="6439182D" w:rsidR="004A0CC9" w:rsidRPr="002B4446" w:rsidRDefault="004A0CC9" w:rsidP="006F250C">
      <w:pPr>
        <w:rPr>
          <w:ins w:id="566" w:author="Xiaolong Liu" w:date="2022-07-20T11:07:00Z"/>
          <w:rFonts w:ascii="Times New Roman" w:hAnsi="Times New Roman" w:cs="Times New Roman"/>
          <w:sz w:val="24"/>
          <w:szCs w:val="28"/>
        </w:rPr>
      </w:pPr>
    </w:p>
    <w:p w14:paraId="56391FC0" w14:textId="60430F5A" w:rsidR="00B118CC" w:rsidRPr="002B4446" w:rsidRDefault="00B118CC" w:rsidP="006F250C">
      <w:pPr>
        <w:rPr>
          <w:ins w:id="567" w:author="Xiaolong Liu" w:date="2022-07-20T11:16:00Z"/>
          <w:rFonts w:ascii="Times New Roman" w:hAnsi="Times New Roman" w:cs="Times New Roman"/>
          <w:sz w:val="24"/>
          <w:szCs w:val="28"/>
        </w:rPr>
      </w:pPr>
      <w:ins w:id="568" w:author="Xiaolong Liu" w:date="2022-07-20T11:07:00Z">
        <w:r w:rsidRPr="002B4446">
          <w:rPr>
            <w:rFonts w:ascii="Times New Roman" w:hAnsi="Times New Roman" w:cs="Times New Roman"/>
            <w:sz w:val="24"/>
            <w:szCs w:val="28"/>
          </w:rPr>
          <w:t xml:space="preserve">Now we try to </w:t>
        </w:r>
      </w:ins>
      <w:ins w:id="569" w:author="Xiaolong Liu" w:date="2022-07-20T11:08:00Z">
        <w:r w:rsidR="008E7A04" w:rsidRPr="002B4446">
          <w:rPr>
            <w:rFonts w:ascii="Times New Roman" w:hAnsi="Times New Roman" w:cs="Times New Roman"/>
            <w:sz w:val="24"/>
            <w:szCs w:val="28"/>
          </w:rPr>
          <w:t>write</w:t>
        </w:r>
      </w:ins>
      <w:ins w:id="570" w:author="Xiaolong Liu" w:date="2022-07-20T15:00:00Z">
        <w:r w:rsidR="003B698C" w:rsidRPr="002B4446">
          <w:rPr>
            <w:rFonts w:ascii="Times New Roman" w:hAnsi="Times New Roman" w:cs="Times New Roman"/>
            <w:sz w:val="24"/>
            <w:szCs w:val="28"/>
          </w:rPr>
          <w:t xml:space="preserve"> the summation in</w:t>
        </w:r>
      </w:ins>
      <w:ins w:id="571" w:author="Xiaolong Liu" w:date="2022-07-20T11:08:00Z">
        <w:r w:rsidR="008E7A04" w:rsidRPr="002B4446">
          <w:rPr>
            <w:rFonts w:ascii="Times New Roman" w:hAnsi="Times New Roman" w:cs="Times New Roman"/>
            <w:sz w:val="24"/>
            <w:szCs w:val="28"/>
          </w:rPr>
          <w:t xml:space="preserve"> </w:t>
        </w:r>
      </w:ins>
      <m:oMath>
        <m:r>
          <w:ins w:id="572" w:author="Xiaolong Liu" w:date="2022-07-20T11:08:00Z">
            <w:rPr>
              <w:rFonts w:ascii="Cambria Math" w:hAnsi="Cambria Math" w:cs="Times New Roman"/>
              <w:sz w:val="24"/>
              <w:szCs w:val="28"/>
            </w:rPr>
            <m:t>δN</m:t>
          </w:ins>
        </m:r>
        <m:d>
          <m:dPr>
            <m:ctrlPr>
              <w:ins w:id="573" w:author="Xiaolong Liu" w:date="2022-07-20T11:08:00Z">
                <w:rPr>
                  <w:rFonts w:ascii="Cambria Math" w:hAnsi="Cambria Math" w:cs="Times New Roman"/>
                  <w:i/>
                  <w:sz w:val="24"/>
                  <w:szCs w:val="28"/>
                </w:rPr>
              </w:ins>
            </m:ctrlPr>
          </m:dPr>
          <m:e>
            <m:r>
              <w:ins w:id="574" w:author="Xiaolong Liu" w:date="2022-07-20T11:08:00Z">
                <m:rPr>
                  <m:sty m:val="bi"/>
                </m:rPr>
                <w:rPr>
                  <w:rFonts w:ascii="Cambria Math" w:hAnsi="Cambria Math" w:cs="Times New Roman"/>
                  <w:sz w:val="24"/>
                  <w:szCs w:val="28"/>
                </w:rPr>
                <m:t>q,</m:t>
              </w:ins>
            </m:r>
            <m:r>
              <w:ins w:id="575" w:author="Xiaolong Liu" w:date="2022-07-20T11:08:00Z">
                <w:rPr>
                  <w:rFonts w:ascii="Cambria Math" w:hAnsi="Cambria Math" w:cs="Times New Roman"/>
                  <w:sz w:val="24"/>
                  <w:szCs w:val="28"/>
                </w:rPr>
                <m:t>E</m:t>
              </w:ins>
            </m:r>
          </m:e>
        </m:d>
      </m:oMath>
      <w:ins w:id="576" w:author="Xiaolong Liu" w:date="2022-07-20T11:08:00Z">
        <w:r w:rsidR="008E7A04" w:rsidRPr="002B4446">
          <w:rPr>
            <w:rFonts w:ascii="Times New Roman" w:hAnsi="Times New Roman" w:cs="Times New Roman"/>
            <w:sz w:val="24"/>
            <w:szCs w:val="28"/>
          </w:rPr>
          <w:t xml:space="preserve"> as a convolution</w:t>
        </w:r>
      </w:ins>
      <w:ins w:id="577" w:author="Xiaolong Liu" w:date="2022-07-20T15:00:00Z">
        <w:r w:rsidR="00D1625C" w:rsidRPr="002B4446">
          <w:rPr>
            <w:rFonts w:ascii="Times New Roman" w:hAnsi="Times New Roman" w:cs="Times New Roman"/>
            <w:sz w:val="24"/>
            <w:szCs w:val="28"/>
          </w:rPr>
          <w:t xml:space="preserve"> and apply the convolution theorem</w:t>
        </w:r>
      </w:ins>
      <w:ins w:id="578" w:author="Xiaolong Liu" w:date="2022-07-20T11:08:00Z">
        <w:r w:rsidR="008E7A04" w:rsidRPr="002B4446">
          <w:rPr>
            <w:rFonts w:ascii="Times New Roman" w:hAnsi="Times New Roman" w:cs="Times New Roman"/>
            <w:sz w:val="24"/>
            <w:szCs w:val="28"/>
          </w:rPr>
          <w:t>. To do so, let’s define</w:t>
        </w:r>
      </w:ins>
      <w:ins w:id="579" w:author="Xiaolong Liu" w:date="2022-07-20T11:13:00Z">
        <w:r w:rsidR="00DE615F" w:rsidRPr="002B4446">
          <w:rPr>
            <w:rFonts w:ascii="Times New Roman" w:hAnsi="Times New Roman" w:cs="Times New Roman"/>
            <w:sz w:val="24"/>
            <w:szCs w:val="28"/>
          </w:rPr>
          <w:t xml:space="preserve"> </w:t>
        </w:r>
      </w:ins>
      <m:oMath>
        <m:sSub>
          <m:sSubPr>
            <m:ctrlPr>
              <w:ins w:id="580" w:author="Xiaolong Liu" w:date="2022-07-20T11:13:00Z">
                <w:rPr>
                  <w:rFonts w:ascii="Cambria Math" w:hAnsi="Cambria Math" w:cs="Times New Roman"/>
                  <w:i/>
                  <w:sz w:val="24"/>
                  <w:szCs w:val="28"/>
                </w:rPr>
              </w:ins>
            </m:ctrlPr>
          </m:sSubPr>
          <m:e>
            <m:acc>
              <m:accPr>
                <m:chr m:val="̃"/>
                <m:ctrlPr>
                  <w:ins w:id="581" w:author="Xiaolong Liu" w:date="2022-07-20T11:16:00Z">
                    <w:rPr>
                      <w:rFonts w:ascii="Cambria Math" w:hAnsi="Cambria Math" w:cs="Times New Roman"/>
                      <w:i/>
                      <w:sz w:val="24"/>
                      <w:szCs w:val="28"/>
                    </w:rPr>
                  </w:ins>
                </m:ctrlPr>
              </m:accPr>
              <m:e>
                <m:r>
                  <w:ins w:id="582" w:author="Xiaolong Liu" w:date="2022-07-20T11:16:00Z">
                    <w:rPr>
                      <w:rFonts w:ascii="Cambria Math" w:hAnsi="Cambria Math" w:cs="Times New Roman"/>
                      <w:sz w:val="24"/>
                      <w:szCs w:val="28"/>
                    </w:rPr>
                    <m:t>G</m:t>
                  </w:ins>
                </m:r>
              </m:e>
            </m:acc>
          </m:e>
          <m:sub>
            <m:r>
              <w:ins w:id="583" w:author="Xiaolong Liu" w:date="2022-07-20T11:13:00Z">
                <w:rPr>
                  <w:rFonts w:ascii="Cambria Math" w:hAnsi="Cambria Math" w:cs="Times New Roman"/>
                  <w:sz w:val="24"/>
                  <w:szCs w:val="28"/>
                </w:rPr>
                <m:t>0</m:t>
              </w:ins>
            </m:r>
          </m:sub>
        </m:sSub>
        <m:d>
          <m:dPr>
            <m:ctrlPr>
              <w:ins w:id="584" w:author="Xiaolong Liu" w:date="2022-07-20T11:13:00Z">
                <w:rPr>
                  <w:rFonts w:ascii="Cambria Math" w:hAnsi="Cambria Math" w:cs="Times New Roman"/>
                  <w:i/>
                  <w:sz w:val="24"/>
                  <w:szCs w:val="28"/>
                </w:rPr>
              </w:ins>
            </m:ctrlPr>
          </m:dPr>
          <m:e>
            <m:r>
              <w:ins w:id="585" w:author="Xiaolong Liu" w:date="2022-07-20T11:17:00Z">
                <m:rPr>
                  <m:sty m:val="bi"/>
                </m:rPr>
                <w:rPr>
                  <w:rFonts w:ascii="Cambria Math" w:hAnsi="Cambria Math" w:cs="Times New Roman"/>
                  <w:sz w:val="24"/>
                  <w:szCs w:val="28"/>
                </w:rPr>
                <m:t>-</m:t>
              </w:ins>
            </m:r>
            <m:r>
              <w:ins w:id="586" w:author="Xiaolong Liu" w:date="2022-07-20T11:13:00Z">
                <m:rPr>
                  <m:sty m:val="bi"/>
                </m:rPr>
                <w:rPr>
                  <w:rFonts w:ascii="Cambria Math" w:hAnsi="Cambria Math" w:cs="Times New Roman"/>
                  <w:sz w:val="24"/>
                  <w:szCs w:val="28"/>
                </w:rPr>
                <m:t>k,</m:t>
              </w:ins>
            </m:r>
            <m:r>
              <w:ins w:id="587" w:author="Xiaolong Liu" w:date="2022-07-20T11:13:00Z">
                <w:rPr>
                  <w:rFonts w:ascii="Cambria Math" w:hAnsi="Cambria Math" w:cs="Times New Roman"/>
                  <w:sz w:val="24"/>
                  <w:szCs w:val="28"/>
                </w:rPr>
                <m:t>E</m:t>
              </w:ins>
            </m:r>
          </m:e>
        </m:d>
        <m:r>
          <w:ins w:id="588" w:author="Xiaolong Liu" w:date="2022-07-20T11:27:00Z">
            <w:rPr>
              <w:rFonts w:ascii="Cambria Math" w:hAnsi="Cambria Math" w:cs="Times New Roman"/>
              <w:sz w:val="24"/>
              <w:szCs w:val="28"/>
            </w:rPr>
            <m:t>≡</m:t>
          </w:ins>
        </m:r>
        <m:sSub>
          <m:sSubPr>
            <m:ctrlPr>
              <w:ins w:id="589" w:author="Xiaolong Liu" w:date="2022-07-20T11:16:00Z">
                <w:rPr>
                  <w:rFonts w:ascii="Cambria Math" w:hAnsi="Cambria Math" w:cs="Times New Roman"/>
                  <w:i/>
                  <w:sz w:val="24"/>
                  <w:szCs w:val="28"/>
                </w:rPr>
              </w:ins>
            </m:ctrlPr>
          </m:sSubPr>
          <m:e>
            <m:r>
              <w:ins w:id="590" w:author="Xiaolong Liu" w:date="2022-07-20T11:16:00Z">
                <w:rPr>
                  <w:rFonts w:ascii="Cambria Math" w:hAnsi="Cambria Math" w:cs="Times New Roman"/>
                  <w:sz w:val="24"/>
                  <w:szCs w:val="28"/>
                </w:rPr>
                <m:t>G</m:t>
              </w:ins>
            </m:r>
          </m:e>
          <m:sub>
            <m:r>
              <w:ins w:id="591" w:author="Xiaolong Liu" w:date="2022-07-20T11:16:00Z">
                <w:rPr>
                  <w:rFonts w:ascii="Cambria Math" w:hAnsi="Cambria Math" w:cs="Times New Roman"/>
                  <w:sz w:val="24"/>
                  <w:szCs w:val="28"/>
                </w:rPr>
                <m:t>0</m:t>
              </w:ins>
            </m:r>
          </m:sub>
        </m:sSub>
        <m:d>
          <m:dPr>
            <m:ctrlPr>
              <w:ins w:id="592" w:author="Xiaolong Liu" w:date="2022-07-20T11:16:00Z">
                <w:rPr>
                  <w:rFonts w:ascii="Cambria Math" w:hAnsi="Cambria Math" w:cs="Times New Roman"/>
                  <w:i/>
                  <w:sz w:val="24"/>
                  <w:szCs w:val="28"/>
                </w:rPr>
              </w:ins>
            </m:ctrlPr>
          </m:dPr>
          <m:e>
            <m:r>
              <w:ins w:id="593" w:author="Xiaolong Liu" w:date="2022-07-20T11:16:00Z">
                <m:rPr>
                  <m:sty m:val="bi"/>
                </m:rPr>
                <w:rPr>
                  <w:rFonts w:ascii="Cambria Math" w:hAnsi="Cambria Math" w:cs="Times New Roman"/>
                  <w:sz w:val="24"/>
                  <w:szCs w:val="28"/>
                </w:rPr>
                <m:t>k,</m:t>
              </w:ins>
            </m:r>
            <m:r>
              <w:ins w:id="594" w:author="Xiaolong Liu" w:date="2022-07-20T11:16:00Z">
                <w:rPr>
                  <w:rFonts w:ascii="Cambria Math" w:hAnsi="Cambria Math" w:cs="Times New Roman"/>
                  <w:sz w:val="24"/>
                  <w:szCs w:val="28"/>
                </w:rPr>
                <m:t>E</m:t>
              </w:ins>
            </m:r>
          </m:e>
        </m:d>
      </m:oMath>
      <w:ins w:id="595" w:author="Xiaolong Liu" w:date="2022-07-20T11:21:00Z">
        <w:r w:rsidR="00FD016A" w:rsidRPr="002B4446">
          <w:rPr>
            <w:rFonts w:ascii="Times New Roman" w:hAnsi="Times New Roman" w:cs="Times New Roman"/>
            <w:sz w:val="24"/>
            <w:szCs w:val="28"/>
          </w:rPr>
          <w:t xml:space="preserve">. </w:t>
        </w:r>
      </w:ins>
      <w:ins w:id="596" w:author="Xiaolong Liu" w:date="2022-07-20T11:18:00Z">
        <w:r w:rsidR="004A0CC9" w:rsidRPr="002B4446">
          <w:rPr>
            <w:rFonts w:ascii="Times New Roman" w:hAnsi="Times New Roman" w:cs="Times New Roman"/>
            <w:sz w:val="24"/>
            <w:szCs w:val="28"/>
          </w:rPr>
          <w:t>Ther</w:t>
        </w:r>
      </w:ins>
      <w:ins w:id="597" w:author="Xiaolong Liu" w:date="2022-07-20T11:20:00Z">
        <w:r w:rsidR="007772B7" w:rsidRPr="002B4446">
          <w:rPr>
            <w:rFonts w:ascii="Times New Roman" w:hAnsi="Times New Roman" w:cs="Times New Roman"/>
            <w:sz w:val="24"/>
            <w:szCs w:val="28"/>
          </w:rPr>
          <w:t>e</w:t>
        </w:r>
      </w:ins>
      <w:ins w:id="598" w:author="Xiaolong Liu" w:date="2022-07-20T11:18:00Z">
        <w:r w:rsidR="004A0CC9" w:rsidRPr="002B4446">
          <w:rPr>
            <w:rFonts w:ascii="Times New Roman" w:hAnsi="Times New Roman" w:cs="Times New Roman"/>
            <w:sz w:val="24"/>
            <w:szCs w:val="28"/>
          </w:rPr>
          <w:t xml:space="preserve">fore, </w:t>
        </w:r>
      </w:ins>
    </w:p>
    <w:p w14:paraId="60A7E492" w14:textId="1727DC86" w:rsidR="00773C4E" w:rsidRPr="002B4446" w:rsidRDefault="004A0CC9" w:rsidP="004A0CC9">
      <w:pPr>
        <w:rPr>
          <w:ins w:id="599" w:author="Xiaolong Liu" w:date="2022-07-20T15:02:00Z"/>
          <w:rFonts w:ascii="Times New Roman" w:hAnsi="Times New Roman" w:cs="Times New Roman"/>
          <w:sz w:val="24"/>
          <w:szCs w:val="28"/>
          <w:rPrChange w:id="600" w:author="Xiaolong Liu" w:date="2022-07-21T00:25:00Z">
            <w:rPr>
              <w:ins w:id="601" w:author="Xiaolong Liu" w:date="2022-07-20T15:02:00Z"/>
              <w:rFonts w:ascii="Cambria Math" w:hAnsi="Cambria Math" w:cs="Times New Roman"/>
              <w:i/>
              <w:sz w:val="24"/>
              <w:szCs w:val="28"/>
            </w:rPr>
          </w:rPrChange>
        </w:rPr>
      </w:pPr>
      <m:oMathPara>
        <m:oMath>
          <m:r>
            <w:ins w:id="602" w:author="Xiaolong Liu" w:date="2022-07-20T11:16:00Z">
              <w:rPr>
                <w:rFonts w:ascii="Cambria Math" w:hAnsi="Cambria Math" w:cs="Times New Roman"/>
                <w:sz w:val="24"/>
                <w:szCs w:val="28"/>
              </w:rPr>
              <m:t>δN</m:t>
            </w:ins>
          </m:r>
          <m:d>
            <m:dPr>
              <m:ctrlPr>
                <w:ins w:id="603" w:author="Xiaolong Liu" w:date="2022-07-20T11:16:00Z">
                  <w:rPr>
                    <w:rFonts w:ascii="Cambria Math" w:hAnsi="Cambria Math" w:cs="Times New Roman"/>
                    <w:i/>
                    <w:sz w:val="24"/>
                    <w:szCs w:val="28"/>
                  </w:rPr>
                </w:ins>
              </m:ctrlPr>
            </m:dPr>
            <m:e>
              <m:r>
                <w:ins w:id="604" w:author="Xiaolong Liu" w:date="2022-07-20T11:16:00Z">
                  <m:rPr>
                    <m:sty m:val="bi"/>
                  </m:rPr>
                  <w:rPr>
                    <w:rFonts w:ascii="Cambria Math" w:hAnsi="Cambria Math" w:cs="Times New Roman"/>
                    <w:sz w:val="24"/>
                    <w:szCs w:val="28"/>
                  </w:rPr>
                  <m:t>q,</m:t>
                </w:ins>
              </m:r>
              <m:r>
                <w:ins w:id="605" w:author="Xiaolong Liu" w:date="2022-07-20T11:16:00Z">
                  <w:rPr>
                    <w:rFonts w:ascii="Cambria Math" w:hAnsi="Cambria Math" w:cs="Times New Roman"/>
                    <w:sz w:val="24"/>
                    <w:szCs w:val="28"/>
                  </w:rPr>
                  <m:t>E</m:t>
                </w:ins>
              </m:r>
            </m:e>
          </m:d>
          <m:r>
            <w:ins w:id="606" w:author="Xiaolong Liu" w:date="2022-07-20T11:16:00Z">
              <w:rPr>
                <w:rFonts w:ascii="Cambria Math" w:hAnsi="Cambria Math" w:cs="Times New Roman"/>
                <w:sz w:val="24"/>
                <w:szCs w:val="28"/>
              </w:rPr>
              <m:t>= -</m:t>
            </w:ins>
          </m:r>
          <m:f>
            <m:fPr>
              <m:ctrlPr>
                <w:ins w:id="607" w:author="Xiaolong Liu" w:date="2022-07-20T11:16:00Z">
                  <w:rPr>
                    <w:rFonts w:ascii="Cambria Math" w:hAnsi="Cambria Math" w:cs="Times New Roman"/>
                    <w:i/>
                    <w:sz w:val="24"/>
                    <w:szCs w:val="28"/>
                  </w:rPr>
                </w:ins>
              </m:ctrlPr>
            </m:fPr>
            <m:num>
              <m:r>
                <w:ins w:id="608" w:author="Xiaolong Liu" w:date="2022-07-20T11:16:00Z">
                  <w:rPr>
                    <w:rFonts w:ascii="Cambria Math" w:hAnsi="Cambria Math" w:cs="Times New Roman"/>
                    <w:sz w:val="24"/>
                    <w:szCs w:val="28"/>
                  </w:rPr>
                  <m:t>1</m:t>
                </w:ins>
              </m:r>
            </m:num>
            <m:den>
              <m:r>
                <w:ins w:id="609" w:author="Xiaolong Liu" w:date="2022-07-20T11:16:00Z">
                  <w:rPr>
                    <w:rFonts w:ascii="Cambria Math" w:hAnsi="Cambria Math" w:cs="Times New Roman"/>
                    <w:sz w:val="24"/>
                    <w:szCs w:val="28"/>
                  </w:rPr>
                  <m:t>π</m:t>
                </w:ins>
              </m:r>
            </m:den>
          </m:f>
          <m:r>
            <w:ins w:id="610" w:author="Xiaolong Liu" w:date="2022-07-20T11:16:00Z">
              <w:rPr>
                <w:rFonts w:ascii="Cambria Math" w:hAnsi="Cambria Math" w:cs="Times New Roman"/>
                <w:sz w:val="24"/>
                <w:szCs w:val="28"/>
              </w:rPr>
              <m:t xml:space="preserve"> Im </m:t>
            </w:ins>
          </m:r>
          <m:d>
            <m:dPr>
              <m:begChr m:val="["/>
              <m:endChr m:val="]"/>
              <m:ctrlPr>
                <w:ins w:id="611" w:author="Xiaolong Liu" w:date="2022-07-20T11:16:00Z">
                  <w:rPr>
                    <w:rFonts w:ascii="Cambria Math" w:hAnsi="Cambria Math" w:cs="Times New Roman"/>
                    <w:i/>
                    <w:sz w:val="24"/>
                    <w:szCs w:val="28"/>
                  </w:rPr>
                </w:ins>
              </m:ctrlPr>
            </m:dPr>
            <m:e>
              <m:nary>
                <m:naryPr>
                  <m:chr m:val="∑"/>
                  <m:limLoc m:val="undOvr"/>
                  <m:supHide m:val="1"/>
                  <m:ctrlPr>
                    <w:ins w:id="612" w:author="Xiaolong Liu" w:date="2022-07-20T11:16:00Z">
                      <w:rPr>
                        <w:rFonts w:ascii="Cambria Math" w:hAnsi="Cambria Math" w:cs="Times New Roman"/>
                        <w:i/>
                        <w:sz w:val="24"/>
                        <w:szCs w:val="28"/>
                      </w:rPr>
                    </w:ins>
                  </m:ctrlPr>
                </m:naryPr>
                <m:sub>
                  <m:r>
                    <w:ins w:id="613" w:author="Xiaolong Liu" w:date="2022-07-20T11:20:00Z">
                      <m:rPr>
                        <m:sty m:val="bi"/>
                      </m:rPr>
                      <w:rPr>
                        <w:rFonts w:ascii="Cambria Math" w:hAnsi="Cambria Math" w:cs="Times New Roman"/>
                        <w:sz w:val="24"/>
                        <w:szCs w:val="28"/>
                      </w:rPr>
                      <m:t>-</m:t>
                    </w:ins>
                  </m:r>
                  <m:r>
                    <w:ins w:id="614" w:author="Xiaolong Liu" w:date="2022-07-20T11:16:00Z">
                      <m:rPr>
                        <m:sty m:val="bi"/>
                      </m:rPr>
                      <w:rPr>
                        <w:rFonts w:ascii="Cambria Math" w:hAnsi="Cambria Math" w:cs="Times New Roman"/>
                        <w:sz w:val="24"/>
                        <w:szCs w:val="28"/>
                      </w:rPr>
                      <m:t>k</m:t>
                    </w:ins>
                  </m:r>
                </m:sub>
                <m:sup/>
                <m:e>
                  <m:sSub>
                    <m:sSubPr>
                      <m:ctrlPr>
                        <w:ins w:id="615" w:author="Xiaolong Liu" w:date="2022-07-20T11:20:00Z">
                          <w:rPr>
                            <w:rFonts w:ascii="Cambria Math" w:hAnsi="Cambria Math" w:cs="Times New Roman"/>
                            <w:i/>
                            <w:sz w:val="24"/>
                            <w:szCs w:val="28"/>
                          </w:rPr>
                        </w:ins>
                      </m:ctrlPr>
                    </m:sSubPr>
                    <m:e>
                      <m:acc>
                        <m:accPr>
                          <m:chr m:val="̃"/>
                          <m:ctrlPr>
                            <w:ins w:id="616" w:author="Xiaolong Liu" w:date="2022-07-20T11:20:00Z">
                              <w:rPr>
                                <w:rFonts w:ascii="Cambria Math" w:hAnsi="Cambria Math" w:cs="Times New Roman"/>
                                <w:i/>
                                <w:sz w:val="24"/>
                                <w:szCs w:val="28"/>
                              </w:rPr>
                            </w:ins>
                          </m:ctrlPr>
                        </m:accPr>
                        <m:e>
                          <m:r>
                            <w:ins w:id="617" w:author="Xiaolong Liu" w:date="2022-07-20T11:20:00Z">
                              <w:rPr>
                                <w:rFonts w:ascii="Cambria Math" w:hAnsi="Cambria Math" w:cs="Times New Roman"/>
                                <w:sz w:val="24"/>
                                <w:szCs w:val="28"/>
                              </w:rPr>
                              <m:t>G</m:t>
                            </w:ins>
                          </m:r>
                        </m:e>
                      </m:acc>
                    </m:e>
                    <m:sub>
                      <m:r>
                        <w:ins w:id="618" w:author="Xiaolong Liu" w:date="2022-07-20T11:20:00Z">
                          <w:rPr>
                            <w:rFonts w:ascii="Cambria Math" w:hAnsi="Cambria Math" w:cs="Times New Roman"/>
                            <w:sz w:val="24"/>
                            <w:szCs w:val="28"/>
                          </w:rPr>
                          <m:t>0</m:t>
                        </w:ins>
                      </m:r>
                    </m:sub>
                  </m:sSub>
                  <m:d>
                    <m:dPr>
                      <m:ctrlPr>
                        <w:ins w:id="619" w:author="Xiaolong Liu" w:date="2022-07-20T11:20:00Z">
                          <w:rPr>
                            <w:rFonts w:ascii="Cambria Math" w:hAnsi="Cambria Math" w:cs="Times New Roman"/>
                            <w:i/>
                            <w:sz w:val="24"/>
                            <w:szCs w:val="28"/>
                          </w:rPr>
                        </w:ins>
                      </m:ctrlPr>
                    </m:dPr>
                    <m:e>
                      <m:r>
                        <w:ins w:id="620" w:author="Xiaolong Liu" w:date="2022-07-20T11:20:00Z">
                          <m:rPr>
                            <m:sty m:val="bi"/>
                          </m:rPr>
                          <w:rPr>
                            <w:rFonts w:ascii="Cambria Math" w:hAnsi="Cambria Math" w:cs="Times New Roman"/>
                            <w:sz w:val="24"/>
                            <w:szCs w:val="28"/>
                          </w:rPr>
                          <m:t>-k,</m:t>
                        </w:ins>
                      </m:r>
                      <m:r>
                        <w:ins w:id="621" w:author="Xiaolong Liu" w:date="2022-07-20T11:20:00Z">
                          <w:rPr>
                            <w:rFonts w:ascii="Cambria Math" w:hAnsi="Cambria Math" w:cs="Times New Roman"/>
                            <w:sz w:val="24"/>
                            <w:szCs w:val="28"/>
                          </w:rPr>
                          <m:t>E</m:t>
                        </w:ins>
                      </m:r>
                    </m:e>
                  </m:d>
                  <m:r>
                    <w:ins w:id="622" w:author="Xiaolong Liu" w:date="2022-07-20T15:31:00Z">
                      <w:rPr>
                        <w:rFonts w:ascii="Cambria Math" w:hAnsi="Cambria Math" w:cs="Times New Roman"/>
                        <w:sz w:val="24"/>
                        <w:szCs w:val="28"/>
                      </w:rPr>
                      <m:t>T</m:t>
                    </w:ins>
                  </m:r>
                  <m:d>
                    <m:dPr>
                      <m:ctrlPr>
                        <w:ins w:id="623" w:author="Xiaolong Liu" w:date="2022-07-20T15:31:00Z">
                          <w:rPr>
                            <w:rFonts w:ascii="Cambria Math" w:hAnsi="Cambria Math" w:cs="Times New Roman"/>
                            <w:i/>
                            <w:sz w:val="24"/>
                            <w:szCs w:val="28"/>
                          </w:rPr>
                        </w:ins>
                      </m:ctrlPr>
                    </m:dPr>
                    <m:e>
                      <m:r>
                        <w:ins w:id="624" w:author="Xiaolong Liu" w:date="2022-07-20T15:31:00Z">
                          <w:rPr>
                            <w:rFonts w:ascii="Cambria Math" w:hAnsi="Cambria Math" w:cs="Times New Roman"/>
                            <w:sz w:val="24"/>
                            <w:szCs w:val="28"/>
                          </w:rPr>
                          <m:t>E</m:t>
                        </w:ins>
                      </m:r>
                    </m:e>
                  </m:d>
                  <m:sSub>
                    <m:sSubPr>
                      <m:ctrlPr>
                        <w:ins w:id="625" w:author="Xiaolong Liu" w:date="2022-07-20T11:20:00Z">
                          <w:rPr>
                            <w:rFonts w:ascii="Cambria Math" w:hAnsi="Cambria Math" w:cs="Times New Roman"/>
                            <w:i/>
                            <w:sz w:val="24"/>
                            <w:szCs w:val="28"/>
                          </w:rPr>
                        </w:ins>
                      </m:ctrlPr>
                    </m:sSubPr>
                    <m:e>
                      <m:r>
                        <w:ins w:id="626" w:author="Xiaolong Liu" w:date="2022-07-20T11:20:00Z">
                          <w:rPr>
                            <w:rFonts w:ascii="Cambria Math" w:hAnsi="Cambria Math" w:cs="Times New Roman"/>
                            <w:sz w:val="24"/>
                            <w:szCs w:val="28"/>
                          </w:rPr>
                          <m:t>G</m:t>
                        </w:ins>
                      </m:r>
                    </m:e>
                    <m:sub>
                      <m:r>
                        <w:ins w:id="627" w:author="Xiaolong Liu" w:date="2022-07-20T11:20:00Z">
                          <w:rPr>
                            <w:rFonts w:ascii="Cambria Math" w:hAnsi="Cambria Math" w:cs="Times New Roman"/>
                            <w:sz w:val="24"/>
                            <w:szCs w:val="28"/>
                          </w:rPr>
                          <m:t>0</m:t>
                        </w:ins>
                      </m:r>
                    </m:sub>
                  </m:sSub>
                  <m:d>
                    <m:dPr>
                      <m:ctrlPr>
                        <w:ins w:id="628" w:author="Xiaolong Liu" w:date="2022-07-20T11:20:00Z">
                          <w:rPr>
                            <w:rFonts w:ascii="Cambria Math" w:hAnsi="Cambria Math" w:cs="Times New Roman"/>
                            <w:i/>
                            <w:sz w:val="24"/>
                            <w:szCs w:val="28"/>
                          </w:rPr>
                        </w:ins>
                      </m:ctrlPr>
                    </m:dPr>
                    <m:e>
                      <m:r>
                        <w:ins w:id="629" w:author="Xiaolong Liu" w:date="2022-07-20T11:20:00Z">
                          <m:rPr>
                            <m:sty m:val="bi"/>
                          </m:rPr>
                          <w:rPr>
                            <w:rFonts w:ascii="Cambria Math" w:hAnsi="Cambria Math" w:cs="Times New Roman"/>
                            <w:sz w:val="24"/>
                            <w:szCs w:val="28"/>
                          </w:rPr>
                          <m:t>q</m:t>
                        </w:ins>
                      </m:r>
                      <m:r>
                        <m:rPr>
                          <m:sty m:val="bi"/>
                        </m:rPr>
                        <w:rPr>
                          <w:rFonts w:ascii="Cambria Math" w:hAnsi="Cambria Math" w:cs="Times New Roman"/>
                          <w:sz w:val="24"/>
                          <w:szCs w:val="28"/>
                        </w:rPr>
                        <m:t>-k</m:t>
                      </m:r>
                      <m:r>
                        <w:ins w:id="630" w:author="Xiaolong Liu" w:date="2022-07-20T11:20:00Z">
                          <m:rPr>
                            <m:sty m:val="bi"/>
                          </m:rPr>
                          <w:rPr>
                            <w:rFonts w:ascii="Cambria Math" w:hAnsi="Cambria Math" w:cs="Times New Roman"/>
                            <w:sz w:val="24"/>
                            <w:szCs w:val="28"/>
                          </w:rPr>
                          <m:t>,</m:t>
                        </w:ins>
                      </m:r>
                      <m:r>
                        <w:ins w:id="631" w:author="Xiaolong Liu" w:date="2022-07-20T11:20:00Z">
                          <w:rPr>
                            <w:rFonts w:ascii="Cambria Math" w:hAnsi="Cambria Math" w:cs="Times New Roman"/>
                            <w:sz w:val="24"/>
                            <w:szCs w:val="28"/>
                          </w:rPr>
                          <m:t>E</m:t>
                        </w:ins>
                      </m:r>
                    </m:e>
                  </m:d>
                </m:e>
              </m:nary>
            </m:e>
          </m:d>
          <m:r>
            <w:ins w:id="632" w:author="Xiaolong Liu" w:date="2022-07-20T11:20:00Z">
              <w:rPr>
                <w:rFonts w:ascii="Cambria Math" w:hAnsi="Cambria Math" w:cs="Times New Roman"/>
                <w:sz w:val="24"/>
                <w:szCs w:val="28"/>
              </w:rPr>
              <m:t>=-</m:t>
            </w:ins>
          </m:r>
          <m:f>
            <m:fPr>
              <m:ctrlPr>
                <w:ins w:id="633" w:author="Xiaolong Liu" w:date="2022-07-20T11:20:00Z">
                  <w:rPr>
                    <w:rFonts w:ascii="Cambria Math" w:hAnsi="Cambria Math" w:cs="Times New Roman"/>
                    <w:i/>
                    <w:sz w:val="24"/>
                    <w:szCs w:val="28"/>
                  </w:rPr>
                </w:ins>
              </m:ctrlPr>
            </m:fPr>
            <m:num>
              <m:r>
                <w:ins w:id="634" w:author="Xiaolong Liu" w:date="2022-07-20T11:20:00Z">
                  <w:rPr>
                    <w:rFonts w:ascii="Cambria Math" w:hAnsi="Cambria Math" w:cs="Times New Roman"/>
                    <w:sz w:val="24"/>
                    <w:szCs w:val="28"/>
                  </w:rPr>
                  <m:t>1</m:t>
                </w:ins>
              </m:r>
            </m:num>
            <m:den>
              <m:r>
                <w:ins w:id="635" w:author="Xiaolong Liu" w:date="2022-07-20T11:20:00Z">
                  <w:rPr>
                    <w:rFonts w:ascii="Cambria Math" w:hAnsi="Cambria Math" w:cs="Times New Roman"/>
                    <w:sz w:val="24"/>
                    <w:szCs w:val="28"/>
                  </w:rPr>
                  <m:t>π</m:t>
                </w:ins>
              </m:r>
            </m:den>
          </m:f>
          <m:r>
            <w:ins w:id="636" w:author="Xiaolong Liu" w:date="2022-07-20T11:20:00Z">
              <w:rPr>
                <w:rFonts w:ascii="Cambria Math" w:hAnsi="Cambria Math" w:cs="Times New Roman"/>
                <w:sz w:val="24"/>
                <w:szCs w:val="28"/>
              </w:rPr>
              <m:t xml:space="preserve"> Im </m:t>
            </w:ins>
          </m:r>
          <m:d>
            <m:dPr>
              <m:begChr m:val="["/>
              <m:endChr m:val="]"/>
              <m:ctrlPr>
                <w:ins w:id="637" w:author="Xiaolong Liu" w:date="2022-07-20T11:20:00Z">
                  <w:rPr>
                    <w:rFonts w:ascii="Cambria Math" w:hAnsi="Cambria Math" w:cs="Times New Roman"/>
                    <w:i/>
                    <w:sz w:val="24"/>
                    <w:szCs w:val="28"/>
                  </w:rPr>
                </w:ins>
              </m:ctrlPr>
            </m:dPr>
            <m:e>
              <m:nary>
                <m:naryPr>
                  <m:chr m:val="∑"/>
                  <m:limLoc m:val="undOvr"/>
                  <m:supHide m:val="1"/>
                  <m:ctrlPr>
                    <w:ins w:id="638" w:author="Xiaolong Liu" w:date="2022-07-20T11:20:00Z">
                      <w:rPr>
                        <w:rFonts w:ascii="Cambria Math" w:hAnsi="Cambria Math" w:cs="Times New Roman"/>
                        <w:i/>
                        <w:sz w:val="24"/>
                        <w:szCs w:val="28"/>
                      </w:rPr>
                    </w:ins>
                  </m:ctrlPr>
                </m:naryPr>
                <m:sub>
                  <m:r>
                    <w:ins w:id="639" w:author="Xiaolong Liu" w:date="2022-07-20T11:21:00Z">
                      <m:rPr>
                        <m:sty m:val="bi"/>
                      </m:rPr>
                      <w:rPr>
                        <w:rFonts w:ascii="Cambria Math" w:hAnsi="Cambria Math" w:cs="Times New Roman"/>
                        <w:sz w:val="24"/>
                        <w:szCs w:val="28"/>
                      </w:rPr>
                      <m:t>k</m:t>
                    </w:ins>
                  </m:r>
                </m:sub>
                <m:sup/>
                <m:e>
                  <m:sSub>
                    <m:sSubPr>
                      <m:ctrlPr>
                        <w:ins w:id="640" w:author="Xiaolong Liu" w:date="2022-07-20T11:20:00Z">
                          <w:rPr>
                            <w:rFonts w:ascii="Cambria Math" w:hAnsi="Cambria Math" w:cs="Times New Roman"/>
                            <w:i/>
                            <w:sz w:val="24"/>
                            <w:szCs w:val="28"/>
                          </w:rPr>
                        </w:ins>
                      </m:ctrlPr>
                    </m:sSubPr>
                    <m:e>
                      <m:acc>
                        <m:accPr>
                          <m:chr m:val="̃"/>
                          <m:ctrlPr>
                            <w:ins w:id="641" w:author="Xiaolong Liu" w:date="2022-07-20T11:20:00Z">
                              <w:rPr>
                                <w:rFonts w:ascii="Cambria Math" w:hAnsi="Cambria Math" w:cs="Times New Roman"/>
                                <w:i/>
                                <w:sz w:val="24"/>
                                <w:szCs w:val="28"/>
                              </w:rPr>
                            </w:ins>
                          </m:ctrlPr>
                        </m:accPr>
                        <m:e>
                          <m:r>
                            <w:ins w:id="642" w:author="Xiaolong Liu" w:date="2022-07-20T11:20:00Z">
                              <w:rPr>
                                <w:rFonts w:ascii="Cambria Math" w:hAnsi="Cambria Math" w:cs="Times New Roman"/>
                                <w:sz w:val="24"/>
                                <w:szCs w:val="28"/>
                              </w:rPr>
                              <m:t>G</m:t>
                            </w:ins>
                          </m:r>
                        </m:e>
                      </m:acc>
                    </m:e>
                    <m:sub>
                      <m:r>
                        <w:ins w:id="643" w:author="Xiaolong Liu" w:date="2022-07-20T11:20:00Z">
                          <w:rPr>
                            <w:rFonts w:ascii="Cambria Math" w:hAnsi="Cambria Math" w:cs="Times New Roman"/>
                            <w:sz w:val="24"/>
                            <w:szCs w:val="28"/>
                          </w:rPr>
                          <m:t>0</m:t>
                        </w:ins>
                      </m:r>
                    </m:sub>
                  </m:sSub>
                  <m:d>
                    <m:dPr>
                      <m:ctrlPr>
                        <w:ins w:id="644" w:author="Xiaolong Liu" w:date="2022-07-20T11:20:00Z">
                          <w:rPr>
                            <w:rFonts w:ascii="Cambria Math" w:hAnsi="Cambria Math" w:cs="Times New Roman"/>
                            <w:i/>
                            <w:sz w:val="24"/>
                            <w:szCs w:val="28"/>
                          </w:rPr>
                        </w:ins>
                      </m:ctrlPr>
                    </m:dPr>
                    <m:e>
                      <m:r>
                        <w:ins w:id="645" w:author="Xiaolong Liu" w:date="2022-07-20T11:20:00Z">
                          <m:rPr>
                            <m:sty m:val="bi"/>
                          </m:rPr>
                          <w:rPr>
                            <w:rFonts w:ascii="Cambria Math" w:hAnsi="Cambria Math" w:cs="Times New Roman"/>
                            <w:sz w:val="24"/>
                            <w:szCs w:val="28"/>
                          </w:rPr>
                          <m:t>k,</m:t>
                        </w:ins>
                      </m:r>
                      <m:r>
                        <w:ins w:id="646" w:author="Xiaolong Liu" w:date="2022-07-20T11:20:00Z">
                          <w:rPr>
                            <w:rFonts w:ascii="Cambria Math" w:hAnsi="Cambria Math" w:cs="Times New Roman"/>
                            <w:sz w:val="24"/>
                            <w:szCs w:val="28"/>
                          </w:rPr>
                          <m:t>E</m:t>
                        </w:ins>
                      </m:r>
                    </m:e>
                  </m:d>
                  <m:r>
                    <w:ins w:id="647" w:author="Xiaolong Liu" w:date="2022-07-20T15:31:00Z">
                      <w:rPr>
                        <w:rFonts w:ascii="Cambria Math" w:hAnsi="Cambria Math" w:cs="Times New Roman"/>
                        <w:sz w:val="24"/>
                        <w:szCs w:val="28"/>
                      </w:rPr>
                      <m:t>T</m:t>
                    </w:ins>
                  </m:r>
                  <m:d>
                    <m:dPr>
                      <m:ctrlPr>
                        <w:ins w:id="648" w:author="Xiaolong Liu" w:date="2022-07-20T15:31:00Z">
                          <w:rPr>
                            <w:rFonts w:ascii="Cambria Math" w:hAnsi="Cambria Math" w:cs="Times New Roman"/>
                            <w:i/>
                            <w:sz w:val="24"/>
                            <w:szCs w:val="28"/>
                          </w:rPr>
                        </w:ins>
                      </m:ctrlPr>
                    </m:dPr>
                    <m:e>
                      <m:r>
                        <w:ins w:id="649" w:author="Xiaolong Liu" w:date="2022-07-20T15:31:00Z">
                          <w:rPr>
                            <w:rFonts w:ascii="Cambria Math" w:hAnsi="Cambria Math" w:cs="Times New Roman"/>
                            <w:sz w:val="24"/>
                            <w:szCs w:val="28"/>
                          </w:rPr>
                          <m:t>E</m:t>
                        </w:ins>
                      </m:r>
                    </m:e>
                  </m:d>
                  <m:sSub>
                    <m:sSubPr>
                      <m:ctrlPr>
                        <w:ins w:id="650" w:author="Xiaolong Liu" w:date="2022-07-20T11:20:00Z">
                          <w:rPr>
                            <w:rFonts w:ascii="Cambria Math" w:hAnsi="Cambria Math" w:cs="Times New Roman"/>
                            <w:i/>
                            <w:sz w:val="24"/>
                            <w:szCs w:val="28"/>
                          </w:rPr>
                        </w:ins>
                      </m:ctrlPr>
                    </m:sSubPr>
                    <m:e>
                      <m:r>
                        <w:ins w:id="651" w:author="Xiaolong Liu" w:date="2022-07-20T11:20:00Z">
                          <w:rPr>
                            <w:rFonts w:ascii="Cambria Math" w:hAnsi="Cambria Math" w:cs="Times New Roman"/>
                            <w:sz w:val="24"/>
                            <w:szCs w:val="28"/>
                          </w:rPr>
                          <m:t>G</m:t>
                        </w:ins>
                      </m:r>
                    </m:e>
                    <m:sub>
                      <m:r>
                        <w:ins w:id="652" w:author="Xiaolong Liu" w:date="2022-07-20T11:20:00Z">
                          <w:rPr>
                            <w:rFonts w:ascii="Cambria Math" w:hAnsi="Cambria Math" w:cs="Times New Roman"/>
                            <w:sz w:val="24"/>
                            <w:szCs w:val="28"/>
                          </w:rPr>
                          <m:t>0</m:t>
                        </w:ins>
                      </m:r>
                    </m:sub>
                  </m:sSub>
                  <m:d>
                    <m:dPr>
                      <m:ctrlPr>
                        <w:ins w:id="653" w:author="Xiaolong Liu" w:date="2022-07-20T11:20:00Z">
                          <w:rPr>
                            <w:rFonts w:ascii="Cambria Math" w:hAnsi="Cambria Math" w:cs="Times New Roman"/>
                            <w:i/>
                            <w:sz w:val="24"/>
                            <w:szCs w:val="28"/>
                          </w:rPr>
                        </w:ins>
                      </m:ctrlPr>
                    </m:dPr>
                    <m:e>
                      <m:r>
                        <w:ins w:id="654" w:author="Xiaolong Liu" w:date="2022-07-20T11:20:00Z">
                          <m:rPr>
                            <m:sty m:val="bi"/>
                          </m:rPr>
                          <w:rPr>
                            <w:rFonts w:ascii="Cambria Math" w:hAnsi="Cambria Math" w:cs="Times New Roman"/>
                            <w:sz w:val="24"/>
                            <w:szCs w:val="28"/>
                          </w:rPr>
                          <m:t>q-</m:t>
                        </w:ins>
                      </m:r>
                      <m:r>
                        <w:ins w:id="655" w:author="Xiaolong Liu" w:date="2022-07-20T11:21:00Z">
                          <m:rPr>
                            <m:sty m:val="bi"/>
                          </m:rPr>
                          <w:rPr>
                            <w:rFonts w:ascii="Cambria Math" w:hAnsi="Cambria Math" w:cs="Times New Roman"/>
                            <w:sz w:val="24"/>
                            <w:szCs w:val="28"/>
                          </w:rPr>
                          <m:t>k</m:t>
                        </w:ins>
                      </m:r>
                      <m:r>
                        <w:ins w:id="656" w:author="Xiaolong Liu" w:date="2022-07-20T11:20:00Z">
                          <m:rPr>
                            <m:sty m:val="bi"/>
                          </m:rPr>
                          <w:rPr>
                            <w:rFonts w:ascii="Cambria Math" w:hAnsi="Cambria Math" w:cs="Times New Roman"/>
                            <w:sz w:val="24"/>
                            <w:szCs w:val="28"/>
                          </w:rPr>
                          <m:t>,</m:t>
                        </w:ins>
                      </m:r>
                      <m:r>
                        <w:ins w:id="657" w:author="Xiaolong Liu" w:date="2022-07-20T11:20:00Z">
                          <w:rPr>
                            <w:rFonts w:ascii="Cambria Math" w:hAnsi="Cambria Math" w:cs="Times New Roman"/>
                            <w:sz w:val="24"/>
                            <w:szCs w:val="28"/>
                          </w:rPr>
                          <m:t>E</m:t>
                        </w:ins>
                      </m:r>
                    </m:e>
                  </m:d>
                </m:e>
              </m:nary>
            </m:e>
          </m:d>
          <m:r>
            <w:ins w:id="658" w:author="Xiaolong Liu" w:date="2022-07-20T15:01:00Z">
              <w:rPr>
                <w:rFonts w:ascii="Cambria Math" w:hAnsi="Cambria Math" w:cs="Times New Roman"/>
                <w:sz w:val="24"/>
                <w:szCs w:val="28"/>
              </w:rPr>
              <m:t>=-</m:t>
            </w:ins>
          </m:r>
          <m:f>
            <m:fPr>
              <m:ctrlPr>
                <w:ins w:id="659" w:author="Xiaolong Liu" w:date="2022-07-20T15:01:00Z">
                  <w:rPr>
                    <w:rFonts w:ascii="Cambria Math" w:hAnsi="Cambria Math" w:cs="Times New Roman"/>
                    <w:i/>
                    <w:sz w:val="24"/>
                    <w:szCs w:val="28"/>
                  </w:rPr>
                </w:ins>
              </m:ctrlPr>
            </m:fPr>
            <m:num>
              <m:r>
                <w:ins w:id="660" w:author="Xiaolong Liu" w:date="2022-07-20T15:01:00Z">
                  <w:rPr>
                    <w:rFonts w:ascii="Cambria Math" w:hAnsi="Cambria Math" w:cs="Times New Roman"/>
                    <w:sz w:val="24"/>
                    <w:szCs w:val="28"/>
                  </w:rPr>
                  <m:t>1</m:t>
                </w:ins>
              </m:r>
            </m:num>
            <m:den>
              <m:r>
                <w:ins w:id="661" w:author="Xiaolong Liu" w:date="2022-07-20T15:01:00Z">
                  <w:rPr>
                    <w:rFonts w:ascii="Cambria Math" w:hAnsi="Cambria Math" w:cs="Times New Roman"/>
                    <w:sz w:val="24"/>
                    <w:szCs w:val="28"/>
                  </w:rPr>
                  <m:t>π</m:t>
                </w:ins>
              </m:r>
            </m:den>
          </m:f>
          <m:r>
            <w:ins w:id="662" w:author="Xiaolong Liu" w:date="2022-07-20T15:01:00Z">
              <w:rPr>
                <w:rFonts w:ascii="Cambria Math" w:hAnsi="Cambria Math" w:cs="Times New Roman"/>
                <w:sz w:val="24"/>
                <w:szCs w:val="28"/>
              </w:rPr>
              <m:t xml:space="preserve"> Im </m:t>
            </w:ins>
          </m:r>
          <m:d>
            <m:dPr>
              <m:begChr m:val="["/>
              <m:endChr m:val="]"/>
              <m:ctrlPr>
                <w:ins w:id="663" w:author="Xiaolong Liu" w:date="2022-07-20T15:01:00Z">
                  <w:rPr>
                    <w:rFonts w:ascii="Cambria Math" w:hAnsi="Cambria Math" w:cs="Times New Roman"/>
                    <w:i/>
                    <w:sz w:val="24"/>
                    <w:szCs w:val="28"/>
                  </w:rPr>
                </w:ins>
              </m:ctrlPr>
            </m:dPr>
            <m:e>
              <m:r>
                <w:ins w:id="664" w:author="Xiaolong Liu" w:date="2022-07-20T15:01:00Z">
                  <m:rPr>
                    <m:scr m:val="script"/>
                  </m:rPr>
                  <w:rPr>
                    <w:rFonts w:ascii="Cambria Math" w:hAnsi="Cambria Math" w:cs="Times New Roman"/>
                    <w:sz w:val="24"/>
                    <w:szCs w:val="28"/>
                  </w:rPr>
                  <m:t>F</m:t>
                </w:ins>
              </m:r>
              <m:d>
                <m:dPr>
                  <m:begChr m:val="{"/>
                  <m:endChr m:val="}"/>
                  <m:ctrlPr>
                    <w:ins w:id="665" w:author="Xiaolong Liu" w:date="2022-07-20T15:03:00Z">
                      <w:rPr>
                        <w:rFonts w:ascii="Cambria Math" w:hAnsi="Cambria Math" w:cs="Times New Roman"/>
                        <w:i/>
                        <w:sz w:val="24"/>
                        <w:szCs w:val="28"/>
                      </w:rPr>
                    </w:ins>
                  </m:ctrlPr>
                </m:dPr>
                <m:e>
                  <m:sSup>
                    <m:sSupPr>
                      <m:ctrlPr>
                        <w:ins w:id="666" w:author="Xiaolong Liu" w:date="2022-07-20T15:03:00Z">
                          <w:rPr>
                            <w:rFonts w:ascii="Cambria Math" w:hAnsi="Cambria Math" w:cs="Times New Roman"/>
                            <w:i/>
                            <w:sz w:val="24"/>
                            <w:szCs w:val="28"/>
                          </w:rPr>
                        </w:ins>
                      </m:ctrlPr>
                    </m:sSupPr>
                    <m:e>
                      <m:r>
                        <w:ins w:id="667" w:author="Xiaolong Liu" w:date="2022-07-20T15:03:00Z">
                          <m:rPr>
                            <m:scr m:val="script"/>
                          </m:rPr>
                          <w:rPr>
                            <w:rFonts w:ascii="Cambria Math" w:hAnsi="Cambria Math" w:cs="Times New Roman"/>
                            <w:sz w:val="24"/>
                            <w:szCs w:val="28"/>
                          </w:rPr>
                          <m:t>F</m:t>
                        </w:ins>
                      </m:r>
                    </m:e>
                    <m:sup>
                      <m:r>
                        <w:ins w:id="668" w:author="Xiaolong Liu" w:date="2022-07-20T15:03:00Z">
                          <w:rPr>
                            <w:rFonts w:ascii="Cambria Math" w:hAnsi="Cambria Math" w:cs="Times New Roman"/>
                            <w:sz w:val="24"/>
                            <w:szCs w:val="28"/>
                          </w:rPr>
                          <m:t>-1</m:t>
                        </w:ins>
                      </m:r>
                    </m:sup>
                  </m:sSup>
                  <m:d>
                    <m:dPr>
                      <m:begChr m:val="["/>
                      <m:endChr m:val="]"/>
                      <m:ctrlPr>
                        <w:ins w:id="669" w:author="Xiaolong Liu" w:date="2022-07-20T15:03:00Z">
                          <w:rPr>
                            <w:rFonts w:ascii="Cambria Math" w:hAnsi="Cambria Math" w:cs="Times New Roman"/>
                            <w:i/>
                            <w:sz w:val="24"/>
                            <w:szCs w:val="28"/>
                          </w:rPr>
                        </w:ins>
                      </m:ctrlPr>
                    </m:dPr>
                    <m:e>
                      <m:nary>
                        <m:naryPr>
                          <m:chr m:val="∑"/>
                          <m:limLoc m:val="undOvr"/>
                          <m:supHide m:val="1"/>
                          <m:ctrlPr>
                            <w:ins w:id="670" w:author="Xiaolong Liu" w:date="2022-07-20T15:03:00Z">
                              <w:rPr>
                                <w:rFonts w:ascii="Cambria Math" w:hAnsi="Cambria Math" w:cs="Times New Roman"/>
                                <w:i/>
                                <w:sz w:val="24"/>
                                <w:szCs w:val="28"/>
                              </w:rPr>
                            </w:ins>
                          </m:ctrlPr>
                        </m:naryPr>
                        <m:sub>
                          <m:r>
                            <w:ins w:id="671" w:author="Xiaolong Liu" w:date="2022-07-20T15:03:00Z">
                              <m:rPr>
                                <m:sty m:val="bi"/>
                              </m:rPr>
                              <w:rPr>
                                <w:rFonts w:ascii="Cambria Math" w:hAnsi="Cambria Math" w:cs="Times New Roman"/>
                                <w:sz w:val="24"/>
                                <w:szCs w:val="28"/>
                              </w:rPr>
                              <m:t>k</m:t>
                            </w:ins>
                          </m:r>
                        </m:sub>
                        <m:sup/>
                        <m:e>
                          <m:sSub>
                            <m:sSubPr>
                              <m:ctrlPr>
                                <w:ins w:id="672" w:author="Xiaolong Liu" w:date="2022-07-20T15:03:00Z">
                                  <w:rPr>
                                    <w:rFonts w:ascii="Cambria Math" w:hAnsi="Cambria Math" w:cs="Times New Roman"/>
                                    <w:i/>
                                    <w:sz w:val="24"/>
                                    <w:szCs w:val="28"/>
                                  </w:rPr>
                                </w:ins>
                              </m:ctrlPr>
                            </m:sSubPr>
                            <m:e>
                              <m:acc>
                                <m:accPr>
                                  <m:chr m:val="̃"/>
                                  <m:ctrlPr>
                                    <w:ins w:id="673" w:author="Xiaolong Liu" w:date="2022-07-20T15:03:00Z">
                                      <w:rPr>
                                        <w:rFonts w:ascii="Cambria Math" w:hAnsi="Cambria Math" w:cs="Times New Roman"/>
                                        <w:i/>
                                        <w:sz w:val="24"/>
                                        <w:szCs w:val="28"/>
                                      </w:rPr>
                                    </w:ins>
                                  </m:ctrlPr>
                                </m:accPr>
                                <m:e>
                                  <m:r>
                                    <w:ins w:id="674" w:author="Xiaolong Liu" w:date="2022-07-20T15:03:00Z">
                                      <w:rPr>
                                        <w:rFonts w:ascii="Cambria Math" w:hAnsi="Cambria Math" w:cs="Times New Roman"/>
                                        <w:sz w:val="24"/>
                                        <w:szCs w:val="28"/>
                                      </w:rPr>
                                      <m:t>G</m:t>
                                    </w:ins>
                                  </m:r>
                                </m:e>
                              </m:acc>
                            </m:e>
                            <m:sub>
                              <m:r>
                                <w:ins w:id="675" w:author="Xiaolong Liu" w:date="2022-07-20T15:03:00Z">
                                  <w:rPr>
                                    <w:rFonts w:ascii="Cambria Math" w:hAnsi="Cambria Math" w:cs="Times New Roman"/>
                                    <w:sz w:val="24"/>
                                    <w:szCs w:val="28"/>
                                  </w:rPr>
                                  <m:t>0</m:t>
                                </w:ins>
                              </m:r>
                            </m:sub>
                          </m:sSub>
                          <m:d>
                            <m:dPr>
                              <m:ctrlPr>
                                <w:ins w:id="676" w:author="Xiaolong Liu" w:date="2022-07-20T15:03:00Z">
                                  <w:rPr>
                                    <w:rFonts w:ascii="Cambria Math" w:hAnsi="Cambria Math" w:cs="Times New Roman"/>
                                    <w:i/>
                                    <w:sz w:val="24"/>
                                    <w:szCs w:val="28"/>
                                  </w:rPr>
                                </w:ins>
                              </m:ctrlPr>
                            </m:dPr>
                            <m:e>
                              <m:r>
                                <w:ins w:id="677" w:author="Xiaolong Liu" w:date="2022-07-20T15:03:00Z">
                                  <m:rPr>
                                    <m:sty m:val="bi"/>
                                  </m:rPr>
                                  <w:rPr>
                                    <w:rFonts w:ascii="Cambria Math" w:hAnsi="Cambria Math" w:cs="Times New Roman"/>
                                    <w:sz w:val="24"/>
                                    <w:szCs w:val="28"/>
                                  </w:rPr>
                                  <m:t>k,</m:t>
                                </w:ins>
                              </m:r>
                              <m:r>
                                <w:ins w:id="678" w:author="Xiaolong Liu" w:date="2022-07-20T15:03:00Z">
                                  <w:rPr>
                                    <w:rFonts w:ascii="Cambria Math" w:hAnsi="Cambria Math" w:cs="Times New Roman"/>
                                    <w:sz w:val="24"/>
                                    <w:szCs w:val="28"/>
                                  </w:rPr>
                                  <m:t>E</m:t>
                                </w:ins>
                              </m:r>
                            </m:e>
                          </m:d>
                          <m:r>
                            <w:ins w:id="679" w:author="Xiaolong Liu" w:date="2022-07-20T15:31:00Z">
                              <w:rPr>
                                <w:rFonts w:ascii="Cambria Math" w:hAnsi="Cambria Math" w:cs="Times New Roman"/>
                                <w:sz w:val="24"/>
                                <w:szCs w:val="28"/>
                              </w:rPr>
                              <m:t>T</m:t>
                            </w:ins>
                          </m:r>
                          <m:d>
                            <m:dPr>
                              <m:ctrlPr>
                                <w:ins w:id="680" w:author="Xiaolong Liu" w:date="2022-07-20T15:31:00Z">
                                  <w:rPr>
                                    <w:rFonts w:ascii="Cambria Math" w:hAnsi="Cambria Math" w:cs="Times New Roman"/>
                                    <w:i/>
                                    <w:sz w:val="24"/>
                                    <w:szCs w:val="28"/>
                                  </w:rPr>
                                </w:ins>
                              </m:ctrlPr>
                            </m:dPr>
                            <m:e>
                              <m:r>
                                <w:ins w:id="681" w:author="Xiaolong Liu" w:date="2022-07-20T15:31:00Z">
                                  <w:rPr>
                                    <w:rFonts w:ascii="Cambria Math" w:hAnsi="Cambria Math" w:cs="Times New Roman"/>
                                    <w:sz w:val="24"/>
                                    <w:szCs w:val="28"/>
                                  </w:rPr>
                                  <m:t>E</m:t>
                                </w:ins>
                              </m:r>
                            </m:e>
                          </m:d>
                          <m:sSub>
                            <m:sSubPr>
                              <m:ctrlPr>
                                <w:ins w:id="682" w:author="Xiaolong Liu" w:date="2022-07-20T15:03:00Z">
                                  <w:rPr>
                                    <w:rFonts w:ascii="Cambria Math" w:hAnsi="Cambria Math" w:cs="Times New Roman"/>
                                    <w:i/>
                                    <w:sz w:val="24"/>
                                    <w:szCs w:val="28"/>
                                  </w:rPr>
                                </w:ins>
                              </m:ctrlPr>
                            </m:sSubPr>
                            <m:e>
                              <m:r>
                                <w:ins w:id="683" w:author="Xiaolong Liu" w:date="2022-07-20T15:03:00Z">
                                  <w:rPr>
                                    <w:rFonts w:ascii="Cambria Math" w:hAnsi="Cambria Math" w:cs="Times New Roman"/>
                                    <w:sz w:val="24"/>
                                    <w:szCs w:val="28"/>
                                  </w:rPr>
                                  <m:t>G</m:t>
                                </w:ins>
                              </m:r>
                            </m:e>
                            <m:sub>
                              <m:r>
                                <w:ins w:id="684" w:author="Xiaolong Liu" w:date="2022-07-20T15:03:00Z">
                                  <w:rPr>
                                    <w:rFonts w:ascii="Cambria Math" w:hAnsi="Cambria Math" w:cs="Times New Roman"/>
                                    <w:sz w:val="24"/>
                                    <w:szCs w:val="28"/>
                                  </w:rPr>
                                  <m:t>0</m:t>
                                </w:ins>
                              </m:r>
                            </m:sub>
                          </m:sSub>
                          <m:d>
                            <m:dPr>
                              <m:ctrlPr>
                                <w:ins w:id="685" w:author="Xiaolong Liu" w:date="2022-07-20T15:03:00Z">
                                  <w:rPr>
                                    <w:rFonts w:ascii="Cambria Math" w:hAnsi="Cambria Math" w:cs="Times New Roman"/>
                                    <w:i/>
                                    <w:sz w:val="24"/>
                                    <w:szCs w:val="28"/>
                                  </w:rPr>
                                </w:ins>
                              </m:ctrlPr>
                            </m:dPr>
                            <m:e>
                              <m:r>
                                <w:ins w:id="686" w:author="Xiaolong Liu" w:date="2022-07-20T15:03:00Z">
                                  <m:rPr>
                                    <m:sty m:val="bi"/>
                                  </m:rPr>
                                  <w:rPr>
                                    <w:rFonts w:ascii="Cambria Math" w:hAnsi="Cambria Math" w:cs="Times New Roman"/>
                                    <w:sz w:val="24"/>
                                    <w:szCs w:val="28"/>
                                  </w:rPr>
                                  <m:t>q-k,</m:t>
                                </w:ins>
                              </m:r>
                              <m:r>
                                <w:ins w:id="687" w:author="Xiaolong Liu" w:date="2022-07-20T15:03:00Z">
                                  <w:rPr>
                                    <w:rFonts w:ascii="Cambria Math" w:hAnsi="Cambria Math" w:cs="Times New Roman"/>
                                    <w:sz w:val="24"/>
                                    <w:szCs w:val="28"/>
                                  </w:rPr>
                                  <m:t>E</m:t>
                                </w:ins>
                              </m:r>
                            </m:e>
                          </m:d>
                        </m:e>
                      </m:nary>
                    </m:e>
                  </m:d>
                </m:e>
              </m:d>
            </m:e>
          </m:d>
          <m:r>
            <w:ins w:id="688" w:author="Xiaolong Liu" w:date="2022-07-20T15:03:00Z">
              <w:rPr>
                <w:rFonts w:ascii="Cambria Math" w:hAnsi="Cambria Math" w:cs="Times New Roman"/>
                <w:sz w:val="24"/>
                <w:szCs w:val="28"/>
              </w:rPr>
              <m:t>=-</m:t>
            </w:ins>
          </m:r>
          <m:f>
            <m:fPr>
              <m:ctrlPr>
                <w:ins w:id="689" w:author="Xiaolong Liu" w:date="2022-07-20T15:03:00Z">
                  <w:rPr>
                    <w:rFonts w:ascii="Cambria Math" w:hAnsi="Cambria Math" w:cs="Times New Roman"/>
                    <w:i/>
                    <w:sz w:val="24"/>
                    <w:szCs w:val="28"/>
                  </w:rPr>
                </w:ins>
              </m:ctrlPr>
            </m:fPr>
            <m:num>
              <m:r>
                <w:ins w:id="690" w:author="Xiaolong Liu" w:date="2022-07-20T15:03:00Z">
                  <w:rPr>
                    <w:rFonts w:ascii="Cambria Math" w:hAnsi="Cambria Math" w:cs="Times New Roman"/>
                    <w:sz w:val="24"/>
                    <w:szCs w:val="28"/>
                  </w:rPr>
                  <m:t>1</m:t>
                </w:ins>
              </m:r>
            </m:num>
            <m:den>
              <m:r>
                <w:ins w:id="691" w:author="Xiaolong Liu" w:date="2022-07-20T15:03:00Z">
                  <w:rPr>
                    <w:rFonts w:ascii="Cambria Math" w:hAnsi="Cambria Math" w:cs="Times New Roman"/>
                    <w:sz w:val="24"/>
                    <w:szCs w:val="28"/>
                  </w:rPr>
                  <m:t>π</m:t>
                </w:ins>
              </m:r>
            </m:den>
          </m:f>
          <m:r>
            <w:ins w:id="692" w:author="Xiaolong Liu" w:date="2022-07-20T15:03:00Z">
              <w:rPr>
                <w:rFonts w:ascii="Cambria Math" w:hAnsi="Cambria Math" w:cs="Times New Roman"/>
                <w:sz w:val="24"/>
                <w:szCs w:val="28"/>
              </w:rPr>
              <m:t xml:space="preserve"> Im </m:t>
            </w:ins>
          </m:r>
          <m:d>
            <m:dPr>
              <m:begChr m:val="{"/>
              <m:endChr m:val="}"/>
              <m:ctrlPr>
                <w:ins w:id="693" w:author="Xiaolong Liu" w:date="2022-07-20T15:06:00Z">
                  <w:rPr>
                    <w:rFonts w:ascii="Cambria Math" w:hAnsi="Cambria Math" w:cs="Times New Roman"/>
                    <w:i/>
                    <w:sz w:val="24"/>
                    <w:szCs w:val="28"/>
                  </w:rPr>
                </w:ins>
              </m:ctrlPr>
            </m:dPr>
            <m:e>
              <m:r>
                <w:ins w:id="694" w:author="Xiaolong Liu" w:date="2022-07-20T15:06:00Z">
                  <m:rPr>
                    <m:scr m:val="script"/>
                  </m:rPr>
                  <w:rPr>
                    <w:rFonts w:ascii="Cambria Math" w:hAnsi="Cambria Math" w:cs="Times New Roman"/>
                    <w:sz w:val="24"/>
                    <w:szCs w:val="28"/>
                  </w:rPr>
                  <m:t>F</m:t>
                </w:ins>
              </m:r>
              <m:d>
                <m:dPr>
                  <m:begChr m:val="["/>
                  <m:endChr m:val="]"/>
                  <m:ctrlPr>
                    <w:ins w:id="695" w:author="Xiaolong Liu" w:date="2022-07-20T15:06:00Z">
                      <w:rPr>
                        <w:rFonts w:ascii="Cambria Math" w:hAnsi="Cambria Math" w:cs="Times New Roman"/>
                        <w:i/>
                        <w:sz w:val="24"/>
                        <w:szCs w:val="28"/>
                      </w:rPr>
                    </w:ins>
                  </m:ctrlPr>
                </m:dPr>
                <m:e>
                  <m:sSub>
                    <m:sSubPr>
                      <m:ctrlPr>
                        <w:ins w:id="696" w:author="Xiaolong Liu" w:date="2022-07-20T15:06:00Z">
                          <w:rPr>
                            <w:rFonts w:ascii="Cambria Math" w:hAnsi="Cambria Math" w:cs="Times New Roman"/>
                            <w:i/>
                            <w:sz w:val="24"/>
                            <w:szCs w:val="28"/>
                          </w:rPr>
                        </w:ins>
                      </m:ctrlPr>
                    </m:sSubPr>
                    <m:e>
                      <m:acc>
                        <m:accPr>
                          <m:chr m:val="̃"/>
                          <m:ctrlPr>
                            <w:ins w:id="697" w:author="Xiaolong Liu" w:date="2022-07-20T15:06:00Z">
                              <w:rPr>
                                <w:rFonts w:ascii="Cambria Math" w:hAnsi="Cambria Math" w:cs="Times New Roman"/>
                                <w:i/>
                                <w:sz w:val="24"/>
                                <w:szCs w:val="28"/>
                              </w:rPr>
                            </w:ins>
                          </m:ctrlPr>
                        </m:accPr>
                        <m:e>
                          <m:r>
                            <w:ins w:id="698" w:author="Xiaolong Liu" w:date="2022-07-20T15:06:00Z">
                              <m:rPr>
                                <m:scr m:val="script"/>
                              </m:rPr>
                              <w:rPr>
                                <w:rFonts w:ascii="Cambria Math" w:hAnsi="Cambria Math" w:cs="Times New Roman"/>
                                <w:sz w:val="24"/>
                                <w:szCs w:val="28"/>
                              </w:rPr>
                              <m:t>G</m:t>
                            </w:ins>
                          </m:r>
                        </m:e>
                      </m:acc>
                    </m:e>
                    <m:sub>
                      <m:r>
                        <w:ins w:id="699" w:author="Xiaolong Liu" w:date="2022-07-20T15:06:00Z">
                          <w:rPr>
                            <w:rFonts w:ascii="Cambria Math" w:hAnsi="Cambria Math" w:cs="Times New Roman"/>
                            <w:sz w:val="24"/>
                            <w:szCs w:val="28"/>
                          </w:rPr>
                          <m:t>0</m:t>
                        </w:ins>
                      </m:r>
                    </m:sub>
                  </m:sSub>
                  <m:r>
                    <w:ins w:id="700" w:author="Xiaolong Liu" w:date="2022-07-20T15:06:00Z">
                      <w:rPr>
                        <w:rFonts w:ascii="Cambria Math" w:hAnsi="Cambria Math" w:cs="Times New Roman"/>
                        <w:sz w:val="24"/>
                        <w:szCs w:val="28"/>
                      </w:rPr>
                      <m:t>(</m:t>
                    </w:ins>
                  </m:r>
                  <m:r>
                    <w:ins w:id="701" w:author="Xiaolong Liu" w:date="2022-07-20T15:06:00Z">
                      <m:rPr>
                        <m:sty m:val="bi"/>
                      </m:rPr>
                      <w:rPr>
                        <w:rFonts w:ascii="Cambria Math" w:hAnsi="Cambria Math" w:cs="Times New Roman"/>
                        <w:sz w:val="24"/>
                        <w:szCs w:val="28"/>
                      </w:rPr>
                      <m:t>r</m:t>
                    </w:ins>
                  </m:r>
                  <m:r>
                    <w:ins w:id="702" w:author="Xiaolong Liu" w:date="2022-07-20T15:06:00Z">
                      <w:rPr>
                        <w:rFonts w:ascii="Cambria Math" w:hAnsi="Cambria Math" w:cs="Times New Roman"/>
                        <w:sz w:val="24"/>
                        <w:szCs w:val="28"/>
                      </w:rPr>
                      <m:t>,E)</m:t>
                    </w:ins>
                  </m:r>
                  <m:r>
                    <w:ins w:id="703" w:author="Xiaolong Liu" w:date="2022-07-20T15:32:00Z">
                      <w:rPr>
                        <w:rFonts w:ascii="Cambria Math" w:hAnsi="Cambria Math" w:cs="Times New Roman"/>
                        <w:sz w:val="24"/>
                        <w:szCs w:val="28"/>
                      </w:rPr>
                      <m:t>T</m:t>
                    </w:ins>
                  </m:r>
                  <m:d>
                    <m:dPr>
                      <m:ctrlPr>
                        <w:ins w:id="704" w:author="Xiaolong Liu" w:date="2022-07-20T15:32:00Z">
                          <w:rPr>
                            <w:rFonts w:ascii="Cambria Math" w:hAnsi="Cambria Math" w:cs="Times New Roman"/>
                            <w:i/>
                            <w:sz w:val="24"/>
                            <w:szCs w:val="28"/>
                          </w:rPr>
                        </w:ins>
                      </m:ctrlPr>
                    </m:dPr>
                    <m:e>
                      <m:r>
                        <w:ins w:id="705" w:author="Xiaolong Liu" w:date="2022-07-20T15:32:00Z">
                          <w:rPr>
                            <w:rFonts w:ascii="Cambria Math" w:hAnsi="Cambria Math" w:cs="Times New Roman"/>
                            <w:sz w:val="24"/>
                            <w:szCs w:val="28"/>
                          </w:rPr>
                          <m:t>E</m:t>
                        </w:ins>
                      </m:r>
                    </m:e>
                  </m:d>
                  <m:sSub>
                    <m:sSubPr>
                      <m:ctrlPr>
                        <w:ins w:id="706" w:author="Xiaolong Liu" w:date="2022-07-20T15:06:00Z">
                          <w:rPr>
                            <w:rFonts w:ascii="Cambria Math" w:hAnsi="Cambria Math" w:cs="Times New Roman"/>
                            <w:i/>
                            <w:sz w:val="24"/>
                            <w:szCs w:val="28"/>
                          </w:rPr>
                        </w:ins>
                      </m:ctrlPr>
                    </m:sSubPr>
                    <m:e>
                      <m:r>
                        <w:ins w:id="707" w:author="Xiaolong Liu" w:date="2022-07-20T15:06:00Z">
                          <m:rPr>
                            <m:scr m:val="script"/>
                          </m:rPr>
                          <w:rPr>
                            <w:rFonts w:ascii="Cambria Math" w:hAnsi="Cambria Math" w:cs="Times New Roman"/>
                            <w:sz w:val="24"/>
                            <w:szCs w:val="28"/>
                          </w:rPr>
                          <m:t>G</m:t>
                        </w:ins>
                      </m:r>
                    </m:e>
                    <m:sub>
                      <m:r>
                        <w:ins w:id="708" w:author="Xiaolong Liu" w:date="2022-07-20T15:06:00Z">
                          <w:rPr>
                            <w:rFonts w:ascii="Cambria Math" w:hAnsi="Cambria Math" w:cs="Times New Roman"/>
                            <w:sz w:val="24"/>
                            <w:szCs w:val="28"/>
                          </w:rPr>
                          <m:t>0</m:t>
                        </w:ins>
                      </m:r>
                    </m:sub>
                  </m:sSub>
                  <m:r>
                    <w:ins w:id="709" w:author="Xiaolong Liu" w:date="2022-07-20T15:06:00Z">
                      <w:rPr>
                        <w:rFonts w:ascii="Cambria Math" w:hAnsi="Cambria Math" w:cs="Times New Roman"/>
                        <w:sz w:val="24"/>
                        <w:szCs w:val="28"/>
                      </w:rPr>
                      <m:t>(</m:t>
                    </w:ins>
                  </m:r>
                  <m:r>
                    <w:ins w:id="710" w:author="Xiaolong Liu" w:date="2022-07-20T15:06:00Z">
                      <m:rPr>
                        <m:sty m:val="bi"/>
                      </m:rPr>
                      <w:rPr>
                        <w:rFonts w:ascii="Cambria Math" w:hAnsi="Cambria Math" w:cs="Times New Roman"/>
                        <w:sz w:val="24"/>
                        <w:szCs w:val="28"/>
                      </w:rPr>
                      <m:t>r</m:t>
                    </w:ins>
                  </m:r>
                  <m:r>
                    <w:ins w:id="711" w:author="Xiaolong Liu" w:date="2022-07-20T15:06:00Z">
                      <w:rPr>
                        <w:rFonts w:ascii="Cambria Math" w:hAnsi="Cambria Math" w:cs="Times New Roman"/>
                        <w:sz w:val="24"/>
                        <w:szCs w:val="28"/>
                      </w:rPr>
                      <m:t>,E)</m:t>
                    </w:ins>
                  </m:r>
                </m:e>
              </m:d>
            </m:e>
          </m:d>
        </m:oMath>
      </m:oMathPara>
    </w:p>
    <w:p w14:paraId="0336E30B" w14:textId="6BB0BF63" w:rsidR="007A36BB" w:rsidRPr="002B4446" w:rsidRDefault="007A36BB" w:rsidP="004A0CC9">
      <w:pPr>
        <w:rPr>
          <w:ins w:id="712" w:author="Xiaolong Liu" w:date="2022-07-20T15:02:00Z"/>
          <w:rFonts w:ascii="Times New Roman" w:hAnsi="Times New Roman" w:cs="Times New Roman"/>
          <w:sz w:val="24"/>
          <w:szCs w:val="28"/>
        </w:rPr>
      </w:pPr>
    </w:p>
    <w:p w14:paraId="57727592" w14:textId="73E1D9B9" w:rsidR="00A07274" w:rsidRPr="002B4446" w:rsidDel="00A07274" w:rsidRDefault="00A07274" w:rsidP="00175999">
      <w:pPr>
        <w:pStyle w:val="3"/>
        <w:rPr>
          <w:del w:id="713" w:author="Xiaolong Liu" w:date="2022-07-20T10:42:00Z"/>
          <w:moveTo w:id="714" w:author="Xiaolong Liu" w:date="2022-07-19T20:41:00Z"/>
        </w:rPr>
      </w:pPr>
    </w:p>
    <w:p w14:paraId="591875A5" w14:textId="5E6588A5" w:rsidR="006F250C" w:rsidRPr="00175999" w:rsidRDefault="003F407D" w:rsidP="00175999">
      <w:pPr>
        <w:pStyle w:val="3"/>
        <w:rPr>
          <w:ins w:id="715" w:author="Xiaolong Liu" w:date="2022-07-19T20:40:00Z"/>
        </w:rPr>
      </w:pPr>
      <w:bookmarkStart w:id="716" w:name="_Toc109410327"/>
      <w:moveToRangeEnd w:id="318"/>
      <w:ins w:id="717" w:author="Xiaolong Liu" w:date="2022-07-19T20:46:00Z">
        <w:r w:rsidRPr="002B4446">
          <w:rPr>
            <w:rPrChange w:id="718" w:author="Xiaolong Liu" w:date="2022-07-21T00:25:00Z">
              <w:rPr>
                <w:b w:val="0"/>
                <w:bCs w:val="0"/>
                <w:sz w:val="32"/>
                <w:szCs w:val="36"/>
              </w:rPr>
            </w:rPrChange>
          </w:rPr>
          <w:t>2.</w:t>
        </w:r>
      </w:ins>
      <w:ins w:id="719" w:author="Xiaolong Liu" w:date="2022-07-20T16:16:00Z">
        <w:r w:rsidR="00B94DAD" w:rsidRPr="002B4446">
          <w:t>1.</w:t>
        </w:r>
      </w:ins>
      <w:ins w:id="720" w:author="Xiaolong Liu" w:date="2022-07-19T20:46:00Z">
        <w:r w:rsidRPr="002B4446">
          <w:rPr>
            <w:rPrChange w:id="721" w:author="Xiaolong Liu" w:date="2022-07-21T00:25:00Z">
              <w:rPr>
                <w:b w:val="0"/>
                <w:bCs w:val="0"/>
                <w:sz w:val="32"/>
                <w:szCs w:val="36"/>
              </w:rPr>
            </w:rPrChange>
          </w:rPr>
          <w:t>2 BQPI</w:t>
        </w:r>
      </w:ins>
      <w:ins w:id="722" w:author="Xiaolong Liu" w:date="2022-07-20T16:17:00Z">
        <w:r w:rsidR="00B94DAD" w:rsidRPr="002B4446">
          <w:t xml:space="preserve"> Simulation</w:t>
        </w:r>
      </w:ins>
      <w:bookmarkEnd w:id="716"/>
    </w:p>
    <w:p w14:paraId="542B85D6" w14:textId="19253E1C" w:rsidR="008D35A0" w:rsidRPr="002B4446" w:rsidRDefault="008D35A0">
      <w:pPr>
        <w:ind w:firstLine="420"/>
        <w:rPr>
          <w:rFonts w:ascii="Times New Roman" w:hAnsi="Times New Roman" w:cs="Times New Roman"/>
          <w:sz w:val="24"/>
          <w:szCs w:val="28"/>
        </w:rPr>
        <w:pPrChange w:id="723" w:author="Xiaolong Liu" w:date="2022-07-20T10:20:00Z">
          <w:pPr/>
        </w:pPrChange>
      </w:pPr>
      <w:del w:id="724" w:author="Xiaolong Liu" w:date="2022-07-20T10:17:00Z">
        <w:r w:rsidRPr="002B4446" w:rsidDel="00FF6AC8">
          <w:rPr>
            <w:rFonts w:ascii="Times New Roman" w:hAnsi="Times New Roman" w:cs="Times New Roman"/>
            <w:sz w:val="24"/>
            <w:szCs w:val="28"/>
          </w:rPr>
          <w:delText>For BQPI pattern</w:delText>
        </w:r>
      </w:del>
      <w:ins w:id="725" w:author="Xiaolong Liu" w:date="2022-07-20T10:17:00Z">
        <w:r w:rsidR="00FF6AC8" w:rsidRPr="002B4446">
          <w:rPr>
            <w:rFonts w:ascii="Times New Roman" w:hAnsi="Times New Roman" w:cs="Times New Roman"/>
            <w:sz w:val="24"/>
            <w:szCs w:val="28"/>
          </w:rPr>
          <w:t>For a superconductor</w:t>
        </w:r>
      </w:ins>
      <w:r w:rsidRPr="002B4446">
        <w:rPr>
          <w:rFonts w:ascii="Times New Roman" w:hAnsi="Times New Roman" w:cs="Times New Roman"/>
          <w:sz w:val="24"/>
          <w:szCs w:val="28"/>
        </w:rPr>
        <w:t>,</w:t>
      </w:r>
      <w:ins w:id="726" w:author="Xiaolong Liu" w:date="2022-07-20T10:17:00Z">
        <w:r w:rsidR="00FF6AC8" w:rsidRPr="002B4446">
          <w:rPr>
            <w:rFonts w:ascii="Times New Roman" w:hAnsi="Times New Roman" w:cs="Times New Roman"/>
            <w:sz w:val="24"/>
            <w:szCs w:val="28"/>
          </w:rPr>
          <w:t xml:space="preserve"> </w:t>
        </w:r>
      </w:ins>
      <w:del w:id="727" w:author="Xiaolong Liu" w:date="2022-07-20T10:17:00Z">
        <w:r w:rsidRPr="002B4446" w:rsidDel="00FF6AC8">
          <w:rPr>
            <w:rFonts w:ascii="Times New Roman" w:hAnsi="Times New Roman" w:cs="Times New Roman"/>
            <w:sz w:val="24"/>
            <w:szCs w:val="28"/>
          </w:rPr>
          <w:delText xml:space="preserve"> there is a</w:delText>
        </w:r>
      </w:del>
      <w:ins w:id="728" w:author="Xiaolong Liu" w:date="2022-07-20T10:17:00Z">
        <w:r w:rsidR="00FF6AC8" w:rsidRPr="002B4446">
          <w:rPr>
            <w:rFonts w:ascii="Times New Roman" w:hAnsi="Times New Roman" w:cs="Times New Roman"/>
            <w:sz w:val="24"/>
            <w:szCs w:val="28"/>
          </w:rPr>
          <w:t>the</w:t>
        </w:r>
      </w:ins>
      <w:r w:rsidRPr="002B4446">
        <w:rPr>
          <w:rFonts w:ascii="Times New Roman" w:hAnsi="Times New Roman" w:cs="Times New Roman"/>
          <w:sz w:val="24"/>
          <w:szCs w:val="28"/>
        </w:rPr>
        <w:t xml:space="preserve"> dispersion relation</w:t>
      </w:r>
      <w:ins w:id="729" w:author="Xiaolong Liu" w:date="2022-07-20T10:19:00Z">
        <w:r w:rsidR="00FF6AC8" w:rsidRPr="002B4446">
          <w:rPr>
            <w:rFonts w:ascii="Times New Roman" w:hAnsi="Times New Roman" w:cs="Times New Roman"/>
            <w:sz w:val="24"/>
            <w:szCs w:val="28"/>
          </w:rPr>
          <w:t xml:space="preserve"> becomes</w:t>
        </w:r>
      </w:ins>
    </w:p>
    <w:p w14:paraId="7CBE2455" w14:textId="2584C1BA" w:rsidR="00564C2B" w:rsidRPr="002B4446" w:rsidRDefault="00000000" w:rsidP="00FC3623">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r>
                <w:rPr>
                  <w:rFonts w:ascii="Cambria Math" w:hAnsi="Cambria Math" w:cs="Times New Roman"/>
                  <w:sz w:val="24"/>
                  <w:szCs w:val="28"/>
                </w:rPr>
                <m:t>E</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 xml:space="preserve">= </m:t>
              </m:r>
              <m:rad>
                <m:radPr>
                  <m:degHide m:val="1"/>
                  <m:ctrlPr>
                    <w:rPr>
                      <w:rFonts w:ascii="Cambria Math" w:hAnsi="Cambria Math" w:cs="Times New Roman"/>
                      <w:i/>
                      <w:sz w:val="24"/>
                      <w:szCs w:val="28"/>
                    </w:rPr>
                  </m:ctrlPr>
                </m:radPr>
                <m:deg/>
                <m:e>
                  <m:r>
                    <w:rPr>
                      <w:rFonts w:ascii="Cambria Math" w:hAnsi="Cambria Math" w:cs="Times New Roman"/>
                      <w:sz w:val="24"/>
                      <w:szCs w:val="28"/>
                    </w:rPr>
                    <m:t>ϵ</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r>
                            <m:rPr>
                              <m:sty m:val="bi"/>
                            </m:rPr>
                            <w:rPr>
                              <w:rFonts w:ascii="Cambria Math" w:hAnsi="Cambria Math" w:cs="Times New Roman"/>
                              <w:sz w:val="24"/>
                              <w:szCs w:val="28"/>
                            </w:rPr>
                            <m:t>k</m:t>
                          </m:r>
                        </m:e>
                      </m:d>
                    </m:e>
                    <m:sup>
                      <m:r>
                        <w:rPr>
                          <w:rFonts w:ascii="Cambria Math" w:hAnsi="Cambria Math" w:cs="Times New Roman"/>
                          <w:sz w:val="24"/>
                          <w:szCs w:val="28"/>
                        </w:rPr>
                        <m:t>2</m:t>
                      </m:r>
                    </m:sup>
                  </m:sSup>
                  <m:r>
                    <w:rPr>
                      <w:rFonts w:ascii="Cambria Math" w:hAnsi="Cambria Math" w:cs="Times New Roman"/>
                      <w:sz w:val="24"/>
                      <w:szCs w:val="28"/>
                    </w:rPr>
                    <m:t>+</m:t>
                  </m:r>
                  <m:r>
                    <m:rPr>
                      <m:sty m:val="p"/>
                    </m:rPr>
                    <w:rPr>
                      <w:rFonts w:ascii="Cambria Math" w:hAnsi="Cambria Math" w:cs="Times New Roman"/>
                      <w:sz w:val="24"/>
                      <w:szCs w:val="28"/>
                    </w:rPr>
                    <m:t>Δ</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r>
                            <m:rPr>
                              <m:sty m:val="bi"/>
                            </m:rPr>
                            <w:rPr>
                              <w:rFonts w:ascii="Cambria Math" w:hAnsi="Cambria Math" w:cs="Times New Roman"/>
                              <w:sz w:val="24"/>
                              <w:szCs w:val="28"/>
                            </w:rPr>
                            <m:t>k</m:t>
                          </m:r>
                        </m:e>
                      </m:d>
                    </m:e>
                    <m:sup>
                      <m:r>
                        <w:rPr>
                          <w:rFonts w:ascii="Cambria Math" w:hAnsi="Cambria Math" w:cs="Times New Roman"/>
                          <w:sz w:val="24"/>
                          <w:szCs w:val="28"/>
                        </w:rPr>
                        <m:t>2</m:t>
                      </m:r>
                    </m:sup>
                  </m:sSup>
                </m:e>
              </m:rad>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4</m:t>
                  </m:r>
                </m:e>
              </m:d>
            </m:e>
          </m:eqArr>
        </m:oMath>
      </m:oMathPara>
    </w:p>
    <w:p w14:paraId="46D144C8" w14:textId="473CFCEB" w:rsidR="008D35A0" w:rsidRPr="002B4446" w:rsidRDefault="008D35A0" w:rsidP="00FC3623">
      <w:pPr>
        <w:rPr>
          <w:ins w:id="730" w:author="Xiaolong Liu" w:date="2022-07-20T11:56:00Z"/>
          <w:rFonts w:ascii="Times New Roman" w:hAnsi="Times New Roman" w:cs="Times New Roman"/>
          <w:sz w:val="24"/>
          <w:szCs w:val="28"/>
        </w:rPr>
      </w:pPr>
      <w:r w:rsidRPr="002B4446">
        <w:rPr>
          <w:rFonts w:ascii="Times New Roman" w:hAnsi="Times New Roman" w:cs="Times New Roman"/>
          <w:sz w:val="24"/>
          <w:szCs w:val="28"/>
        </w:rPr>
        <w:t xml:space="preserve">where </w:t>
      </w:r>
      <m:oMath>
        <m:r>
          <m:rPr>
            <m:sty m:val="p"/>
          </m:rPr>
          <w:rPr>
            <w:rFonts w:ascii="Cambria Math" w:hAnsi="Cambria Math" w:cs="Times New Roman"/>
            <w:sz w:val="24"/>
            <w:szCs w:val="28"/>
          </w:rPr>
          <m:t>Δ</m:t>
        </m:r>
        <m:r>
          <w:rPr>
            <w:rFonts w:ascii="Cambria Math" w:hAnsi="Cambria Math" w:cs="Times New Roman"/>
            <w:sz w:val="24"/>
            <w:szCs w:val="28"/>
          </w:rPr>
          <m:t>(</m:t>
        </m:r>
        <m:r>
          <m:rPr>
            <m:sty m:val="bi"/>
          </m:rPr>
          <w:rPr>
            <w:rFonts w:ascii="Cambria Math" w:hAnsi="Cambria Math" w:cs="Times New Roman"/>
            <w:sz w:val="24"/>
            <w:szCs w:val="28"/>
          </w:rPr>
          <m:t>k</m:t>
        </m:r>
        <m:r>
          <w:rPr>
            <w:rFonts w:ascii="Cambria Math" w:hAnsi="Cambria Math" w:cs="Times New Roman"/>
            <w:sz w:val="24"/>
            <w:szCs w:val="28"/>
          </w:rPr>
          <m:t>)</m:t>
        </m:r>
      </m:oMath>
      <w:r w:rsidRPr="002B4446">
        <w:rPr>
          <w:rFonts w:ascii="Times New Roman" w:hAnsi="Times New Roman" w:cs="Times New Roman"/>
          <w:sz w:val="24"/>
          <w:szCs w:val="28"/>
        </w:rPr>
        <w:t xml:space="preserve"> is the superconducting energy gap in </w:t>
      </w:r>
      <w:ins w:id="731" w:author="Xiaolong Liu" w:date="2022-07-20T10:23:00Z">
        <w:r w:rsidR="00FE05EA" w:rsidRPr="002B4446">
          <w:rPr>
            <w:rFonts w:ascii="Times New Roman" w:hAnsi="Times New Roman" w:cs="Times New Roman"/>
            <w:b/>
            <w:bCs/>
            <w:i/>
            <w:iCs/>
            <w:sz w:val="24"/>
            <w:szCs w:val="28"/>
          </w:rPr>
          <w:t>k</w:t>
        </w:r>
        <w:r w:rsidR="00FE05EA" w:rsidRPr="002B4446">
          <w:rPr>
            <w:rFonts w:ascii="Times New Roman" w:hAnsi="Times New Roman" w:cs="Times New Roman"/>
            <w:sz w:val="24"/>
            <w:szCs w:val="28"/>
          </w:rPr>
          <w:t>-space</w:t>
        </w:r>
        <w:r w:rsidR="00FE05EA" w:rsidRPr="002B4446" w:rsidDel="00FE05EA">
          <w:rPr>
            <w:rFonts w:ascii="Times New Roman" w:hAnsi="Times New Roman" w:cs="Times New Roman"/>
            <w:sz w:val="24"/>
            <w:szCs w:val="28"/>
          </w:rPr>
          <w:t xml:space="preserve"> </w:t>
        </w:r>
      </w:ins>
      <w:del w:id="732" w:author="Xiaolong Liu" w:date="2022-07-20T10:23:00Z">
        <w:r w:rsidRPr="002B4446" w:rsidDel="00FE05EA">
          <w:rPr>
            <w:rFonts w:ascii="Times New Roman" w:hAnsi="Times New Roman" w:cs="Times New Roman"/>
            <w:sz w:val="24"/>
            <w:szCs w:val="28"/>
          </w:rPr>
          <w:delText>momentum space</w:delText>
        </w:r>
      </w:del>
      <w:ins w:id="733" w:author="Xiaolong Liu" w:date="2022-07-20T10:19:00Z">
        <w:r w:rsidR="009B1A72" w:rsidRPr="002B4446">
          <w:rPr>
            <w:rFonts w:ascii="Times New Roman" w:hAnsi="Times New Roman" w:cs="Times New Roman"/>
            <w:sz w:val="24"/>
            <w:szCs w:val="28"/>
          </w:rPr>
          <w:t xml:space="preserve">and </w:t>
        </w:r>
      </w:ins>
      <m:oMath>
        <m:r>
          <w:ins w:id="734" w:author="Xiaolong Liu" w:date="2022-07-20T10:20:00Z">
            <w:rPr>
              <w:rFonts w:ascii="Cambria Math" w:hAnsi="Cambria Math" w:cs="Times New Roman"/>
              <w:sz w:val="24"/>
              <w:szCs w:val="28"/>
            </w:rPr>
            <m:t>ϵ(</m:t>
          </w:ins>
        </m:r>
        <m:r>
          <w:ins w:id="735" w:author="Xiaolong Liu" w:date="2022-07-20T10:20:00Z">
            <m:rPr>
              <m:sty m:val="bi"/>
            </m:rPr>
            <w:rPr>
              <w:rFonts w:ascii="Cambria Math" w:hAnsi="Cambria Math" w:cs="Times New Roman"/>
              <w:sz w:val="24"/>
              <w:szCs w:val="28"/>
            </w:rPr>
            <m:t>k</m:t>
          </w:ins>
        </m:r>
        <m:r>
          <w:ins w:id="736" w:author="Xiaolong Liu" w:date="2022-07-20T10:20:00Z">
            <w:rPr>
              <w:rFonts w:ascii="Cambria Math" w:hAnsi="Cambria Math" w:cs="Times New Roman"/>
              <w:sz w:val="24"/>
              <w:szCs w:val="28"/>
            </w:rPr>
            <m:t>)</m:t>
          </w:ins>
        </m:r>
      </m:oMath>
      <w:ins w:id="737" w:author="Xiaolong Liu" w:date="2022-07-20T10:20:00Z">
        <w:r w:rsidR="009B1A72" w:rsidRPr="002B4446">
          <w:rPr>
            <w:rFonts w:ascii="Times New Roman" w:hAnsi="Times New Roman" w:cs="Times New Roman"/>
            <w:sz w:val="24"/>
            <w:szCs w:val="28"/>
          </w:rPr>
          <w:t xml:space="preserve"> is the dispersion relation in the normal state</w:t>
        </w:r>
      </w:ins>
      <w:r w:rsidRPr="002B4446">
        <w:rPr>
          <w:rFonts w:ascii="Times New Roman" w:hAnsi="Times New Roman" w:cs="Times New Roman"/>
          <w:sz w:val="24"/>
          <w:szCs w:val="28"/>
        </w:rPr>
        <w:t>.</w:t>
      </w:r>
      <w:ins w:id="738" w:author="Xiaolong Liu" w:date="2022-07-20T10:22:00Z">
        <w:r w:rsidR="00FE05EA" w:rsidRPr="002B4446">
          <w:rPr>
            <w:rFonts w:ascii="Times New Roman" w:hAnsi="Times New Roman" w:cs="Times New Roman"/>
            <w:sz w:val="24"/>
            <w:szCs w:val="28"/>
          </w:rPr>
          <w:t xml:space="preserve"> By reconstructing the constant energy contours in the </w:t>
        </w:r>
      </w:ins>
      <w:ins w:id="739" w:author="Xiaolong Liu" w:date="2022-07-20T10:23:00Z">
        <w:r w:rsidR="00FE05EA" w:rsidRPr="002B4446">
          <w:rPr>
            <w:rFonts w:ascii="Times New Roman" w:hAnsi="Times New Roman" w:cs="Times New Roman"/>
            <w:b/>
            <w:bCs/>
            <w:i/>
            <w:iCs/>
            <w:sz w:val="24"/>
            <w:szCs w:val="28"/>
            <w:rPrChange w:id="740" w:author="Xiaolong Liu" w:date="2022-07-21T00:25:00Z">
              <w:rPr>
                <w:rFonts w:ascii="Times New Roman" w:hAnsi="Times New Roman" w:cs="Times New Roman"/>
                <w:sz w:val="24"/>
                <w:szCs w:val="28"/>
              </w:rPr>
            </w:rPrChange>
          </w:rPr>
          <w:t>k</w:t>
        </w:r>
        <w:r w:rsidR="00FE05EA" w:rsidRPr="002B4446">
          <w:rPr>
            <w:rFonts w:ascii="Times New Roman" w:hAnsi="Times New Roman" w:cs="Times New Roman"/>
            <w:sz w:val="24"/>
            <w:szCs w:val="28"/>
          </w:rPr>
          <w:t xml:space="preserve">-space from BQPI patterns, </w:t>
        </w:r>
      </w:ins>
      <w:ins w:id="741" w:author="Xiaolong Liu" w:date="2022-07-20T10:22:00Z">
        <w:r w:rsidR="00FE05EA" w:rsidRPr="002B4446">
          <w:rPr>
            <w:rFonts w:ascii="Times New Roman" w:hAnsi="Times New Roman" w:cs="Times New Roman"/>
            <w:sz w:val="24"/>
            <w:szCs w:val="28"/>
          </w:rPr>
          <w:t xml:space="preserve">the structure of </w:t>
        </w:r>
      </w:ins>
      <m:oMath>
        <m:r>
          <w:ins w:id="742" w:author="Xiaolong Liu" w:date="2022-07-20T10:22:00Z">
            <m:rPr>
              <m:sty m:val="p"/>
            </m:rPr>
            <w:rPr>
              <w:rFonts w:ascii="Cambria Math" w:hAnsi="Cambria Math" w:cs="Times New Roman"/>
              <w:sz w:val="24"/>
              <w:szCs w:val="28"/>
            </w:rPr>
            <m:t>Δ</m:t>
          </w:ins>
        </m:r>
        <m:r>
          <w:ins w:id="743" w:author="Xiaolong Liu" w:date="2022-07-20T10:22:00Z">
            <w:rPr>
              <w:rFonts w:ascii="Cambria Math" w:hAnsi="Cambria Math" w:cs="Times New Roman"/>
              <w:sz w:val="24"/>
              <w:szCs w:val="28"/>
            </w:rPr>
            <m:t>(</m:t>
          </w:ins>
        </m:r>
        <m:r>
          <w:ins w:id="744" w:author="Xiaolong Liu" w:date="2022-07-20T10:22:00Z">
            <m:rPr>
              <m:sty m:val="bi"/>
            </m:rPr>
            <w:rPr>
              <w:rFonts w:ascii="Cambria Math" w:hAnsi="Cambria Math" w:cs="Times New Roman"/>
              <w:sz w:val="24"/>
              <w:szCs w:val="28"/>
            </w:rPr>
            <m:t>k</m:t>
          </w:ins>
        </m:r>
        <m:r>
          <w:ins w:id="745" w:author="Xiaolong Liu" w:date="2022-07-20T10:22:00Z">
            <w:rPr>
              <w:rFonts w:ascii="Cambria Math" w:hAnsi="Cambria Math" w:cs="Times New Roman"/>
              <w:sz w:val="24"/>
              <w:szCs w:val="28"/>
            </w:rPr>
            <m:t>)</m:t>
          </w:ins>
        </m:r>
      </m:oMath>
      <w:ins w:id="746" w:author="Xiaolong Liu" w:date="2022-07-20T11:55:00Z">
        <w:r w:rsidR="00BF763D" w:rsidRPr="002B4446">
          <w:rPr>
            <w:rFonts w:ascii="Times New Roman" w:hAnsi="Times New Roman" w:cs="Times New Roman"/>
            <w:sz w:val="24"/>
            <w:szCs w:val="28"/>
          </w:rPr>
          <w:t xml:space="preserve"> </w:t>
        </w:r>
      </w:ins>
      <w:ins w:id="747" w:author="Xiaolong Liu" w:date="2022-07-20T10:24:00Z">
        <w:r w:rsidR="00FE05EA" w:rsidRPr="002B4446">
          <w:rPr>
            <w:rFonts w:ascii="Times New Roman" w:hAnsi="Times New Roman" w:cs="Times New Roman"/>
            <w:sz w:val="24"/>
            <w:szCs w:val="28"/>
          </w:rPr>
          <w:t>can be revealed.</w:t>
        </w:r>
      </w:ins>
    </w:p>
    <w:p w14:paraId="2A0FB82C" w14:textId="4D0EDE13" w:rsidR="009E02B7" w:rsidRPr="002B4446" w:rsidDel="00BF763D" w:rsidRDefault="009E02B7" w:rsidP="00601500">
      <w:pPr>
        <w:ind w:left="210" w:right="210"/>
        <w:rPr>
          <w:del w:id="748" w:author="Xiaolong Liu" w:date="2022-07-20T11:56:00Z"/>
          <w:rFonts w:ascii="Times New Roman" w:hAnsi="Times New Roman" w:cs="Times New Roman"/>
          <w:b/>
          <w:bCs/>
          <w:sz w:val="24"/>
          <w:szCs w:val="28"/>
          <w:rPrChange w:id="749" w:author="Xiaolong Liu" w:date="2022-07-21T00:25:00Z">
            <w:rPr>
              <w:del w:id="750" w:author="Xiaolong Liu" w:date="2022-07-20T11:56:00Z"/>
              <w:rFonts w:ascii="Times New Roman" w:hAnsi="Times New Roman" w:cs="Times New Roman"/>
              <w:sz w:val="24"/>
              <w:szCs w:val="28"/>
            </w:rPr>
          </w:rPrChange>
        </w:rPr>
      </w:pPr>
    </w:p>
    <w:p w14:paraId="2CCEA13A" w14:textId="77777777" w:rsidR="00BF763D" w:rsidRPr="002B4446" w:rsidRDefault="00BF763D" w:rsidP="00FC3623">
      <w:pPr>
        <w:rPr>
          <w:ins w:id="751" w:author="Xiaolong Liu" w:date="2022-07-20T11:56:00Z"/>
          <w:rFonts w:ascii="Times New Roman" w:hAnsi="Times New Roman" w:cs="Times New Roman"/>
          <w:b/>
          <w:bCs/>
          <w:sz w:val="24"/>
          <w:szCs w:val="28"/>
          <w:rPrChange w:id="752" w:author="Xiaolong Liu" w:date="2022-07-21T00:25:00Z">
            <w:rPr>
              <w:ins w:id="753" w:author="Xiaolong Liu" w:date="2022-07-20T11:56:00Z"/>
              <w:rFonts w:ascii="Times New Roman" w:hAnsi="Times New Roman" w:cs="Times New Roman"/>
              <w:sz w:val="24"/>
              <w:szCs w:val="28"/>
            </w:rPr>
          </w:rPrChange>
        </w:rPr>
      </w:pPr>
    </w:p>
    <w:p w14:paraId="026D9090" w14:textId="2DC4C09D" w:rsidR="00F92A6F" w:rsidRPr="002B4446" w:rsidDel="00BF763D" w:rsidRDefault="00D173C4">
      <w:pPr>
        <w:ind w:left="210" w:right="210" w:firstLine="420"/>
        <w:rPr>
          <w:del w:id="754" w:author="Xiaolong Liu" w:date="2022-07-20T10:20:00Z"/>
          <w:rFonts w:ascii="Times New Roman" w:hAnsi="Times New Roman" w:cs="Times New Roman"/>
          <w:sz w:val="24"/>
          <w:szCs w:val="28"/>
        </w:rPr>
        <w:pPrChange w:id="755" w:author="Xiaolong Liu" w:date="2022-07-20T16:18:00Z">
          <w:pPr/>
        </w:pPrChange>
      </w:pPr>
      <w:ins w:id="756" w:author="Xiaolong Liu" w:date="2022-07-20T11:57:00Z">
        <w:r w:rsidRPr="002B4446">
          <w:rPr>
            <w:rFonts w:ascii="Times New Roman" w:hAnsi="Times New Roman" w:cs="Times New Roman"/>
            <w:sz w:val="24"/>
            <w:szCs w:val="28"/>
          </w:rPr>
          <w:t>T</w:t>
        </w:r>
      </w:ins>
      <w:del w:id="757" w:author="Xiaolong Liu" w:date="2022-07-20T10:20:00Z">
        <w:r w:rsidR="00F92A6F" w:rsidRPr="002B4446" w:rsidDel="000620BA">
          <w:rPr>
            <w:rFonts w:ascii="Times New Roman" w:hAnsi="Times New Roman" w:cs="Times New Roman"/>
            <w:sz w:val="24"/>
            <w:szCs w:val="28"/>
          </w:rPr>
          <w:delText>Therefore, through the calculation and analysis of the BQPI pattern, some useful information about the k-space superconducting energy gap can be obtained.</w:delText>
        </w:r>
      </w:del>
    </w:p>
    <w:p w14:paraId="6DC2E84A" w14:textId="4541128F" w:rsidR="00F92A6F" w:rsidRPr="002B4446" w:rsidRDefault="00F92A6F">
      <w:pPr>
        <w:ind w:firstLine="420"/>
        <w:rPr>
          <w:rFonts w:ascii="Times New Roman" w:hAnsi="Times New Roman" w:cs="Times New Roman"/>
          <w:sz w:val="24"/>
          <w:szCs w:val="28"/>
        </w:rPr>
        <w:pPrChange w:id="758" w:author="Xiaolong Liu" w:date="2022-07-20T16:18:00Z">
          <w:pPr/>
        </w:pPrChange>
      </w:pPr>
      <w:del w:id="759" w:author="Xiaolong Liu" w:date="2022-07-20T10:24:00Z">
        <w:r w:rsidRPr="002B4446" w:rsidDel="00601500">
          <w:rPr>
            <w:rFonts w:ascii="Times New Roman" w:hAnsi="Times New Roman" w:cs="Times New Roman"/>
            <w:sz w:val="24"/>
            <w:szCs w:val="28"/>
          </w:rPr>
          <w:delText xml:space="preserve">First, since </w:delText>
        </w:r>
        <w:r w:rsidR="007C0ED7" w:rsidRPr="002B4446" w:rsidDel="00601500">
          <w:rPr>
            <w:rFonts w:ascii="Times New Roman" w:hAnsi="Times New Roman" w:cs="Times New Roman"/>
            <w:sz w:val="24"/>
            <w:szCs w:val="28"/>
          </w:rPr>
          <w:delText>t</w:delText>
        </w:r>
      </w:del>
      <w:r w:rsidRPr="002B4446">
        <w:rPr>
          <w:rFonts w:ascii="Times New Roman" w:hAnsi="Times New Roman" w:cs="Times New Roman"/>
          <w:sz w:val="24"/>
          <w:szCs w:val="28"/>
        </w:rPr>
        <w:t>he</w:t>
      </w:r>
      <w:ins w:id="760" w:author="Xiaolong Liu" w:date="2022-07-20T10:28:00Z">
        <w:r w:rsidR="000E61D8" w:rsidRPr="002B4446">
          <w:rPr>
            <w:rFonts w:ascii="Times New Roman" w:hAnsi="Times New Roman" w:cs="Times New Roman"/>
            <w:sz w:val="24"/>
            <w:szCs w:val="28"/>
          </w:rPr>
          <w:t xml:space="preserve"> one-band</w:t>
        </w:r>
      </w:ins>
      <w:r w:rsidRPr="002B4446">
        <w:rPr>
          <w:rFonts w:ascii="Times New Roman" w:hAnsi="Times New Roman" w:cs="Times New Roman"/>
          <w:sz w:val="24"/>
          <w:szCs w:val="28"/>
        </w:rPr>
        <w:t xml:space="preserve"> </w:t>
      </w:r>
      <w:proofErr w:type="spellStart"/>
      <w:r w:rsidRPr="002B4446">
        <w:rPr>
          <w:rFonts w:ascii="Times New Roman" w:hAnsi="Times New Roman" w:cs="Times New Roman"/>
          <w:sz w:val="24"/>
          <w:szCs w:val="28"/>
        </w:rPr>
        <w:t>Bogoliubov</w:t>
      </w:r>
      <w:proofErr w:type="spellEnd"/>
      <w:r w:rsidRPr="002B4446">
        <w:rPr>
          <w:rFonts w:ascii="Times New Roman" w:hAnsi="Times New Roman" w:cs="Times New Roman"/>
          <w:sz w:val="24"/>
          <w:szCs w:val="28"/>
        </w:rPr>
        <w:t xml:space="preserve"> de </w:t>
      </w:r>
      <w:proofErr w:type="spellStart"/>
      <w:r w:rsidRPr="002B4446">
        <w:rPr>
          <w:rFonts w:ascii="Times New Roman" w:hAnsi="Times New Roman" w:cs="Times New Roman"/>
          <w:sz w:val="24"/>
          <w:szCs w:val="28"/>
        </w:rPr>
        <w:t>Gennes</w:t>
      </w:r>
      <w:proofErr w:type="spellEnd"/>
      <w:r w:rsidRPr="002B4446">
        <w:rPr>
          <w:rFonts w:ascii="Times New Roman" w:hAnsi="Times New Roman" w:cs="Times New Roman"/>
          <w:sz w:val="24"/>
          <w:szCs w:val="28"/>
        </w:rPr>
        <w:t xml:space="preserve"> Hamiltonian </w:t>
      </w:r>
      <w:ins w:id="761" w:author="Xiaolong Liu" w:date="2022-07-20T10:24:00Z">
        <w:r w:rsidR="00601500" w:rsidRPr="002B4446">
          <w:rPr>
            <w:rFonts w:ascii="Times New Roman" w:hAnsi="Times New Roman" w:cs="Times New Roman"/>
            <w:sz w:val="24"/>
            <w:szCs w:val="28"/>
          </w:rPr>
          <w:t xml:space="preserve">under the spinor basis of </w:t>
        </w:r>
      </w:ins>
      <m:oMath>
        <m:sSup>
          <m:sSupPr>
            <m:ctrlPr>
              <w:ins w:id="762" w:author="Xiaolong Liu" w:date="2022-07-20T16:01:00Z">
                <w:rPr>
                  <w:rFonts w:ascii="Cambria Math" w:hAnsi="Cambria Math" w:cs="Times New Roman"/>
                  <w:i/>
                  <w:sz w:val="24"/>
                  <w:szCs w:val="28"/>
                </w:rPr>
              </w:ins>
            </m:ctrlPr>
          </m:sSupPr>
          <m:e>
            <m:r>
              <w:ins w:id="763" w:author="Xiaolong Liu" w:date="2022-07-20T16:01:00Z">
                <w:rPr>
                  <w:rFonts w:ascii="Cambria Math" w:hAnsi="Cambria Math" w:cs="Times New Roman"/>
                  <w:sz w:val="24"/>
                  <w:szCs w:val="28"/>
                </w:rPr>
                <m:t>ψ</m:t>
              </w:ins>
            </m:r>
          </m:e>
          <m:sup>
            <m:r>
              <w:ins w:id="764" w:author="Xiaolong Liu" w:date="2022-07-20T16:01:00Z">
                <w:rPr>
                  <w:rFonts w:ascii="Cambria Math" w:hAnsi="Cambria Math" w:cs="Times New Roman"/>
                  <w:sz w:val="24"/>
                  <w:szCs w:val="28"/>
                </w:rPr>
                <m:t>†</m:t>
              </w:ins>
            </m:r>
          </m:sup>
        </m:sSup>
        <m:r>
          <w:ins w:id="765" w:author="Xiaolong Liu" w:date="2022-07-20T16:01:00Z">
            <w:rPr>
              <w:rFonts w:ascii="Cambria Math" w:hAnsi="Cambria Math" w:cs="Times New Roman"/>
              <w:sz w:val="24"/>
              <w:szCs w:val="28"/>
            </w:rPr>
            <m:t>=(</m:t>
          </w:ins>
        </m:r>
        <m:sSubSup>
          <m:sSubSupPr>
            <m:ctrlPr>
              <w:ins w:id="766" w:author="Xiaolong Liu" w:date="2022-07-20T16:01:00Z">
                <w:rPr>
                  <w:rFonts w:ascii="Cambria Math" w:hAnsi="Cambria Math" w:cs="Times New Roman"/>
                  <w:i/>
                  <w:sz w:val="24"/>
                  <w:szCs w:val="28"/>
                </w:rPr>
              </w:ins>
            </m:ctrlPr>
          </m:sSubSupPr>
          <m:e>
            <m:r>
              <w:ins w:id="767" w:author="Xiaolong Liu" w:date="2022-07-20T16:01:00Z">
                <w:rPr>
                  <w:rFonts w:ascii="Cambria Math" w:hAnsi="Cambria Math" w:cs="Times New Roman"/>
                  <w:sz w:val="24"/>
                  <w:szCs w:val="28"/>
                </w:rPr>
                <m:t>c</m:t>
              </w:ins>
            </m:r>
          </m:e>
          <m:sub>
            <m:r>
              <w:ins w:id="768" w:author="Xiaolong Liu" w:date="2022-07-20T16:01:00Z">
                <m:rPr>
                  <m:sty m:val="bi"/>
                </m:rPr>
                <w:rPr>
                  <w:rFonts w:ascii="Cambria Math" w:hAnsi="Cambria Math" w:cs="Times New Roman"/>
                  <w:sz w:val="24"/>
                  <w:szCs w:val="28"/>
                </w:rPr>
                <m:t xml:space="preserve">k↑ </m:t>
              </w:ins>
            </m:r>
          </m:sub>
          <m:sup>
            <m:r>
              <w:ins w:id="769" w:author="Xiaolong Liu" w:date="2022-07-20T16:01:00Z">
                <w:rPr>
                  <w:rFonts w:ascii="Cambria Math" w:hAnsi="Cambria Math" w:cs="Times New Roman"/>
                  <w:sz w:val="24"/>
                  <w:szCs w:val="28"/>
                </w:rPr>
                <m:t>†</m:t>
              </w:ins>
            </m:r>
          </m:sup>
        </m:sSubSup>
        <m:r>
          <w:ins w:id="770" w:author="Xiaolong Liu" w:date="2022-07-20T16:01:00Z">
            <w:rPr>
              <w:rFonts w:ascii="Cambria Math" w:hAnsi="Cambria Math" w:cs="Times New Roman"/>
              <w:sz w:val="24"/>
              <w:szCs w:val="28"/>
            </w:rPr>
            <m:t xml:space="preserve">, </m:t>
          </w:ins>
        </m:r>
        <m:sSub>
          <m:sSubPr>
            <m:ctrlPr>
              <w:ins w:id="771" w:author="Xiaolong Liu" w:date="2022-07-20T16:01:00Z">
                <w:rPr>
                  <w:rFonts w:ascii="Cambria Math" w:hAnsi="Cambria Math" w:cs="Times New Roman"/>
                  <w:i/>
                  <w:sz w:val="24"/>
                  <w:szCs w:val="28"/>
                </w:rPr>
              </w:ins>
            </m:ctrlPr>
          </m:sSubPr>
          <m:e>
            <m:r>
              <w:ins w:id="772" w:author="Xiaolong Liu" w:date="2022-07-20T16:01:00Z">
                <w:rPr>
                  <w:rFonts w:ascii="Cambria Math" w:hAnsi="Cambria Math" w:cs="Times New Roman"/>
                  <w:sz w:val="24"/>
                  <w:szCs w:val="28"/>
                </w:rPr>
                <m:t>c</m:t>
              </w:ins>
            </m:r>
          </m:e>
          <m:sub>
            <m:r>
              <w:ins w:id="773" w:author="Xiaolong Liu" w:date="2022-07-20T16:01:00Z">
                <w:rPr>
                  <w:rFonts w:ascii="Cambria Math" w:hAnsi="Cambria Math" w:cs="Times New Roman"/>
                  <w:sz w:val="24"/>
                  <w:szCs w:val="28"/>
                </w:rPr>
                <m:t>-</m:t>
              </w:ins>
            </m:r>
            <m:r>
              <w:ins w:id="774" w:author="Xiaolong Liu" w:date="2022-07-20T16:01:00Z">
                <m:rPr>
                  <m:sty m:val="bi"/>
                </m:rPr>
                <w:rPr>
                  <w:rFonts w:ascii="Cambria Math" w:hAnsi="Cambria Math" w:cs="Times New Roman"/>
                  <w:sz w:val="24"/>
                  <w:szCs w:val="28"/>
                </w:rPr>
                <m:t>k</m:t>
              </w:ins>
            </m:r>
            <m:r>
              <w:ins w:id="775" w:author="Xiaolong Liu" w:date="2022-07-20T16:01:00Z">
                <w:rPr>
                  <w:rFonts w:ascii="Cambria Math" w:hAnsi="Cambria Math" w:cs="Times New Roman"/>
                  <w:sz w:val="24"/>
                  <w:szCs w:val="28"/>
                </w:rPr>
                <m:t>↓</m:t>
              </w:ins>
            </m:r>
          </m:sub>
        </m:sSub>
        <m:r>
          <w:ins w:id="776" w:author="Xiaolong Liu" w:date="2022-07-20T16:01:00Z">
            <w:rPr>
              <w:rFonts w:ascii="Cambria Math" w:hAnsi="Cambria Math" w:cs="Times New Roman"/>
              <w:sz w:val="24"/>
              <w:szCs w:val="28"/>
            </w:rPr>
            <m:t>)</m:t>
          </w:ins>
        </m:r>
      </m:oMath>
      <w:ins w:id="777" w:author="Xiaolong Liu" w:date="2022-07-20T10:24:00Z">
        <w:r w:rsidR="00601500" w:rsidRPr="002B4446">
          <w:rPr>
            <w:rFonts w:ascii="Times New Roman" w:hAnsi="Times New Roman" w:cs="Times New Roman"/>
            <w:sz w:val="24"/>
            <w:szCs w:val="28"/>
          </w:rPr>
          <w:t xml:space="preserve"> </w:t>
        </w:r>
      </w:ins>
      <w:commentRangeStart w:id="778"/>
      <w:r w:rsidRPr="002B4446">
        <w:rPr>
          <w:rFonts w:ascii="Times New Roman" w:hAnsi="Times New Roman" w:cs="Times New Roman"/>
          <w:sz w:val="24"/>
          <w:szCs w:val="28"/>
        </w:rPr>
        <w:t>is</w:t>
      </w:r>
      <w:commentRangeEnd w:id="778"/>
      <w:r w:rsidR="00B614FF" w:rsidRPr="002B4446">
        <w:rPr>
          <w:rStyle w:val="aa"/>
          <w:rFonts w:ascii="Times New Roman" w:hAnsi="Times New Roman" w:cs="Times New Roman"/>
          <w:rPrChange w:id="779" w:author="Xiaolong Liu" w:date="2022-07-21T00:25:00Z">
            <w:rPr>
              <w:rStyle w:val="aa"/>
            </w:rPr>
          </w:rPrChange>
        </w:rPr>
        <w:commentReference w:id="778"/>
      </w:r>
      <w:r w:rsidR="008D5945" w:rsidRPr="008D5945">
        <w:rPr>
          <w:rFonts w:ascii="Times New Roman" w:hAnsi="Times New Roman" w:cs="Times New Roman"/>
          <w:sz w:val="24"/>
          <w:szCs w:val="28"/>
          <w:vertAlign w:val="superscript"/>
        </w:rPr>
        <w:fldChar w:fldCharType="begin"/>
      </w:r>
      <w:r w:rsidR="008D5945" w:rsidRPr="008D5945">
        <w:rPr>
          <w:rFonts w:ascii="Times New Roman" w:hAnsi="Times New Roman" w:cs="Times New Roman"/>
          <w:sz w:val="24"/>
          <w:szCs w:val="28"/>
          <w:vertAlign w:val="superscript"/>
        </w:rPr>
        <w:instrText xml:space="preserve"> REF _Ref109323531 \r \h </w:instrText>
      </w:r>
      <w:r w:rsidR="008D5945">
        <w:rPr>
          <w:rFonts w:ascii="Times New Roman" w:hAnsi="Times New Roman" w:cs="Times New Roman"/>
          <w:sz w:val="24"/>
          <w:szCs w:val="28"/>
          <w:vertAlign w:val="superscript"/>
        </w:rPr>
        <w:instrText xml:space="preserve"> \* MERGEFORMAT </w:instrText>
      </w:r>
      <w:r w:rsidR="008D5945" w:rsidRPr="008D5945">
        <w:rPr>
          <w:rFonts w:ascii="Times New Roman" w:hAnsi="Times New Roman" w:cs="Times New Roman"/>
          <w:sz w:val="24"/>
          <w:szCs w:val="28"/>
          <w:vertAlign w:val="superscript"/>
        </w:rPr>
      </w:r>
      <w:r w:rsidR="008D5945" w:rsidRPr="008D5945">
        <w:rPr>
          <w:rFonts w:ascii="Times New Roman" w:hAnsi="Times New Roman" w:cs="Times New Roman"/>
          <w:sz w:val="24"/>
          <w:szCs w:val="28"/>
          <w:vertAlign w:val="superscript"/>
        </w:rPr>
        <w:fldChar w:fldCharType="separate"/>
      </w:r>
      <w:r w:rsidR="008D5945" w:rsidRPr="008D5945">
        <w:rPr>
          <w:rFonts w:ascii="Times New Roman" w:hAnsi="Times New Roman" w:cs="Times New Roman"/>
          <w:sz w:val="24"/>
          <w:szCs w:val="28"/>
          <w:vertAlign w:val="superscript"/>
        </w:rPr>
        <w:t>[2]</w:t>
      </w:r>
      <w:r w:rsidR="008D5945" w:rsidRPr="008D5945">
        <w:rPr>
          <w:rFonts w:ascii="Times New Roman" w:hAnsi="Times New Roman" w:cs="Times New Roman"/>
          <w:sz w:val="24"/>
          <w:szCs w:val="28"/>
          <w:vertAlign w:val="superscript"/>
        </w:rPr>
        <w:fldChar w:fldCharType="end"/>
      </w:r>
      <w:del w:id="780" w:author="Xiaolong Liu" w:date="2022-07-20T10:28:00Z">
        <w:r w:rsidRPr="002B4446" w:rsidDel="000E61D8">
          <w:rPr>
            <w:rFonts w:ascii="Times New Roman" w:hAnsi="Times New Roman" w:cs="Times New Roman"/>
            <w:sz w:val="24"/>
            <w:szCs w:val="28"/>
          </w:rPr>
          <w:delText xml:space="preserve">(take one band </w:delText>
        </w:r>
        <w:r w:rsidR="007C0ED7" w:rsidRPr="002B4446" w:rsidDel="000E61D8">
          <w:rPr>
            <w:rFonts w:ascii="Times New Roman" w:hAnsi="Times New Roman" w:cs="Times New Roman"/>
            <w:sz w:val="24"/>
            <w:szCs w:val="28"/>
          </w:rPr>
          <w:delText xml:space="preserve">simulation </w:delText>
        </w:r>
        <w:r w:rsidRPr="002B4446" w:rsidDel="000E61D8">
          <w:rPr>
            <w:rFonts w:ascii="Times New Roman" w:hAnsi="Times New Roman" w:cs="Times New Roman"/>
            <w:sz w:val="24"/>
            <w:szCs w:val="28"/>
          </w:rPr>
          <w:delText xml:space="preserve">as </w:delText>
        </w:r>
        <w:r w:rsidR="006262B1" w:rsidRPr="002B4446" w:rsidDel="000E61D8">
          <w:rPr>
            <w:rFonts w:ascii="Times New Roman" w:hAnsi="Times New Roman" w:cs="Times New Roman"/>
            <w:sz w:val="24"/>
            <w:szCs w:val="28"/>
          </w:rPr>
          <w:delText xml:space="preserve">an </w:delText>
        </w:r>
        <w:r w:rsidRPr="002B4446" w:rsidDel="000E61D8">
          <w:rPr>
            <w:rFonts w:ascii="Times New Roman" w:hAnsi="Times New Roman" w:cs="Times New Roman"/>
            <w:sz w:val="24"/>
            <w:szCs w:val="28"/>
          </w:rPr>
          <w:delText>example)</w:delText>
        </w:r>
      </w:del>
    </w:p>
    <w:p w14:paraId="02073346" w14:textId="6946BCB3" w:rsidR="00564C2B" w:rsidRPr="002B4446" w:rsidRDefault="00000000" w:rsidP="00FC3623">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BdG</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m:t>
              </m:r>
              <m:d>
                <m:dPr>
                  <m:ctrlPr>
                    <w:rPr>
                      <w:rFonts w:ascii="Cambria Math" w:hAnsi="Cambria Math" w:cs="Times New Roman"/>
                      <w:i/>
                      <w:sz w:val="24"/>
                      <w:szCs w:val="28"/>
                    </w:rPr>
                  </m:ctrlPr>
                </m:dPr>
                <m:e>
                  <m:m>
                    <m:mPr>
                      <m:mcs>
                        <m:mc>
                          <m:mcPr>
                            <m:count m:val="2"/>
                            <m:mcJc m:val="center"/>
                          </m:mcPr>
                        </m:mc>
                      </m:mcs>
                      <m:ctrlPr>
                        <w:rPr>
                          <w:rFonts w:ascii="Cambria Math" w:hAnsi="Cambria Math" w:cs="Times New Roman"/>
                          <w:i/>
                          <w:sz w:val="24"/>
                          <w:szCs w:val="28"/>
                        </w:rPr>
                      </m:ctrlPr>
                    </m:mPr>
                    <m:mr>
                      <m:e>
                        <m:r>
                          <w:rPr>
                            <w:rFonts w:ascii="Cambria Math" w:hAnsi="Cambria Math" w:cs="Times New Roman"/>
                            <w:sz w:val="24"/>
                            <w:szCs w:val="28"/>
                          </w:rPr>
                          <m:t>ϵ</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e>
                      <m:e>
                        <m:r>
                          <m:rPr>
                            <m:sty m:val="p"/>
                          </m:rPr>
                          <w:rPr>
                            <w:rFonts w:ascii="Cambria Math" w:hAnsi="Cambria Math" w:cs="Times New Roman"/>
                            <w:sz w:val="24"/>
                            <w:szCs w:val="28"/>
                          </w:rPr>
                          <m:t>Δ</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e>
                    </m:mr>
                    <m:mr>
                      <m:e>
                        <m:sSup>
                          <m:sSupPr>
                            <m:ctrlPr>
                              <w:rPr>
                                <w:rFonts w:ascii="Cambria Math" w:hAnsi="Cambria Math" w:cs="Times New Roman"/>
                                <w:sz w:val="24"/>
                                <w:szCs w:val="28"/>
                              </w:rPr>
                            </m:ctrlPr>
                          </m:sSupPr>
                          <m:e>
                            <m:r>
                              <m:rPr>
                                <m:sty m:val="p"/>
                              </m:rPr>
                              <w:rPr>
                                <w:rFonts w:ascii="Cambria Math" w:hAnsi="Cambria Math" w:cs="Times New Roman"/>
                                <w:sz w:val="24"/>
                                <w:szCs w:val="28"/>
                              </w:rPr>
                              <m:t>Δ</m:t>
                            </m:r>
                          </m:e>
                          <m:sup>
                            <m:r>
                              <m:rPr>
                                <m:sty m:val="p"/>
                              </m:rPr>
                              <w:rPr>
                                <w:rFonts w:ascii="Cambria Math" w:hAnsi="Cambria Math" w:cs="Times New Roman"/>
                                <w:sz w:val="24"/>
                                <w:szCs w:val="28"/>
                              </w:rPr>
                              <m:t>*</m:t>
                            </m:r>
                          </m:sup>
                        </m:sSup>
                        <m:d>
                          <m:dPr>
                            <m:ctrlPr>
                              <w:rPr>
                                <w:rFonts w:ascii="Cambria Math" w:hAnsi="Cambria Math" w:cs="Times New Roman"/>
                                <w:i/>
                                <w:sz w:val="24"/>
                                <w:szCs w:val="28"/>
                              </w:rPr>
                            </m:ctrlPr>
                          </m:dPr>
                          <m:e>
                            <m:r>
                              <m:rPr>
                                <m:sty m:val="bi"/>
                              </m:rPr>
                              <w:rPr>
                                <w:rFonts w:ascii="Cambria Math" w:hAnsi="Cambria Math" w:cs="Times New Roman"/>
                                <w:sz w:val="24"/>
                                <w:szCs w:val="28"/>
                              </w:rPr>
                              <m:t>k</m:t>
                            </m:r>
                          </m:e>
                        </m:d>
                      </m:e>
                      <m:e>
                        <m:r>
                          <w:rPr>
                            <w:rFonts w:ascii="Cambria Math" w:hAnsi="Cambria Math" w:cs="Times New Roman"/>
                            <w:sz w:val="24"/>
                            <w:szCs w:val="28"/>
                          </w:rPr>
                          <m:t>-ϵ</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e>
                    </m:mr>
                  </m:m>
                </m:e>
              </m:d>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5</m:t>
                  </m:r>
                </m:e>
              </m:d>
            </m:e>
          </m:eqArr>
        </m:oMath>
      </m:oMathPara>
    </w:p>
    <w:p w14:paraId="1E2E2375" w14:textId="0925C865" w:rsidR="007C0ED7" w:rsidRPr="002B4446" w:rsidRDefault="007C0ED7" w:rsidP="00FC3623">
      <w:pPr>
        <w:rPr>
          <w:rFonts w:ascii="Times New Roman" w:hAnsi="Times New Roman" w:cs="Times New Roman"/>
          <w:sz w:val="24"/>
          <w:szCs w:val="28"/>
        </w:rPr>
      </w:pPr>
      <w:r w:rsidRPr="002B4446">
        <w:rPr>
          <w:rFonts w:ascii="Times New Roman" w:hAnsi="Times New Roman" w:cs="Times New Roman"/>
          <w:sz w:val="24"/>
          <w:szCs w:val="28"/>
        </w:rPr>
        <w:t xml:space="preserve">then the </w:t>
      </w:r>
      <w:ins w:id="781" w:author="Xiaolong Liu" w:date="2022-07-20T10:37:00Z">
        <w:r w:rsidR="00B614FF" w:rsidRPr="002B4446">
          <w:rPr>
            <w:rFonts w:ascii="Times New Roman" w:hAnsi="Times New Roman" w:cs="Times New Roman"/>
            <w:sz w:val="24"/>
            <w:szCs w:val="28"/>
          </w:rPr>
          <w:t xml:space="preserve">bare </w:t>
        </w:r>
      </w:ins>
      <w:del w:id="782" w:author="Xiaolong Liu" w:date="2022-07-20T10:37:00Z">
        <w:r w:rsidRPr="002B4446" w:rsidDel="00B614FF">
          <w:rPr>
            <w:rFonts w:ascii="Times New Roman" w:hAnsi="Times New Roman" w:cs="Times New Roman"/>
            <w:sz w:val="24"/>
            <w:szCs w:val="28"/>
          </w:rPr>
          <w:delText xml:space="preserve">system </w:delText>
        </w:r>
      </w:del>
      <w:r w:rsidRPr="002B4446">
        <w:rPr>
          <w:rFonts w:ascii="Times New Roman" w:hAnsi="Times New Roman" w:cs="Times New Roman"/>
          <w:sz w:val="24"/>
          <w:szCs w:val="28"/>
        </w:rPr>
        <w:t>Green's function is</w:t>
      </w:r>
    </w:p>
    <w:p w14:paraId="617E9810" w14:textId="5014C18D" w:rsidR="00564C2B" w:rsidRPr="002B4446" w:rsidRDefault="00000000" w:rsidP="007C0ED7">
      <w:pPr>
        <w:rPr>
          <w:ins w:id="783" w:author="Xiaolong Liu" w:date="2022-07-20T16:21:00Z"/>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d>
                        <m:dPr>
                          <m:ctrlPr>
                            <w:ins w:id="784" w:author="Xiaolong Liu" w:date="2022-07-21T01:09:00Z">
                              <w:rPr>
                                <w:rFonts w:ascii="Cambria Math" w:hAnsi="Cambria Math" w:cs="Times New Roman"/>
                                <w:i/>
                                <w:sz w:val="24"/>
                                <w:szCs w:val="28"/>
                              </w:rPr>
                            </w:ins>
                          </m:ctrlPr>
                        </m:dPr>
                        <m:e>
                          <m:r>
                            <w:rPr>
                              <w:rFonts w:ascii="Cambria Math" w:hAnsi="Cambria Math" w:cs="Times New Roman"/>
                              <w:sz w:val="24"/>
                              <w:szCs w:val="28"/>
                            </w:rPr>
                            <m:t>E+iδ</m:t>
                          </m:r>
                        </m:e>
                      </m:d>
                      <m:r>
                        <w:ins w:id="785" w:author="Xiaolong Liu" w:date="2022-07-21T01:09:00Z">
                          <w:rPr>
                            <w:rFonts w:ascii="Cambria Math" w:hAnsi="Cambria Math" w:cs="Times New Roman"/>
                            <w:sz w:val="24"/>
                            <w:szCs w:val="28"/>
                          </w:rPr>
                          <m:t>I</m:t>
                        </w:ins>
                      </m:r>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BdG</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d>
                </m:e>
                <m:sup>
                  <m:r>
                    <w:rPr>
                      <w:rFonts w:ascii="Cambria Math" w:hAnsi="Cambria Math" w:cs="Times New Roman"/>
                      <w:sz w:val="24"/>
                      <w:szCs w:val="28"/>
                    </w:rPr>
                    <m:t>-1</m:t>
                  </m:r>
                </m:sup>
              </m:sSup>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6</m:t>
                  </m:r>
                </m:e>
              </m:d>
            </m:e>
          </m:eqArr>
        </m:oMath>
      </m:oMathPara>
    </w:p>
    <w:p w14:paraId="3BEFCB60" w14:textId="50296E0C" w:rsidR="002B321A" w:rsidRPr="002B4446" w:rsidRDefault="002B321A" w:rsidP="007C0ED7">
      <w:pPr>
        <w:rPr>
          <w:ins w:id="786" w:author="Xiaolong Liu" w:date="2022-07-20T16:21:00Z"/>
          <w:rFonts w:ascii="Times New Roman" w:hAnsi="Times New Roman" w:cs="Times New Roman"/>
          <w:sz w:val="24"/>
          <w:szCs w:val="28"/>
        </w:rPr>
      </w:pPr>
      <w:ins w:id="787" w:author="Xiaolong Liu" w:date="2022-07-20T16:21:00Z">
        <w:r w:rsidRPr="002B4446">
          <w:rPr>
            <w:rFonts w:ascii="Times New Roman" w:hAnsi="Times New Roman" w:cs="Times New Roman"/>
            <w:sz w:val="24"/>
            <w:szCs w:val="28"/>
          </w:rPr>
          <w:t xml:space="preserve">As in QPI, The T-matrix is </w:t>
        </w:r>
      </w:ins>
    </w:p>
    <w:p w14:paraId="09E48F41" w14:textId="77777777" w:rsidR="002B321A" w:rsidRPr="00226DF5" w:rsidRDefault="002B321A" w:rsidP="002B321A">
      <w:pPr>
        <w:rPr>
          <w:ins w:id="788" w:author="Xiaolong Liu" w:date="2022-07-20T16:21:00Z"/>
          <w:rFonts w:ascii="Times New Roman" w:hAnsi="Times New Roman" w:cs="Times New Roman"/>
          <w:sz w:val="24"/>
          <w:szCs w:val="28"/>
        </w:rPr>
      </w:pPr>
      <m:oMathPara>
        <m:oMath>
          <m:r>
            <w:ins w:id="789" w:author="Xiaolong Liu" w:date="2022-07-20T16:21:00Z">
              <w:rPr>
                <w:rFonts w:ascii="Cambria Math" w:hAnsi="Cambria Math" w:cs="Times New Roman"/>
                <w:sz w:val="24"/>
                <w:szCs w:val="28"/>
              </w:rPr>
              <m:t>T</m:t>
            </w:ins>
          </m:r>
          <m:d>
            <m:dPr>
              <m:ctrlPr>
                <w:ins w:id="790" w:author="Xiaolong Liu" w:date="2022-07-20T16:21:00Z">
                  <w:rPr>
                    <w:rFonts w:ascii="Cambria Math" w:hAnsi="Cambria Math" w:cs="Times New Roman"/>
                    <w:i/>
                    <w:sz w:val="24"/>
                    <w:szCs w:val="28"/>
                  </w:rPr>
                </w:ins>
              </m:ctrlPr>
            </m:dPr>
            <m:e>
              <m:r>
                <w:ins w:id="791" w:author="Xiaolong Liu" w:date="2022-07-20T16:21:00Z">
                  <w:rPr>
                    <w:rFonts w:ascii="Cambria Math" w:hAnsi="Cambria Math" w:cs="Times New Roman"/>
                    <w:sz w:val="24"/>
                    <w:szCs w:val="28"/>
                  </w:rPr>
                  <m:t>E</m:t>
                </w:ins>
              </m:r>
            </m:e>
          </m:d>
          <m:r>
            <w:ins w:id="792" w:author="Xiaolong Liu" w:date="2022-07-20T16:21:00Z">
              <w:rPr>
                <w:rFonts w:ascii="Cambria Math" w:hAnsi="Cambria Math" w:cs="Times New Roman"/>
                <w:sz w:val="24"/>
                <w:szCs w:val="28"/>
              </w:rPr>
              <m:t>=</m:t>
            </w:ins>
          </m:r>
          <m:sSup>
            <m:sSupPr>
              <m:ctrlPr>
                <w:ins w:id="793" w:author="Xiaolong Liu" w:date="2022-07-20T16:21:00Z">
                  <w:rPr>
                    <w:rFonts w:ascii="Cambria Math" w:hAnsi="Cambria Math" w:cs="Times New Roman"/>
                    <w:i/>
                    <w:sz w:val="24"/>
                    <w:szCs w:val="28"/>
                  </w:rPr>
                </w:ins>
              </m:ctrlPr>
            </m:sSupPr>
            <m:e>
              <m:d>
                <m:dPr>
                  <m:ctrlPr>
                    <w:ins w:id="794" w:author="Xiaolong Liu" w:date="2022-07-20T16:21:00Z">
                      <w:rPr>
                        <w:rFonts w:ascii="Cambria Math" w:hAnsi="Cambria Math" w:cs="Times New Roman"/>
                        <w:i/>
                        <w:sz w:val="24"/>
                        <w:szCs w:val="28"/>
                      </w:rPr>
                    </w:ins>
                  </m:ctrlPr>
                </m:dPr>
                <m:e>
                  <m:r>
                    <w:ins w:id="795" w:author="Xiaolong Liu" w:date="2022-07-20T16:21:00Z">
                      <w:rPr>
                        <w:rFonts w:ascii="Cambria Math" w:hAnsi="Cambria Math" w:cs="Times New Roman"/>
                        <w:sz w:val="24"/>
                        <w:szCs w:val="28"/>
                      </w:rPr>
                      <m:t>I- U</m:t>
                    </w:ins>
                  </m:r>
                  <m:sSub>
                    <m:sSubPr>
                      <m:ctrlPr>
                        <w:ins w:id="796" w:author="Xiaolong Liu" w:date="2022-07-20T16:21:00Z">
                          <w:rPr>
                            <w:rFonts w:ascii="Cambria Math" w:hAnsi="Cambria Math" w:cs="Times New Roman"/>
                            <w:i/>
                            <w:sz w:val="24"/>
                            <w:szCs w:val="28"/>
                          </w:rPr>
                        </w:ins>
                      </m:ctrlPr>
                    </m:sSubPr>
                    <m:e>
                      <m:r>
                        <w:ins w:id="797" w:author="Xiaolong Liu" w:date="2022-07-20T16:21:00Z">
                          <m:rPr>
                            <m:scr m:val="script"/>
                          </m:rPr>
                          <w:rPr>
                            <w:rFonts w:ascii="Cambria Math" w:hAnsi="Cambria Math" w:cs="Times New Roman"/>
                            <w:sz w:val="24"/>
                            <w:szCs w:val="28"/>
                          </w:rPr>
                          <m:t>G</m:t>
                        </w:ins>
                      </m:r>
                    </m:e>
                    <m:sub>
                      <m:r>
                        <w:ins w:id="798" w:author="Xiaolong Liu" w:date="2022-07-20T16:21:00Z">
                          <w:rPr>
                            <w:rFonts w:ascii="Cambria Math" w:hAnsi="Cambria Math" w:cs="Times New Roman"/>
                            <w:sz w:val="24"/>
                            <w:szCs w:val="28"/>
                          </w:rPr>
                          <m:t>0</m:t>
                        </w:ins>
                      </m:r>
                    </m:sub>
                  </m:sSub>
                  <m:d>
                    <m:dPr>
                      <m:ctrlPr>
                        <w:ins w:id="799" w:author="Xiaolong Liu" w:date="2022-07-20T16:21:00Z">
                          <w:rPr>
                            <w:rFonts w:ascii="Cambria Math" w:hAnsi="Cambria Math" w:cs="Times New Roman"/>
                            <w:i/>
                            <w:sz w:val="24"/>
                            <w:szCs w:val="28"/>
                          </w:rPr>
                        </w:ins>
                      </m:ctrlPr>
                    </m:dPr>
                    <m:e>
                      <m:r>
                        <w:ins w:id="800" w:author="Xiaolong Liu" w:date="2022-07-20T16:21:00Z">
                          <w:rPr>
                            <w:rFonts w:ascii="Cambria Math" w:hAnsi="Cambria Math" w:cs="Times New Roman"/>
                            <w:sz w:val="24"/>
                            <w:szCs w:val="28"/>
                          </w:rPr>
                          <m:t>0</m:t>
                        </w:ins>
                      </m:r>
                      <m:r>
                        <w:ins w:id="801" w:author="Xiaolong Liu" w:date="2022-07-20T16:21:00Z">
                          <m:rPr>
                            <m:sty m:val="bi"/>
                          </m:rPr>
                          <w:rPr>
                            <w:rFonts w:ascii="Cambria Math" w:hAnsi="Cambria Math" w:cs="Times New Roman"/>
                            <w:sz w:val="24"/>
                            <w:szCs w:val="28"/>
                          </w:rPr>
                          <m:t>,</m:t>
                        </w:ins>
                      </m:r>
                      <m:r>
                        <w:ins w:id="802" w:author="Xiaolong Liu" w:date="2022-07-20T16:21:00Z">
                          <w:rPr>
                            <w:rFonts w:ascii="Cambria Math" w:hAnsi="Cambria Math" w:cs="Times New Roman"/>
                            <w:sz w:val="24"/>
                            <w:szCs w:val="28"/>
                          </w:rPr>
                          <m:t>E</m:t>
                        </w:ins>
                      </m:r>
                    </m:e>
                  </m:d>
                </m:e>
              </m:d>
            </m:e>
            <m:sup>
              <m:r>
                <w:ins w:id="803" w:author="Xiaolong Liu" w:date="2022-07-20T16:21:00Z">
                  <w:rPr>
                    <w:rFonts w:ascii="Cambria Math" w:hAnsi="Cambria Math" w:cs="Times New Roman"/>
                    <w:sz w:val="24"/>
                    <w:szCs w:val="28"/>
                  </w:rPr>
                  <m:t>-1</m:t>
                </w:ins>
              </m:r>
            </m:sup>
          </m:sSup>
          <m:r>
            <w:ins w:id="804" w:author="Xiaolong Liu" w:date="2022-07-20T16:21:00Z">
              <w:rPr>
                <w:rFonts w:ascii="Cambria Math" w:hAnsi="Cambria Math" w:cs="Times New Roman"/>
                <w:sz w:val="24"/>
                <w:szCs w:val="28"/>
              </w:rPr>
              <m:t>U</m:t>
            </w:ins>
          </m:r>
        </m:oMath>
      </m:oMathPara>
    </w:p>
    <w:p w14:paraId="5747F321" w14:textId="75AC1FC9" w:rsidR="002B321A" w:rsidRPr="00226DF5" w:rsidRDefault="002B321A" w:rsidP="007C0ED7">
      <w:pPr>
        <w:rPr>
          <w:ins w:id="805" w:author="Xiaolong Liu" w:date="2022-07-20T16:21:00Z"/>
          <w:rFonts w:ascii="Times New Roman" w:hAnsi="Times New Roman" w:cs="Times New Roman"/>
          <w:sz w:val="24"/>
          <w:szCs w:val="28"/>
        </w:rPr>
      </w:pPr>
      <w:ins w:id="806" w:author="Xiaolong Liu" w:date="2022-07-20T16:21:00Z">
        <w:r w:rsidRPr="00226DF5">
          <w:rPr>
            <w:rFonts w:ascii="Times New Roman" w:hAnsi="Times New Roman" w:cs="Times New Roman"/>
            <w:sz w:val="24"/>
            <w:szCs w:val="28"/>
          </w:rPr>
          <w:t xml:space="preserve">, where </w:t>
        </w:r>
      </w:ins>
    </w:p>
    <w:p w14:paraId="674C6585" w14:textId="718D29E1" w:rsidR="00AA669D" w:rsidRPr="00226DF5" w:rsidRDefault="00AA669D" w:rsidP="007C0ED7">
      <w:pPr>
        <w:rPr>
          <w:ins w:id="807" w:author="Xiaolong Liu" w:date="2022-07-20T16:22:00Z"/>
          <w:rFonts w:ascii="Times New Roman" w:hAnsi="Times New Roman" w:cs="Times New Roman"/>
          <w:sz w:val="24"/>
          <w:szCs w:val="28"/>
        </w:rPr>
      </w:pPr>
      <m:oMathPara>
        <m:oMath>
          <m:r>
            <w:ins w:id="808" w:author="Xiaolong Liu" w:date="2022-07-20T16:21:00Z">
              <w:rPr>
                <w:rFonts w:ascii="Cambria Math" w:hAnsi="Cambria Math" w:cs="Times New Roman"/>
                <w:sz w:val="24"/>
                <w:szCs w:val="28"/>
              </w:rPr>
              <m:t>U=</m:t>
            </w:ins>
          </m:r>
          <m:d>
            <m:dPr>
              <m:ctrlPr>
                <w:ins w:id="809" w:author="Xiaolong Liu" w:date="2022-07-20T16:22:00Z">
                  <w:rPr>
                    <w:rFonts w:ascii="Cambria Math" w:hAnsi="Cambria Math" w:cs="Times New Roman"/>
                    <w:i/>
                    <w:sz w:val="24"/>
                    <w:szCs w:val="28"/>
                  </w:rPr>
                </w:ins>
              </m:ctrlPr>
            </m:dPr>
            <m:e>
              <m:m>
                <m:mPr>
                  <m:mcs>
                    <m:mc>
                      <m:mcPr>
                        <m:count m:val="2"/>
                        <m:mcJc m:val="center"/>
                      </m:mcPr>
                    </m:mc>
                  </m:mcs>
                  <m:ctrlPr>
                    <w:ins w:id="810" w:author="Xiaolong Liu" w:date="2022-07-20T16:22:00Z">
                      <w:rPr>
                        <w:rFonts w:ascii="Cambria Math" w:hAnsi="Cambria Math" w:cs="Times New Roman"/>
                        <w:i/>
                        <w:sz w:val="24"/>
                        <w:szCs w:val="28"/>
                      </w:rPr>
                    </w:ins>
                  </m:ctrlPr>
                </m:mPr>
                <m:mr>
                  <m:e>
                    <m:sSub>
                      <m:sSubPr>
                        <m:ctrlPr>
                          <w:rPr>
                            <w:rFonts w:ascii="Cambria Math" w:hAnsi="Cambria Math" w:cs="Times New Roman"/>
                            <w:i/>
                            <w:sz w:val="24"/>
                            <w:szCs w:val="28"/>
                          </w:rPr>
                        </m:ctrlPr>
                      </m:sSubPr>
                      <m:e>
                        <m:r>
                          <w:ins w:id="811" w:author="Xiaolong Liu" w:date="2022-07-20T16:22:00Z">
                            <w:rPr>
                              <w:rFonts w:ascii="Cambria Math" w:hAnsi="Cambria Math" w:cs="Times New Roman"/>
                              <w:sz w:val="24"/>
                              <w:szCs w:val="28"/>
                            </w:rPr>
                            <m:t>U</m:t>
                          </w:ins>
                        </m:r>
                      </m:e>
                      <m:sub>
                        <m:r>
                          <w:rPr>
                            <w:rFonts w:ascii="Cambria Math" w:hAnsi="Cambria Math" w:cs="Times New Roman"/>
                            <w:sz w:val="24"/>
                            <w:szCs w:val="28"/>
                          </w:rPr>
                          <m:t>0</m:t>
                        </m:r>
                      </m:sub>
                    </m:sSub>
                  </m:e>
                  <m:e>
                    <m:r>
                      <w:ins w:id="812" w:author="Xiaolong Liu" w:date="2022-07-20T16:22:00Z">
                        <w:rPr>
                          <w:rFonts w:ascii="Cambria Math" w:hAnsi="Cambria Math" w:cs="Times New Roman"/>
                          <w:sz w:val="24"/>
                          <w:szCs w:val="28"/>
                        </w:rPr>
                        <m:t>0</m:t>
                      </w:ins>
                    </m:r>
                  </m:e>
                </m:mr>
                <m:mr>
                  <m:e>
                    <m:r>
                      <w:ins w:id="813" w:author="Xiaolong Liu" w:date="2022-07-20T16:22:00Z">
                        <w:rPr>
                          <w:rFonts w:ascii="Cambria Math" w:hAnsi="Cambria Math" w:cs="Times New Roman"/>
                          <w:sz w:val="24"/>
                          <w:szCs w:val="28"/>
                        </w:rPr>
                        <m:t>0</m:t>
                      </w:ins>
                    </m:r>
                  </m:e>
                  <m:e>
                    <m:r>
                      <w:ins w:id="814" w:author="Xiaolong Liu" w:date="2022-07-20T16:22:00Z">
                        <w:rPr>
                          <w:rFonts w:ascii="Cambria Math" w:hAnsi="Cambria Math" w:cs="Times New Roman"/>
                          <w:sz w:val="24"/>
                          <w:szCs w:val="28"/>
                        </w:rPr>
                        <m:t>-</m:t>
                      </w:ins>
                    </m:r>
                    <m:sSub>
                      <m:sSubPr>
                        <m:ctrlPr>
                          <w:rPr>
                            <w:rFonts w:ascii="Cambria Math" w:hAnsi="Cambria Math" w:cs="Times New Roman"/>
                            <w:i/>
                            <w:sz w:val="24"/>
                            <w:szCs w:val="28"/>
                          </w:rPr>
                        </m:ctrlPr>
                      </m:sSubPr>
                      <m:e>
                        <m:r>
                          <w:ins w:id="815" w:author="Xiaolong Liu" w:date="2022-07-20T16:22:00Z">
                            <w:rPr>
                              <w:rFonts w:ascii="Cambria Math" w:hAnsi="Cambria Math" w:cs="Times New Roman"/>
                              <w:sz w:val="24"/>
                              <w:szCs w:val="28"/>
                            </w:rPr>
                            <m:t>U</m:t>
                          </w:ins>
                        </m:r>
                      </m:e>
                      <m:sub>
                        <m:r>
                          <w:rPr>
                            <w:rFonts w:ascii="Cambria Math" w:hAnsi="Cambria Math" w:cs="Times New Roman"/>
                            <w:sz w:val="24"/>
                            <w:szCs w:val="28"/>
                          </w:rPr>
                          <m:t>0</m:t>
                        </m:r>
                      </m:sub>
                    </m:sSub>
                  </m:e>
                </m:mr>
              </m:m>
            </m:e>
          </m:d>
        </m:oMath>
      </m:oMathPara>
    </w:p>
    <w:p w14:paraId="5FF65C38" w14:textId="2ED3EB3B" w:rsidR="00564C2B" w:rsidRPr="008D5945" w:rsidDel="006F250C" w:rsidRDefault="00927AB1">
      <w:pPr>
        <w:rPr>
          <w:moveFrom w:id="816" w:author="Xiaolong Liu" w:date="2022-07-19T20:41:00Z"/>
          <w:rFonts w:ascii="Times New Roman" w:hAnsi="Times New Roman" w:cs="Times New Roman"/>
          <w:sz w:val="24"/>
          <w:szCs w:val="28"/>
        </w:rPr>
      </w:pPr>
      <w:ins w:id="817" w:author="Xiaolong Liu" w:date="2022-07-20T16:22:00Z">
        <w:r w:rsidRPr="002B4446">
          <w:rPr>
            <w:rFonts w:ascii="Times New Roman" w:hAnsi="Times New Roman" w:cs="Times New Roman"/>
            <w:sz w:val="24"/>
            <w:szCs w:val="28"/>
          </w:rPr>
          <w:t xml:space="preserve">is the scattering potential </w:t>
        </w:r>
      </w:ins>
      <w:ins w:id="818" w:author="Xiaolong Liu" w:date="2022-07-20T18:41:00Z">
        <w:r w:rsidR="001D7EB8" w:rsidRPr="002B4446">
          <w:rPr>
            <w:rFonts w:ascii="Times New Roman" w:hAnsi="Times New Roman" w:cs="Times New Roman"/>
            <w:sz w:val="24"/>
            <w:szCs w:val="28"/>
          </w:rPr>
          <w:t>of</w:t>
        </w:r>
        <w:r w:rsidR="005E0709" w:rsidRPr="002B4446">
          <w:rPr>
            <w:rFonts w:ascii="Times New Roman" w:hAnsi="Times New Roman" w:cs="Times New Roman"/>
            <w:sz w:val="24"/>
            <w:szCs w:val="28"/>
          </w:rPr>
          <w:t xml:space="preserve"> potential scatters</w:t>
        </w:r>
        <w:r w:rsidR="001955CE" w:rsidRPr="002B4446">
          <w:rPr>
            <w:rFonts w:ascii="Times New Roman" w:hAnsi="Times New Roman" w:cs="Times New Roman"/>
            <w:sz w:val="24"/>
            <w:szCs w:val="28"/>
          </w:rPr>
          <w:t xml:space="preserve"> (as opposed to magnetic scatters)</w:t>
        </w:r>
      </w:ins>
      <w:ins w:id="819" w:author="Xiaolong Liu" w:date="2022-07-20T16:23:00Z">
        <w:r w:rsidR="00985CAD" w:rsidRPr="002B4446">
          <w:rPr>
            <w:rFonts w:ascii="Times New Roman" w:hAnsi="Times New Roman" w:cs="Times New Roman"/>
            <w:sz w:val="24"/>
            <w:szCs w:val="28"/>
          </w:rPr>
          <w:t>.</w:t>
        </w:r>
      </w:ins>
      <w:r w:rsidR="008D5945">
        <w:rPr>
          <w:rFonts w:ascii="Times New Roman" w:hAnsi="Times New Roman" w:cs="Times New Roman"/>
          <w:sz w:val="24"/>
          <w:szCs w:val="28"/>
        </w:rPr>
        <w:t xml:space="preserve"> </w:t>
      </w:r>
      <w:moveFromRangeStart w:id="820" w:author="Xiaolong Liu" w:date="2022-07-19T20:41:00Z" w:name="move109155679"/>
    </w:p>
    <w:moveFromRangeEnd w:id="820"/>
    <w:p w14:paraId="508BE489" w14:textId="34758DEF" w:rsidR="006C7F3D" w:rsidRPr="002B4446" w:rsidRDefault="006C7F3D" w:rsidP="00891198">
      <w:pPr>
        <w:rPr>
          <w:rFonts w:ascii="Times New Roman" w:hAnsi="Times New Roman" w:cs="Times New Roman"/>
          <w:sz w:val="24"/>
          <w:szCs w:val="28"/>
        </w:rPr>
      </w:pPr>
      <w:r w:rsidRPr="002B4446">
        <w:rPr>
          <w:rFonts w:ascii="Times New Roman" w:hAnsi="Times New Roman" w:cs="Times New Roman"/>
          <w:sz w:val="24"/>
          <w:szCs w:val="28"/>
        </w:rPr>
        <w:t xml:space="preserve">Therefore, </w:t>
      </w:r>
      <w:del w:id="821" w:author="Xiaolong Liu" w:date="2022-07-20T16:23:00Z">
        <w:r w:rsidRPr="002B4446" w:rsidDel="00866A5D">
          <w:rPr>
            <w:rFonts w:ascii="Times New Roman" w:hAnsi="Times New Roman" w:cs="Times New Roman"/>
            <w:sz w:val="24"/>
            <w:szCs w:val="28"/>
          </w:rPr>
          <w:delText xml:space="preserve">substituting it into </w:delText>
        </w:r>
      </w:del>
      <w:del w:id="822" w:author="Xiaolong Liu" w:date="2022-07-20T11:57:00Z">
        <w:r w:rsidRPr="002B4446" w:rsidDel="00662426">
          <w:rPr>
            <w:rFonts w:ascii="Times New Roman" w:hAnsi="Times New Roman" w:cs="Times New Roman"/>
            <w:sz w:val="24"/>
            <w:szCs w:val="28"/>
          </w:rPr>
          <w:delText>equation</w:delText>
        </w:r>
      </w:del>
      <w:del w:id="823" w:author="Xiaolong Liu" w:date="2022-07-20T16:23:00Z">
        <w:r w:rsidRPr="002B4446" w:rsidDel="00866A5D">
          <w:rPr>
            <w:rFonts w:ascii="Times New Roman" w:hAnsi="Times New Roman" w:cs="Times New Roman"/>
            <w:sz w:val="24"/>
            <w:szCs w:val="28"/>
          </w:rPr>
          <w:delText xml:space="preserve">, </w:delText>
        </w:r>
      </w:del>
      <w:r w:rsidRPr="002B4446">
        <w:rPr>
          <w:rFonts w:ascii="Times New Roman" w:hAnsi="Times New Roman" w:cs="Times New Roman"/>
          <w:sz w:val="24"/>
          <w:szCs w:val="28"/>
        </w:rPr>
        <w:t xml:space="preserve">the </w:t>
      </w:r>
      <w:del w:id="824" w:author="Xiaolong Liu" w:date="2022-07-20T15:26:00Z">
        <w:r w:rsidRPr="002B4446" w:rsidDel="003402A7">
          <w:rPr>
            <w:rFonts w:ascii="Times New Roman" w:hAnsi="Times New Roman" w:cs="Times New Roman"/>
            <w:sz w:val="24"/>
            <w:szCs w:val="28"/>
          </w:rPr>
          <w:delText xml:space="preserve">disturbed </w:delText>
        </w:r>
      </w:del>
      <w:r w:rsidRPr="002B4446">
        <w:rPr>
          <w:rFonts w:ascii="Times New Roman" w:hAnsi="Times New Roman" w:cs="Times New Roman"/>
          <w:sz w:val="24"/>
          <w:szCs w:val="28"/>
        </w:rPr>
        <w:t>DOS</w:t>
      </w:r>
      <w:ins w:id="825" w:author="Xiaolong Liu" w:date="2022-07-20T15:27:00Z">
        <w:r w:rsidR="003402A7" w:rsidRPr="002B4446">
          <w:rPr>
            <w:rFonts w:ascii="Times New Roman" w:hAnsi="Times New Roman" w:cs="Times New Roman"/>
            <w:sz w:val="24"/>
            <w:szCs w:val="28"/>
          </w:rPr>
          <w:t xml:space="preserve"> in</w:t>
        </w:r>
      </w:ins>
      <w:r w:rsidRPr="002B4446">
        <w:rPr>
          <w:rFonts w:ascii="Times New Roman" w:hAnsi="Times New Roman" w:cs="Times New Roman"/>
          <w:sz w:val="24"/>
          <w:szCs w:val="28"/>
        </w:rPr>
        <w:t xml:space="preserve"> </w:t>
      </w:r>
      <w:ins w:id="826" w:author="Xiaolong Liu" w:date="2022-07-20T15:27:00Z">
        <w:r w:rsidR="003402A7" w:rsidRPr="002B4446">
          <w:rPr>
            <w:rFonts w:ascii="Times New Roman" w:hAnsi="Times New Roman" w:cs="Times New Roman"/>
            <w:b/>
            <w:bCs/>
            <w:i/>
            <w:iCs/>
            <w:sz w:val="24"/>
            <w:szCs w:val="28"/>
          </w:rPr>
          <w:t>q</w:t>
        </w:r>
        <w:r w:rsidR="003402A7" w:rsidRPr="002B4446">
          <w:rPr>
            <w:rFonts w:ascii="Times New Roman" w:hAnsi="Times New Roman" w:cs="Times New Roman"/>
            <w:sz w:val="24"/>
            <w:szCs w:val="28"/>
          </w:rPr>
          <w:t xml:space="preserve">-space </w:t>
        </w:r>
      </w:ins>
      <w:r w:rsidRPr="002B4446">
        <w:rPr>
          <w:rFonts w:ascii="Times New Roman" w:hAnsi="Times New Roman" w:cs="Times New Roman"/>
          <w:sz w:val="24"/>
          <w:szCs w:val="28"/>
        </w:rPr>
        <w:t>can be calculated as</w:t>
      </w:r>
    </w:p>
    <w:p w14:paraId="1A76A20B" w14:textId="495A00E7" w:rsidR="00564C2B" w:rsidRPr="002B4446" w:rsidRDefault="00000000" w:rsidP="00FC3623">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r>
                <w:rPr>
                  <w:rFonts w:ascii="Cambria Math" w:hAnsi="Cambria Math" w:cs="Times New Roman"/>
                  <w:sz w:val="24"/>
                  <w:szCs w:val="28"/>
                </w:rPr>
                <m:t>= -</m:t>
              </m:r>
              <m:f>
                <m:fPr>
                  <m:ctrlPr>
                    <w:rPr>
                      <w:rFonts w:ascii="Cambria Math" w:hAnsi="Cambria Math" w:cs="Times New Roman"/>
                      <w:i/>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m:t>
              </m:r>
              <m:sSub>
                <m:sSubPr>
                  <m:ctrlPr>
                    <w:rPr>
                      <w:rFonts w:ascii="Cambria Math" w:hAnsi="Cambria Math" w:cs="Times New Roman"/>
                      <w:i/>
                      <w:sz w:val="24"/>
                      <w:szCs w:val="28"/>
                    </w:rPr>
                  </m:ctrlPr>
                </m:sSubPr>
                <m:e>
                  <m:d>
                    <m:dPr>
                      <m:begChr m:val="["/>
                      <m:endChr m:val="]"/>
                      <m:ctrlPr>
                        <w:rPr>
                          <w:rFonts w:ascii="Cambria Math" w:hAnsi="Cambria Math" w:cs="Times New Roman"/>
                          <w:i/>
                          <w:sz w:val="24"/>
                          <w:szCs w:val="28"/>
                        </w:rPr>
                      </m:ctrlPr>
                    </m:dPr>
                    <m:e>
                      <m:nary>
                        <m:naryPr>
                          <m:chr m:val="∑"/>
                          <m:limLoc m:val="undOvr"/>
                          <m:supHide m:val="1"/>
                          <m:ctrlPr>
                            <w:rPr>
                              <w:rFonts w:ascii="Cambria Math" w:hAnsi="Cambria Math" w:cs="Times New Roman"/>
                              <w:i/>
                              <w:sz w:val="24"/>
                              <w:szCs w:val="28"/>
                            </w:rPr>
                          </m:ctrlPr>
                        </m:naryPr>
                        <m:sub>
                          <m:r>
                            <m:rPr>
                              <m:sty m:val="bi"/>
                            </m:rPr>
                            <w:rPr>
                              <w:rFonts w:ascii="Cambria Math" w:hAnsi="Cambria Math" w:cs="Times New Roman"/>
                              <w:sz w:val="24"/>
                              <w:szCs w:val="28"/>
                            </w:rPr>
                            <m:t>k</m:t>
                          </m:r>
                        </m:sub>
                        <m:sup/>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k+q,</m:t>
                              </m:r>
                              <m:r>
                                <w:rPr>
                                  <w:rFonts w:ascii="Cambria Math" w:hAnsi="Cambria Math" w:cs="Times New Roman"/>
                                  <w:sz w:val="24"/>
                                  <w:szCs w:val="28"/>
                                </w:rPr>
                                <m:t>E</m:t>
                              </m:r>
                            </m:e>
                          </m:d>
                        </m:e>
                      </m:nary>
                    </m:e>
                  </m:d>
                </m:e>
                <m:sub>
                  <m:r>
                    <w:rPr>
                      <w:rFonts w:ascii="Cambria Math" w:hAnsi="Cambria Math" w:cs="Times New Roman"/>
                      <w:sz w:val="24"/>
                      <w:szCs w:val="28"/>
                    </w:rPr>
                    <m:t>11</m:t>
                  </m:r>
                </m:sub>
              </m:sSub>
              <m:ctrlPr>
                <w:rPr>
                  <w:rFonts w:ascii="Cambria Math" w:eastAsia="Cambria Math" w:hAnsi="Cambria Math" w:cs="Times New Roman"/>
                  <w:i/>
                  <w:szCs w:val="28"/>
                </w:rPr>
              </m:ctrlPr>
            </m:e>
            <m:e>
              <m:r>
                <w:ins w:id="827" w:author="Xiaolong Liu" w:date="2022-07-20T15:34:00Z">
                  <w:rPr>
                    <w:rFonts w:ascii="Cambria Math" w:hAnsi="Cambria Math" w:cs="Times New Roman"/>
                    <w:sz w:val="24"/>
                    <w:szCs w:val="28"/>
                  </w:rPr>
                  <m:t>=-</m:t>
                </w:ins>
              </m:r>
              <m:f>
                <m:fPr>
                  <m:ctrlPr>
                    <w:ins w:id="828" w:author="Xiaolong Liu" w:date="2022-07-20T15:34:00Z">
                      <w:rPr>
                        <w:rFonts w:ascii="Cambria Math" w:hAnsi="Cambria Math" w:cs="Times New Roman"/>
                        <w:i/>
                        <w:sz w:val="24"/>
                        <w:szCs w:val="28"/>
                      </w:rPr>
                    </w:ins>
                  </m:ctrlPr>
                </m:fPr>
                <m:num>
                  <m:r>
                    <w:ins w:id="829" w:author="Xiaolong Liu" w:date="2022-07-20T15:34:00Z">
                      <w:rPr>
                        <w:rFonts w:ascii="Cambria Math" w:hAnsi="Cambria Math" w:cs="Times New Roman"/>
                        <w:sz w:val="24"/>
                        <w:szCs w:val="28"/>
                      </w:rPr>
                      <m:t>1</m:t>
                    </w:ins>
                  </m:r>
                </m:num>
                <m:den>
                  <m:r>
                    <w:ins w:id="830" w:author="Xiaolong Liu" w:date="2022-07-20T15:34:00Z">
                      <w:rPr>
                        <w:rFonts w:ascii="Cambria Math" w:hAnsi="Cambria Math" w:cs="Times New Roman"/>
                        <w:sz w:val="24"/>
                        <w:szCs w:val="28"/>
                      </w:rPr>
                      <m:t>π</m:t>
                    </w:ins>
                  </m:r>
                </m:den>
              </m:f>
              <m:r>
                <w:ins w:id="831" w:author="Xiaolong Liu" w:date="2022-07-20T15:34:00Z">
                  <w:rPr>
                    <w:rFonts w:ascii="Cambria Math" w:hAnsi="Cambria Math" w:cs="Times New Roman"/>
                    <w:sz w:val="24"/>
                    <w:szCs w:val="28"/>
                  </w:rPr>
                  <m:t xml:space="preserve"> Im </m:t>
                </w:ins>
              </m:r>
              <m:sSub>
                <m:sSubPr>
                  <m:ctrlPr>
                    <w:ins w:id="832" w:author="Xiaolong Liu" w:date="2022-07-20T15:34:00Z">
                      <w:rPr>
                        <w:rFonts w:ascii="Cambria Math" w:hAnsi="Cambria Math" w:cs="Times New Roman"/>
                        <w:i/>
                        <w:sz w:val="24"/>
                        <w:szCs w:val="28"/>
                      </w:rPr>
                    </w:ins>
                  </m:ctrlPr>
                </m:sSubPr>
                <m:e>
                  <m:d>
                    <m:dPr>
                      <m:begChr m:val="{"/>
                      <m:endChr m:val="}"/>
                      <m:ctrlPr>
                        <w:ins w:id="833" w:author="Xiaolong Liu" w:date="2022-07-20T15:34:00Z">
                          <w:rPr>
                            <w:rFonts w:ascii="Cambria Math" w:hAnsi="Cambria Math" w:cs="Times New Roman"/>
                            <w:i/>
                            <w:sz w:val="24"/>
                            <w:szCs w:val="28"/>
                          </w:rPr>
                        </w:ins>
                      </m:ctrlPr>
                    </m:dPr>
                    <m:e>
                      <m:r>
                        <w:ins w:id="834" w:author="Xiaolong Liu" w:date="2022-07-20T15:34:00Z">
                          <m:rPr>
                            <m:scr m:val="script"/>
                          </m:rPr>
                          <w:rPr>
                            <w:rFonts w:ascii="Cambria Math" w:hAnsi="Cambria Math" w:cs="Times New Roman"/>
                            <w:sz w:val="24"/>
                            <w:szCs w:val="28"/>
                          </w:rPr>
                          <m:t>F</m:t>
                        </w:ins>
                      </m:r>
                      <m:d>
                        <m:dPr>
                          <m:begChr m:val="["/>
                          <m:endChr m:val="]"/>
                          <m:ctrlPr>
                            <w:ins w:id="835" w:author="Xiaolong Liu" w:date="2022-07-20T15:34:00Z">
                              <w:rPr>
                                <w:rFonts w:ascii="Cambria Math" w:hAnsi="Cambria Math" w:cs="Times New Roman"/>
                                <w:i/>
                                <w:sz w:val="24"/>
                                <w:szCs w:val="28"/>
                              </w:rPr>
                            </w:ins>
                          </m:ctrlPr>
                        </m:dPr>
                        <m:e>
                          <m:sSub>
                            <m:sSubPr>
                              <m:ctrlPr>
                                <w:ins w:id="836" w:author="Xiaolong Liu" w:date="2022-07-20T15:34:00Z">
                                  <w:rPr>
                                    <w:rFonts w:ascii="Cambria Math" w:hAnsi="Cambria Math" w:cs="Times New Roman"/>
                                    <w:i/>
                                    <w:sz w:val="24"/>
                                    <w:szCs w:val="28"/>
                                  </w:rPr>
                                </w:ins>
                              </m:ctrlPr>
                            </m:sSubPr>
                            <m:e>
                              <m:acc>
                                <m:accPr>
                                  <m:chr m:val="̃"/>
                                  <m:ctrlPr>
                                    <w:ins w:id="837" w:author="Xiaolong Liu" w:date="2022-07-20T15:34:00Z">
                                      <w:rPr>
                                        <w:rFonts w:ascii="Cambria Math" w:hAnsi="Cambria Math" w:cs="Times New Roman"/>
                                        <w:i/>
                                        <w:sz w:val="24"/>
                                        <w:szCs w:val="28"/>
                                      </w:rPr>
                                    </w:ins>
                                  </m:ctrlPr>
                                </m:accPr>
                                <m:e>
                                  <m:r>
                                    <w:ins w:id="838" w:author="Xiaolong Liu" w:date="2022-07-20T15:34:00Z">
                                      <m:rPr>
                                        <m:scr m:val="script"/>
                                      </m:rPr>
                                      <w:rPr>
                                        <w:rFonts w:ascii="Cambria Math" w:hAnsi="Cambria Math" w:cs="Times New Roman"/>
                                        <w:sz w:val="24"/>
                                        <w:szCs w:val="28"/>
                                      </w:rPr>
                                      <m:t>G</m:t>
                                    </w:ins>
                                  </m:r>
                                </m:e>
                              </m:acc>
                            </m:e>
                            <m:sub>
                              <m:r>
                                <w:ins w:id="839" w:author="Xiaolong Liu" w:date="2022-07-20T15:34:00Z">
                                  <w:rPr>
                                    <w:rFonts w:ascii="Cambria Math" w:hAnsi="Cambria Math" w:cs="Times New Roman"/>
                                    <w:sz w:val="24"/>
                                    <w:szCs w:val="28"/>
                                  </w:rPr>
                                  <m:t>0</m:t>
                                </w:ins>
                              </m:r>
                            </m:sub>
                          </m:sSub>
                          <m:d>
                            <m:dPr>
                              <m:ctrlPr>
                                <w:ins w:id="840" w:author="Xiaolong Liu" w:date="2022-07-20T15:34:00Z">
                                  <w:rPr>
                                    <w:rFonts w:ascii="Cambria Math" w:hAnsi="Cambria Math" w:cs="Times New Roman"/>
                                    <w:i/>
                                    <w:sz w:val="24"/>
                                    <w:szCs w:val="28"/>
                                  </w:rPr>
                                </w:ins>
                              </m:ctrlPr>
                            </m:dPr>
                            <m:e>
                              <m:r>
                                <w:ins w:id="841" w:author="Xiaolong Liu" w:date="2022-07-20T15:34:00Z">
                                  <m:rPr>
                                    <m:sty m:val="bi"/>
                                  </m:rPr>
                                  <w:rPr>
                                    <w:rFonts w:ascii="Cambria Math" w:hAnsi="Cambria Math" w:cs="Times New Roman"/>
                                    <w:sz w:val="24"/>
                                    <w:szCs w:val="28"/>
                                  </w:rPr>
                                  <m:t>r</m:t>
                                </w:ins>
                              </m:r>
                              <m:r>
                                <w:ins w:id="842" w:author="Xiaolong Liu" w:date="2022-07-20T15:34:00Z">
                                  <w:rPr>
                                    <w:rFonts w:ascii="Cambria Math" w:hAnsi="Cambria Math" w:cs="Times New Roman"/>
                                    <w:sz w:val="24"/>
                                    <w:szCs w:val="28"/>
                                  </w:rPr>
                                  <m:t>,E</m:t>
                                </w:ins>
                              </m:r>
                            </m:e>
                          </m:d>
                          <m:r>
                            <w:ins w:id="843" w:author="Xiaolong Liu" w:date="2022-07-20T15:34:00Z">
                              <w:rPr>
                                <w:rFonts w:ascii="Cambria Math" w:hAnsi="Cambria Math" w:cs="Times New Roman"/>
                                <w:sz w:val="24"/>
                                <w:szCs w:val="28"/>
                              </w:rPr>
                              <m:t>T</m:t>
                            </w:ins>
                          </m:r>
                          <m:d>
                            <m:dPr>
                              <m:ctrlPr>
                                <w:ins w:id="844" w:author="Xiaolong Liu" w:date="2022-07-20T15:34:00Z">
                                  <w:rPr>
                                    <w:rFonts w:ascii="Cambria Math" w:hAnsi="Cambria Math" w:cs="Times New Roman"/>
                                    <w:i/>
                                    <w:sz w:val="24"/>
                                    <w:szCs w:val="28"/>
                                  </w:rPr>
                                </w:ins>
                              </m:ctrlPr>
                            </m:dPr>
                            <m:e>
                              <m:r>
                                <w:ins w:id="845" w:author="Xiaolong Liu" w:date="2022-07-20T15:34:00Z">
                                  <w:rPr>
                                    <w:rFonts w:ascii="Cambria Math" w:hAnsi="Cambria Math" w:cs="Times New Roman"/>
                                    <w:sz w:val="24"/>
                                    <w:szCs w:val="28"/>
                                  </w:rPr>
                                  <m:t>E</m:t>
                                </w:ins>
                              </m:r>
                            </m:e>
                          </m:d>
                          <m:sSub>
                            <m:sSubPr>
                              <m:ctrlPr>
                                <w:ins w:id="846" w:author="Xiaolong Liu" w:date="2022-07-20T15:34:00Z">
                                  <w:rPr>
                                    <w:rFonts w:ascii="Cambria Math" w:hAnsi="Cambria Math" w:cs="Times New Roman"/>
                                    <w:i/>
                                    <w:sz w:val="24"/>
                                    <w:szCs w:val="28"/>
                                  </w:rPr>
                                </w:ins>
                              </m:ctrlPr>
                            </m:sSubPr>
                            <m:e>
                              <m:r>
                                <w:ins w:id="847" w:author="Xiaolong Liu" w:date="2022-07-20T15:34:00Z">
                                  <m:rPr>
                                    <m:scr m:val="script"/>
                                  </m:rPr>
                                  <w:rPr>
                                    <w:rFonts w:ascii="Cambria Math" w:hAnsi="Cambria Math" w:cs="Times New Roman"/>
                                    <w:sz w:val="24"/>
                                    <w:szCs w:val="28"/>
                                  </w:rPr>
                                  <m:t>G</m:t>
                                </w:ins>
                              </m:r>
                            </m:e>
                            <m:sub>
                              <m:r>
                                <w:ins w:id="848" w:author="Xiaolong Liu" w:date="2022-07-20T15:34:00Z">
                                  <w:rPr>
                                    <w:rFonts w:ascii="Cambria Math" w:hAnsi="Cambria Math" w:cs="Times New Roman"/>
                                    <w:sz w:val="24"/>
                                    <w:szCs w:val="28"/>
                                  </w:rPr>
                                  <m:t>0</m:t>
                                </w:ins>
                              </m:r>
                            </m:sub>
                          </m:sSub>
                          <m:d>
                            <m:dPr>
                              <m:ctrlPr>
                                <w:ins w:id="849" w:author="Xiaolong Liu" w:date="2022-07-20T15:34:00Z">
                                  <w:rPr>
                                    <w:rFonts w:ascii="Cambria Math" w:hAnsi="Cambria Math" w:cs="Times New Roman"/>
                                    <w:i/>
                                    <w:sz w:val="24"/>
                                    <w:szCs w:val="28"/>
                                  </w:rPr>
                                </w:ins>
                              </m:ctrlPr>
                            </m:dPr>
                            <m:e>
                              <m:r>
                                <w:ins w:id="850" w:author="Xiaolong Liu" w:date="2022-07-20T15:34:00Z">
                                  <m:rPr>
                                    <m:sty m:val="bi"/>
                                  </m:rPr>
                                  <w:rPr>
                                    <w:rFonts w:ascii="Cambria Math" w:hAnsi="Cambria Math" w:cs="Times New Roman"/>
                                    <w:sz w:val="24"/>
                                    <w:szCs w:val="28"/>
                                  </w:rPr>
                                  <m:t>r</m:t>
                                </w:ins>
                              </m:r>
                              <m:r>
                                <w:ins w:id="851" w:author="Xiaolong Liu" w:date="2022-07-20T15:34:00Z">
                                  <w:rPr>
                                    <w:rFonts w:ascii="Cambria Math" w:hAnsi="Cambria Math" w:cs="Times New Roman"/>
                                    <w:sz w:val="24"/>
                                    <w:szCs w:val="28"/>
                                  </w:rPr>
                                  <m:t>,E</m:t>
                                </w:ins>
                              </m:r>
                            </m:e>
                          </m:d>
                        </m:e>
                      </m:d>
                    </m:e>
                  </m:d>
                </m:e>
                <m:sub>
                  <m:r>
                    <w:ins w:id="852" w:author="Xiaolong Liu" w:date="2022-07-20T15:34:00Z">
                      <w:rPr>
                        <w:rFonts w:ascii="Cambria Math" w:hAnsi="Cambria Math" w:cs="Times New Roman"/>
                        <w:sz w:val="24"/>
                        <w:szCs w:val="28"/>
                      </w:rPr>
                      <m:t>11</m:t>
                    </w:ins>
                  </m:r>
                </m:sub>
              </m:sSub>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9</m:t>
                  </m:r>
                </m:e>
              </m:d>
            </m:e>
          </m:eqArr>
        </m:oMath>
      </m:oMathPara>
    </w:p>
    <w:p w14:paraId="72B45238" w14:textId="69930F3F" w:rsidR="009357AE" w:rsidRPr="002B4446" w:rsidRDefault="00B7125B" w:rsidP="008D5945">
      <w:pPr>
        <w:rPr>
          <w:ins w:id="853" w:author="Xiaolong Liu" w:date="2022-07-20T16:17:00Z"/>
          <w:rFonts w:ascii="Times New Roman" w:hAnsi="Times New Roman" w:cs="Times New Roman"/>
          <w:sz w:val="24"/>
          <w:szCs w:val="28"/>
        </w:rPr>
      </w:pPr>
      <w:ins w:id="854" w:author="Xiaolong Liu" w:date="2022-07-20T15:35:00Z">
        <w:r w:rsidRPr="002B4446">
          <w:rPr>
            <w:rFonts w:ascii="Times New Roman" w:hAnsi="Times New Roman" w:cs="Times New Roman"/>
            <w:sz w:val="24"/>
            <w:szCs w:val="28"/>
          </w:rPr>
          <w:t xml:space="preserve">Without magnetic scattering, </w:t>
        </w:r>
      </w:ins>
      <w:ins w:id="855" w:author="Xiaolong Liu" w:date="2022-07-20T15:36:00Z">
        <w:r w:rsidRPr="002B4446">
          <w:rPr>
            <w:rFonts w:ascii="Times New Roman" w:hAnsi="Times New Roman" w:cs="Times New Roman"/>
            <w:sz w:val="24"/>
            <w:szCs w:val="28"/>
          </w:rPr>
          <w:t xml:space="preserve">spin-up and spin-down states would be equal in number. Therefore, </w:t>
        </w:r>
      </w:ins>
      <w:ins w:id="856" w:author="Xiaolong Liu" w:date="2022-07-20T15:37:00Z">
        <w:r w:rsidRPr="002B4446">
          <w:rPr>
            <w:rFonts w:ascii="Times New Roman" w:hAnsi="Times New Roman" w:cs="Times New Roman"/>
            <w:sz w:val="24"/>
            <w:szCs w:val="28"/>
          </w:rPr>
          <w:t xml:space="preserve">counting </w:t>
        </w:r>
      </w:ins>
      <w:ins w:id="857" w:author="Xiaolong Liu" w:date="2022-07-20T15:36:00Z">
        <w:r w:rsidRPr="002B4446">
          <w:rPr>
            <w:rFonts w:ascii="Times New Roman" w:hAnsi="Times New Roman" w:cs="Times New Roman"/>
            <w:sz w:val="24"/>
            <w:szCs w:val="28"/>
          </w:rPr>
          <w:t>only the 11 compo</w:t>
        </w:r>
      </w:ins>
      <w:ins w:id="858" w:author="Xiaolong Liu" w:date="2022-07-20T15:37:00Z">
        <w:r w:rsidRPr="002B4446">
          <w:rPr>
            <w:rFonts w:ascii="Times New Roman" w:hAnsi="Times New Roman" w:cs="Times New Roman"/>
            <w:sz w:val="24"/>
            <w:szCs w:val="28"/>
          </w:rPr>
          <w:t>nent, which corresponds to only one spin species, is suff</w:t>
        </w:r>
        <w:r w:rsidR="0027600B" w:rsidRPr="002B4446">
          <w:rPr>
            <w:rFonts w:ascii="Times New Roman" w:hAnsi="Times New Roman" w:cs="Times New Roman"/>
            <w:sz w:val="24"/>
            <w:szCs w:val="28"/>
          </w:rPr>
          <w:t>i</w:t>
        </w:r>
        <w:r w:rsidRPr="002B4446">
          <w:rPr>
            <w:rFonts w:ascii="Times New Roman" w:hAnsi="Times New Roman" w:cs="Times New Roman"/>
            <w:sz w:val="24"/>
            <w:szCs w:val="28"/>
          </w:rPr>
          <w:t>c</w:t>
        </w:r>
        <w:r w:rsidR="0027600B" w:rsidRPr="002B4446">
          <w:rPr>
            <w:rFonts w:ascii="Times New Roman" w:hAnsi="Times New Roman" w:cs="Times New Roman"/>
            <w:sz w:val="24"/>
            <w:szCs w:val="28"/>
          </w:rPr>
          <w:t>i</w:t>
        </w:r>
        <w:r w:rsidRPr="002B4446">
          <w:rPr>
            <w:rFonts w:ascii="Times New Roman" w:hAnsi="Times New Roman" w:cs="Times New Roman"/>
            <w:sz w:val="24"/>
            <w:szCs w:val="28"/>
          </w:rPr>
          <w:t>ent.</w:t>
        </w:r>
      </w:ins>
    </w:p>
    <w:p w14:paraId="6ECED8A2" w14:textId="77777777" w:rsidR="008D5945" w:rsidRDefault="00F13EC5" w:rsidP="008D5945">
      <w:pPr>
        <w:jc w:val="left"/>
        <w:rPr>
          <w:rFonts w:ascii="Times New Roman" w:hAnsi="Times New Roman" w:cs="Times New Roman"/>
          <w:sz w:val="24"/>
          <w:szCs w:val="28"/>
        </w:rPr>
      </w:pPr>
      <w:ins w:id="859" w:author="Xiaolong Liu" w:date="2022-07-20T15:57:00Z">
        <w:r w:rsidRPr="002B4446">
          <w:rPr>
            <w:rFonts w:ascii="Times New Roman" w:hAnsi="Times New Roman" w:cs="Times New Roman"/>
            <w:sz w:val="24"/>
            <w:szCs w:val="28"/>
            <w:rPrChange w:id="860" w:author="Xiaolong Liu" w:date="2022-07-21T00:25:00Z">
              <w:rPr>
                <w:rFonts w:ascii="Times New Roman" w:hAnsi="Times New Roman" w:cs="Times New Roman"/>
                <w:b/>
                <w:bCs/>
                <w:sz w:val="24"/>
                <w:szCs w:val="28"/>
              </w:rPr>
            </w:rPrChange>
          </w:rPr>
          <w:t xml:space="preserve">For a </w:t>
        </w:r>
        <w:r w:rsidRPr="002B4446">
          <w:rPr>
            <w:rFonts w:ascii="Times New Roman" w:hAnsi="Times New Roman" w:cs="Times New Roman"/>
            <w:sz w:val="24"/>
            <w:szCs w:val="28"/>
          </w:rPr>
          <w:t>two-band system</w:t>
        </w:r>
      </w:ins>
      <w:ins w:id="861" w:author="Xiaolong Liu" w:date="2022-07-20T16:06:00Z">
        <w:r w:rsidR="00BD305D" w:rsidRPr="002B4446">
          <w:rPr>
            <w:rFonts w:ascii="Times New Roman" w:hAnsi="Times New Roman" w:cs="Times New Roman"/>
            <w:sz w:val="24"/>
            <w:szCs w:val="28"/>
          </w:rPr>
          <w:t xml:space="preserve"> under the spinor basis of </w:t>
        </w:r>
      </w:ins>
    </w:p>
    <w:p w14:paraId="13775EDA" w14:textId="5EC04798" w:rsidR="008D5945" w:rsidRDefault="00000000" w:rsidP="008D5945">
      <w:pPr>
        <w:ind w:leftChars="86" w:left="181" w:firstLine="420"/>
        <w:jc w:val="left"/>
        <w:rPr>
          <w:rFonts w:ascii="Times New Roman" w:hAnsi="Times New Roman" w:cs="Times New Roman"/>
          <w:sz w:val="24"/>
          <w:szCs w:val="28"/>
        </w:rPr>
      </w:pPr>
      <m:oMathPara>
        <m:oMath>
          <m:sSup>
            <m:sSupPr>
              <m:ctrlPr>
                <w:ins w:id="862" w:author="Xiaolong Liu" w:date="2022-07-20T16:06:00Z">
                  <w:rPr>
                    <w:rFonts w:ascii="Cambria Math" w:hAnsi="Cambria Math" w:cs="Times New Roman"/>
                    <w:i/>
                    <w:sz w:val="24"/>
                    <w:szCs w:val="28"/>
                  </w:rPr>
                </w:ins>
              </m:ctrlPr>
            </m:sSupPr>
            <m:e>
              <m:r>
                <w:ins w:id="863" w:author="Xiaolong Liu" w:date="2022-07-20T16:06:00Z">
                  <w:rPr>
                    <w:rFonts w:ascii="Cambria Math" w:hAnsi="Cambria Math" w:cs="Times New Roman"/>
                    <w:sz w:val="24"/>
                    <w:szCs w:val="28"/>
                  </w:rPr>
                  <m:t>ψ</m:t>
                </w:ins>
              </m:r>
            </m:e>
            <m:sup>
              <m:r>
                <w:ins w:id="864" w:author="Xiaolong Liu" w:date="2022-07-20T16:06:00Z">
                  <w:rPr>
                    <w:rFonts w:ascii="Cambria Math" w:hAnsi="Cambria Math" w:cs="Times New Roman"/>
                    <w:sz w:val="24"/>
                    <w:szCs w:val="28"/>
                  </w:rPr>
                  <m:t>†</m:t>
                </w:ins>
              </m:r>
            </m:sup>
          </m:sSup>
          <m:r>
            <w:ins w:id="865" w:author="Xiaolong Liu" w:date="2022-07-20T16:06:00Z">
              <w:rPr>
                <w:rFonts w:ascii="Cambria Math" w:hAnsi="Cambria Math" w:cs="Times New Roman"/>
                <w:sz w:val="24"/>
                <w:szCs w:val="28"/>
              </w:rPr>
              <m:t>=(</m:t>
            </w:ins>
          </m:r>
          <m:sSubSup>
            <m:sSubSupPr>
              <m:ctrlPr>
                <w:ins w:id="866" w:author="Xiaolong Liu" w:date="2022-07-20T16:06:00Z">
                  <w:rPr>
                    <w:rFonts w:ascii="Cambria Math" w:hAnsi="Cambria Math" w:cs="Times New Roman"/>
                    <w:i/>
                    <w:sz w:val="24"/>
                    <w:szCs w:val="28"/>
                  </w:rPr>
                </w:ins>
              </m:ctrlPr>
            </m:sSubSupPr>
            <m:e>
              <m:r>
                <w:ins w:id="867" w:author="Xiaolong Liu" w:date="2022-07-20T16:06:00Z">
                  <w:rPr>
                    <w:rFonts w:ascii="Cambria Math" w:hAnsi="Cambria Math" w:cs="Times New Roman"/>
                    <w:sz w:val="24"/>
                    <w:szCs w:val="28"/>
                  </w:rPr>
                  <m:t>c</m:t>
                </w:ins>
              </m:r>
            </m:e>
            <m:sub>
              <m:r>
                <w:ins w:id="868" w:author="Xiaolong Liu" w:date="2022-07-20T16:06:00Z">
                  <w:rPr>
                    <w:rFonts w:ascii="Cambria Math" w:hAnsi="Cambria Math" w:cs="Times New Roman"/>
                    <w:sz w:val="24"/>
                    <w:szCs w:val="28"/>
                  </w:rPr>
                  <m:t>1,</m:t>
                </w:ins>
              </m:r>
              <m:r>
                <w:ins w:id="869" w:author="Xiaolong Liu" w:date="2022-07-20T16:06:00Z">
                  <m:rPr>
                    <m:sty m:val="bi"/>
                  </m:rPr>
                  <w:rPr>
                    <w:rFonts w:ascii="Cambria Math" w:hAnsi="Cambria Math" w:cs="Times New Roman"/>
                    <w:sz w:val="24"/>
                    <w:szCs w:val="28"/>
                  </w:rPr>
                  <m:t xml:space="preserve">k↑ </m:t>
                </w:ins>
              </m:r>
            </m:sub>
            <m:sup>
              <m:r>
                <w:ins w:id="870" w:author="Xiaolong Liu" w:date="2022-07-20T16:06:00Z">
                  <w:rPr>
                    <w:rFonts w:ascii="Cambria Math" w:hAnsi="Cambria Math" w:cs="Times New Roman"/>
                    <w:sz w:val="24"/>
                    <w:szCs w:val="28"/>
                  </w:rPr>
                  <m:t>†</m:t>
                </w:ins>
              </m:r>
            </m:sup>
          </m:sSubSup>
          <m:r>
            <w:ins w:id="871" w:author="Xiaolong Liu" w:date="2022-07-20T16:06:00Z">
              <w:rPr>
                <w:rFonts w:ascii="Cambria Math" w:hAnsi="Cambria Math" w:cs="Times New Roman"/>
                <w:sz w:val="24"/>
                <w:szCs w:val="28"/>
              </w:rPr>
              <m:t xml:space="preserve">, </m:t>
            </w:ins>
          </m:r>
          <m:sSub>
            <m:sSubPr>
              <m:ctrlPr>
                <w:ins w:id="872" w:author="Xiaolong Liu" w:date="2022-07-20T16:06:00Z">
                  <w:rPr>
                    <w:rFonts w:ascii="Cambria Math" w:hAnsi="Cambria Math" w:cs="Times New Roman"/>
                    <w:i/>
                    <w:sz w:val="24"/>
                    <w:szCs w:val="28"/>
                  </w:rPr>
                </w:ins>
              </m:ctrlPr>
            </m:sSubPr>
            <m:e>
              <m:r>
                <w:ins w:id="873" w:author="Xiaolong Liu" w:date="2022-07-20T16:06:00Z">
                  <w:rPr>
                    <w:rFonts w:ascii="Cambria Math" w:hAnsi="Cambria Math" w:cs="Times New Roman"/>
                    <w:sz w:val="24"/>
                    <w:szCs w:val="28"/>
                  </w:rPr>
                  <m:t>c</m:t>
                </w:ins>
              </m:r>
            </m:e>
            <m:sub>
              <m:r>
                <w:ins w:id="874" w:author="Xiaolong Liu" w:date="2022-07-20T16:06:00Z">
                  <w:rPr>
                    <w:rFonts w:ascii="Cambria Math" w:hAnsi="Cambria Math" w:cs="Times New Roman"/>
                    <w:sz w:val="24"/>
                    <w:szCs w:val="28"/>
                  </w:rPr>
                  <m:t>1, -</m:t>
                </w:ins>
              </m:r>
              <m:r>
                <w:ins w:id="875" w:author="Xiaolong Liu" w:date="2022-07-20T16:06:00Z">
                  <m:rPr>
                    <m:sty m:val="bi"/>
                  </m:rPr>
                  <w:rPr>
                    <w:rFonts w:ascii="Cambria Math" w:hAnsi="Cambria Math" w:cs="Times New Roman"/>
                    <w:sz w:val="24"/>
                    <w:szCs w:val="28"/>
                  </w:rPr>
                  <m:t>k</m:t>
                </w:ins>
              </m:r>
              <m:r>
                <w:ins w:id="876" w:author="Xiaolong Liu" w:date="2022-07-20T16:06:00Z">
                  <w:rPr>
                    <w:rFonts w:ascii="Cambria Math" w:hAnsi="Cambria Math" w:cs="Times New Roman"/>
                    <w:sz w:val="24"/>
                    <w:szCs w:val="28"/>
                  </w:rPr>
                  <m:t>↓</m:t>
                </w:ins>
              </m:r>
            </m:sub>
          </m:sSub>
          <m:r>
            <w:ins w:id="877" w:author="Xiaolong Liu" w:date="2022-07-20T16:06:00Z">
              <w:rPr>
                <w:rFonts w:ascii="Cambria Math" w:hAnsi="Cambria Math" w:cs="Times New Roman"/>
                <w:sz w:val="24"/>
                <w:szCs w:val="28"/>
              </w:rPr>
              <m:t>,</m:t>
            </w:ins>
          </m:r>
          <m:sSubSup>
            <m:sSubSupPr>
              <m:ctrlPr>
                <w:ins w:id="878" w:author="Xiaolong Liu" w:date="2022-07-20T16:06:00Z">
                  <w:rPr>
                    <w:rFonts w:ascii="Cambria Math" w:hAnsi="Cambria Math" w:cs="Times New Roman"/>
                    <w:i/>
                    <w:sz w:val="24"/>
                    <w:szCs w:val="28"/>
                  </w:rPr>
                </w:ins>
              </m:ctrlPr>
            </m:sSubSupPr>
            <m:e>
              <m:r>
                <w:ins w:id="879" w:author="Xiaolong Liu" w:date="2022-07-20T16:06:00Z">
                  <w:rPr>
                    <w:rFonts w:ascii="Cambria Math" w:hAnsi="Cambria Math" w:cs="Times New Roman"/>
                    <w:sz w:val="24"/>
                    <w:szCs w:val="28"/>
                  </w:rPr>
                  <m:t>c</m:t>
                </w:ins>
              </m:r>
            </m:e>
            <m:sub>
              <m:r>
                <w:ins w:id="880" w:author="Xiaolong Liu" w:date="2022-07-20T16:06:00Z">
                  <w:rPr>
                    <w:rFonts w:ascii="Cambria Math" w:hAnsi="Cambria Math" w:cs="Times New Roman"/>
                    <w:sz w:val="24"/>
                    <w:szCs w:val="28"/>
                  </w:rPr>
                  <m:t>2,</m:t>
                </w:ins>
              </m:r>
              <m:r>
                <w:ins w:id="881" w:author="Xiaolong Liu" w:date="2022-07-20T16:06:00Z">
                  <m:rPr>
                    <m:sty m:val="bi"/>
                  </m:rPr>
                  <w:rPr>
                    <w:rFonts w:ascii="Cambria Math" w:hAnsi="Cambria Math" w:cs="Times New Roman"/>
                    <w:sz w:val="24"/>
                    <w:szCs w:val="28"/>
                  </w:rPr>
                  <m:t xml:space="preserve">k↑ </m:t>
                </w:ins>
              </m:r>
            </m:sub>
            <m:sup>
              <m:r>
                <w:ins w:id="882" w:author="Xiaolong Liu" w:date="2022-07-20T16:06:00Z">
                  <w:rPr>
                    <w:rFonts w:ascii="Cambria Math" w:hAnsi="Cambria Math" w:cs="Times New Roman"/>
                    <w:sz w:val="24"/>
                    <w:szCs w:val="28"/>
                  </w:rPr>
                  <m:t>†</m:t>
                </w:ins>
              </m:r>
            </m:sup>
          </m:sSubSup>
          <m:r>
            <w:ins w:id="883" w:author="Xiaolong Liu" w:date="2022-07-20T16:06:00Z">
              <w:rPr>
                <w:rFonts w:ascii="Cambria Math" w:hAnsi="Cambria Math" w:cs="Times New Roman"/>
                <w:sz w:val="24"/>
                <w:szCs w:val="28"/>
              </w:rPr>
              <m:t xml:space="preserve">, </m:t>
            </w:ins>
          </m:r>
          <m:sSub>
            <m:sSubPr>
              <m:ctrlPr>
                <w:ins w:id="884" w:author="Xiaolong Liu" w:date="2022-07-20T16:06:00Z">
                  <w:rPr>
                    <w:rFonts w:ascii="Cambria Math" w:hAnsi="Cambria Math" w:cs="Times New Roman"/>
                    <w:i/>
                    <w:sz w:val="24"/>
                    <w:szCs w:val="28"/>
                  </w:rPr>
                </w:ins>
              </m:ctrlPr>
            </m:sSubPr>
            <m:e>
              <m:r>
                <w:ins w:id="885" w:author="Xiaolong Liu" w:date="2022-07-20T16:06:00Z">
                  <w:rPr>
                    <w:rFonts w:ascii="Cambria Math" w:hAnsi="Cambria Math" w:cs="Times New Roman"/>
                    <w:sz w:val="24"/>
                    <w:szCs w:val="28"/>
                  </w:rPr>
                  <m:t>c</m:t>
                </w:ins>
              </m:r>
            </m:e>
            <m:sub>
              <m:r>
                <w:ins w:id="886" w:author="Xiaolong Liu" w:date="2022-07-20T16:06:00Z">
                  <w:rPr>
                    <w:rFonts w:ascii="Cambria Math" w:hAnsi="Cambria Math" w:cs="Times New Roman"/>
                    <w:sz w:val="24"/>
                    <w:szCs w:val="28"/>
                  </w:rPr>
                  <m:t>2, -</m:t>
                </w:ins>
              </m:r>
              <m:r>
                <w:ins w:id="887" w:author="Xiaolong Liu" w:date="2022-07-20T16:06:00Z">
                  <m:rPr>
                    <m:sty m:val="bi"/>
                  </m:rPr>
                  <w:rPr>
                    <w:rFonts w:ascii="Cambria Math" w:hAnsi="Cambria Math" w:cs="Times New Roman"/>
                    <w:sz w:val="24"/>
                    <w:szCs w:val="28"/>
                  </w:rPr>
                  <m:t>k</m:t>
                </w:ins>
              </m:r>
              <m:r>
                <w:ins w:id="888" w:author="Xiaolong Liu" w:date="2022-07-20T16:06:00Z">
                  <w:rPr>
                    <w:rFonts w:ascii="Cambria Math" w:hAnsi="Cambria Math" w:cs="Times New Roman"/>
                    <w:sz w:val="24"/>
                    <w:szCs w:val="28"/>
                  </w:rPr>
                  <m:t>↓</m:t>
                </w:ins>
              </m:r>
            </m:sub>
          </m:sSub>
          <m:r>
            <w:ins w:id="889" w:author="Xiaolong Liu" w:date="2022-07-20T16:06:00Z">
              <w:rPr>
                <w:rFonts w:ascii="Cambria Math" w:hAnsi="Cambria Math" w:cs="Times New Roman"/>
                <w:sz w:val="24"/>
                <w:szCs w:val="28"/>
              </w:rPr>
              <m:t>)</m:t>
            </w:ins>
          </m:r>
        </m:oMath>
      </m:oMathPara>
    </w:p>
    <w:p w14:paraId="36B0BFE0" w14:textId="259E5C0F" w:rsidR="00F13EC5" w:rsidRPr="002B4446" w:rsidRDefault="00F13EC5" w:rsidP="008D5945">
      <w:pPr>
        <w:jc w:val="left"/>
        <w:rPr>
          <w:ins w:id="890" w:author="Xiaolong Liu" w:date="2022-07-20T15:57:00Z"/>
          <w:rFonts w:ascii="Times New Roman" w:hAnsi="Times New Roman" w:cs="Times New Roman"/>
          <w:color w:val="000000" w:themeColor="text1"/>
          <w:sz w:val="24"/>
          <w:szCs w:val="28"/>
        </w:rPr>
      </w:pPr>
      <w:ins w:id="891" w:author="Xiaolong Liu" w:date="2022-07-20T15:57:00Z">
        <w:r w:rsidRPr="002B4446">
          <w:rPr>
            <w:rFonts w:ascii="Times New Roman" w:hAnsi="Times New Roman" w:cs="Times New Roman"/>
            <w:color w:val="000000" w:themeColor="text1"/>
            <w:sz w:val="24"/>
            <w:szCs w:val="28"/>
          </w:rPr>
          <w:t xml:space="preserve">the </w:t>
        </w:r>
        <w:proofErr w:type="spellStart"/>
        <w:r w:rsidRPr="002B4446">
          <w:rPr>
            <w:rFonts w:ascii="Times New Roman" w:hAnsi="Times New Roman" w:cs="Times New Roman"/>
            <w:color w:val="000000" w:themeColor="text1"/>
            <w:sz w:val="24"/>
            <w:szCs w:val="28"/>
          </w:rPr>
          <w:t>Bogoliubov</w:t>
        </w:r>
        <w:proofErr w:type="spellEnd"/>
        <w:r w:rsidRPr="002B4446">
          <w:rPr>
            <w:rFonts w:ascii="Times New Roman" w:hAnsi="Times New Roman" w:cs="Times New Roman"/>
            <w:color w:val="000000" w:themeColor="text1"/>
            <w:sz w:val="24"/>
            <w:szCs w:val="28"/>
          </w:rPr>
          <w:t xml:space="preserve"> de </w:t>
        </w:r>
        <w:proofErr w:type="spellStart"/>
        <w:r w:rsidRPr="002B4446">
          <w:rPr>
            <w:rFonts w:ascii="Times New Roman" w:hAnsi="Times New Roman" w:cs="Times New Roman"/>
            <w:color w:val="000000" w:themeColor="text1"/>
            <w:sz w:val="24"/>
            <w:szCs w:val="28"/>
          </w:rPr>
          <w:t>Gennes</w:t>
        </w:r>
        <w:proofErr w:type="spellEnd"/>
        <w:r w:rsidRPr="002B4446">
          <w:rPr>
            <w:rFonts w:ascii="Times New Roman" w:hAnsi="Times New Roman" w:cs="Times New Roman"/>
            <w:color w:val="000000" w:themeColor="text1"/>
            <w:sz w:val="24"/>
            <w:szCs w:val="28"/>
          </w:rPr>
          <w:t xml:space="preserve"> Hamiltonian </w:t>
        </w:r>
      </w:ins>
      <m:oMath>
        <m:nary>
          <m:naryPr>
            <m:chr m:val="∑"/>
            <m:limLoc m:val="undOvr"/>
            <m:supHide m:val="1"/>
            <m:ctrlPr>
              <w:ins w:id="892" w:author="Xiaolong Liu" w:date="2022-07-20T15:59:00Z">
                <w:rPr>
                  <w:rFonts w:ascii="Cambria Math" w:hAnsi="Cambria Math" w:cs="Times New Roman"/>
                  <w:i/>
                  <w:sz w:val="24"/>
                  <w:szCs w:val="28"/>
                </w:rPr>
              </w:ins>
            </m:ctrlPr>
          </m:naryPr>
          <m:sub>
            <m:r>
              <w:ins w:id="893" w:author="Xiaolong Liu" w:date="2022-07-20T15:59:00Z">
                <m:rPr>
                  <m:sty m:val="bi"/>
                </m:rPr>
                <w:rPr>
                  <w:rFonts w:ascii="Cambria Math" w:hAnsi="Cambria Math" w:cs="Times New Roman"/>
                  <w:sz w:val="24"/>
                  <w:szCs w:val="28"/>
                </w:rPr>
                <m:t>k</m:t>
              </w:ins>
            </m:r>
          </m:sub>
          <m:sup/>
          <m:e>
            <m:sSup>
              <m:sSupPr>
                <m:ctrlPr>
                  <w:ins w:id="894" w:author="Xiaolong Liu" w:date="2022-07-20T16:02:00Z">
                    <w:rPr>
                      <w:rFonts w:ascii="Cambria Math" w:hAnsi="Cambria Math" w:cs="Times New Roman"/>
                      <w:i/>
                      <w:sz w:val="24"/>
                      <w:szCs w:val="28"/>
                    </w:rPr>
                  </w:ins>
                </m:ctrlPr>
              </m:sSupPr>
              <m:e>
                <m:r>
                  <w:ins w:id="895" w:author="Xiaolong Liu" w:date="2022-07-20T16:02:00Z">
                    <w:rPr>
                      <w:rFonts w:ascii="Cambria Math" w:hAnsi="Cambria Math" w:cs="Times New Roman"/>
                      <w:sz w:val="24"/>
                      <w:szCs w:val="28"/>
                    </w:rPr>
                    <m:t>ψ</m:t>
                  </w:ins>
                </m:r>
              </m:e>
              <m:sup>
                <m:r>
                  <w:ins w:id="896" w:author="Xiaolong Liu" w:date="2022-07-20T16:02:00Z">
                    <w:rPr>
                      <w:rFonts w:ascii="Cambria Math" w:hAnsi="Cambria Math" w:cs="Times New Roman"/>
                      <w:sz w:val="24"/>
                      <w:szCs w:val="28"/>
                    </w:rPr>
                    <m:t>†</m:t>
                  </w:ins>
                </m:r>
              </m:sup>
            </m:sSup>
            <m:d>
              <m:dPr>
                <m:ctrlPr>
                  <w:ins w:id="897" w:author="Xiaolong Liu" w:date="2022-07-20T16:02:00Z">
                    <w:rPr>
                      <w:rFonts w:ascii="Cambria Math" w:hAnsi="Cambria Math" w:cs="Times New Roman"/>
                      <w:i/>
                      <w:sz w:val="24"/>
                      <w:szCs w:val="28"/>
                    </w:rPr>
                  </w:ins>
                </m:ctrlPr>
              </m:dPr>
              <m:e>
                <m:r>
                  <w:ins w:id="898" w:author="Xiaolong Liu" w:date="2022-07-20T16:02:00Z">
                    <m:rPr>
                      <m:sty m:val="bi"/>
                    </m:rPr>
                    <w:rPr>
                      <w:rFonts w:ascii="Cambria Math" w:hAnsi="Cambria Math" w:cs="Times New Roman"/>
                      <w:sz w:val="24"/>
                      <w:szCs w:val="28"/>
                    </w:rPr>
                    <m:t>k</m:t>
                  </w:ins>
                </m:r>
              </m:e>
            </m:d>
            <m:sSub>
              <m:sSubPr>
                <m:ctrlPr>
                  <w:ins w:id="899" w:author="Xiaolong Liu" w:date="2022-07-20T16:02:00Z">
                    <w:rPr>
                      <w:rFonts w:ascii="Cambria Math" w:hAnsi="Cambria Math" w:cs="Times New Roman"/>
                      <w:i/>
                      <w:sz w:val="24"/>
                      <w:szCs w:val="28"/>
                    </w:rPr>
                  </w:ins>
                </m:ctrlPr>
              </m:sSubPr>
              <m:e>
                <m:r>
                  <w:ins w:id="900" w:author="Xiaolong Liu" w:date="2022-07-20T16:02:00Z">
                    <w:rPr>
                      <w:rFonts w:ascii="Cambria Math" w:hAnsi="Cambria Math" w:cs="Times New Roman"/>
                      <w:sz w:val="24"/>
                      <w:szCs w:val="28"/>
                    </w:rPr>
                    <m:t>H</m:t>
                  </w:ins>
                </m:r>
              </m:e>
              <m:sub>
                <m:r>
                  <w:ins w:id="901" w:author="Xiaolong Liu" w:date="2022-07-20T16:02:00Z">
                    <w:rPr>
                      <w:rFonts w:ascii="Cambria Math" w:hAnsi="Cambria Math" w:cs="Times New Roman"/>
                      <w:sz w:val="24"/>
                      <w:szCs w:val="28"/>
                    </w:rPr>
                    <m:t>BdG</m:t>
                  </w:ins>
                </m:r>
              </m:sub>
            </m:sSub>
            <m:d>
              <m:dPr>
                <m:ctrlPr>
                  <w:ins w:id="902" w:author="Xiaolong Liu" w:date="2022-07-20T15:59:00Z">
                    <w:rPr>
                      <w:rFonts w:ascii="Cambria Math" w:hAnsi="Cambria Math" w:cs="Times New Roman"/>
                      <w:i/>
                      <w:sz w:val="24"/>
                      <w:szCs w:val="28"/>
                    </w:rPr>
                  </w:ins>
                </m:ctrlPr>
              </m:dPr>
              <m:e>
                <m:r>
                  <w:ins w:id="903" w:author="Xiaolong Liu" w:date="2022-07-20T16:02:00Z">
                    <m:rPr>
                      <m:sty m:val="bi"/>
                    </m:rPr>
                    <w:rPr>
                      <w:rFonts w:ascii="Cambria Math" w:hAnsi="Cambria Math" w:cs="Times New Roman"/>
                      <w:sz w:val="24"/>
                      <w:szCs w:val="28"/>
                    </w:rPr>
                    <m:t>k</m:t>
                  </w:ins>
                </m:r>
              </m:e>
            </m:d>
            <m:r>
              <w:ins w:id="904" w:author="Xiaolong Liu" w:date="2022-07-20T16:02:00Z">
                <w:rPr>
                  <w:rFonts w:ascii="Cambria Math" w:hAnsi="Cambria Math" w:cs="Times New Roman"/>
                  <w:sz w:val="24"/>
                  <w:szCs w:val="28"/>
                </w:rPr>
                <m:t>ψ</m:t>
              </w:ins>
            </m:r>
            <m:d>
              <m:dPr>
                <m:ctrlPr>
                  <w:ins w:id="905" w:author="Xiaolong Liu" w:date="2022-07-20T15:59:00Z">
                    <w:rPr>
                      <w:rFonts w:ascii="Cambria Math" w:hAnsi="Cambria Math" w:cs="Times New Roman"/>
                      <w:i/>
                      <w:sz w:val="24"/>
                      <w:szCs w:val="28"/>
                    </w:rPr>
                  </w:ins>
                </m:ctrlPr>
              </m:dPr>
              <m:e>
                <m:r>
                  <w:ins w:id="906" w:author="Xiaolong Liu" w:date="2022-07-20T15:59:00Z">
                    <m:rPr>
                      <m:sty m:val="bi"/>
                    </m:rPr>
                    <w:rPr>
                      <w:rFonts w:ascii="Cambria Math" w:hAnsi="Cambria Math" w:cs="Times New Roman"/>
                      <w:sz w:val="24"/>
                      <w:szCs w:val="28"/>
                    </w:rPr>
                    <m:t>k</m:t>
                  </w:ins>
                </m:r>
              </m:e>
            </m:d>
          </m:e>
        </m:nary>
      </m:oMath>
      <w:ins w:id="907" w:author="Xiaolong Liu" w:date="2022-07-20T16:03:00Z">
        <w:r w:rsidR="00EF57C5" w:rsidRPr="002B4446">
          <w:rPr>
            <w:rFonts w:ascii="Times New Roman" w:hAnsi="Times New Roman" w:cs="Times New Roman"/>
            <w:sz w:val="24"/>
            <w:szCs w:val="28"/>
          </w:rPr>
          <w:t xml:space="preserve"> </w:t>
        </w:r>
      </w:ins>
      <w:ins w:id="908" w:author="Xiaolong Liu" w:date="2022-07-20T15:57:00Z">
        <w:r w:rsidRPr="002B4446">
          <w:rPr>
            <w:rFonts w:ascii="Times New Roman" w:hAnsi="Times New Roman" w:cs="Times New Roman"/>
            <w:color w:val="000000" w:themeColor="text1"/>
            <w:sz w:val="24"/>
            <w:szCs w:val="28"/>
          </w:rPr>
          <w:t>can be written as</w:t>
        </w:r>
      </w:ins>
    </w:p>
    <w:p w14:paraId="07413B7F" w14:textId="77777777" w:rsidR="003D30E2" w:rsidRPr="002B4446" w:rsidRDefault="003D30E2" w:rsidP="00F13EC5">
      <w:pPr>
        <w:ind w:leftChars="86" w:left="181"/>
        <w:rPr>
          <w:ins w:id="909" w:author="Xiaolong Liu" w:date="2022-07-20T15:58:00Z"/>
          <w:rFonts w:ascii="Times New Roman" w:hAnsi="Times New Roman" w:cs="Times New Roman"/>
          <w:sz w:val="24"/>
          <w:szCs w:val="28"/>
        </w:rPr>
      </w:pPr>
    </w:p>
    <w:p w14:paraId="35BDB3C4" w14:textId="629A0F12" w:rsidR="00F13EC5" w:rsidRPr="002B4446" w:rsidRDefault="00000000" w:rsidP="00F13EC5">
      <w:pPr>
        <w:ind w:leftChars="86" w:left="181"/>
        <w:rPr>
          <w:ins w:id="910" w:author="Xiaolong Liu" w:date="2022-07-20T15:57:00Z"/>
          <w:rFonts w:ascii="Times New Roman" w:hAnsi="Times New Roman" w:cs="Times New Roman"/>
          <w:sz w:val="24"/>
          <w:szCs w:val="28"/>
        </w:rPr>
      </w:pPr>
      <m:oMathPara>
        <m:oMath>
          <m:eqArr>
            <m:eqArrPr>
              <m:maxDist m:val="1"/>
              <m:ctrlPr>
                <w:ins w:id="911" w:author="Xiaolong Liu" w:date="2022-07-20T15:57:00Z">
                  <w:rPr>
                    <w:rFonts w:ascii="Cambria Math" w:hAnsi="Cambria Math" w:cs="Times New Roman"/>
                    <w:i/>
                    <w:sz w:val="24"/>
                    <w:szCs w:val="28"/>
                  </w:rPr>
                </w:ins>
              </m:ctrlPr>
            </m:eqArrPr>
            <m:e>
              <m:sSub>
                <m:sSubPr>
                  <m:ctrlPr>
                    <w:ins w:id="912" w:author="Xiaolong Liu" w:date="2022-07-20T15:57:00Z">
                      <w:rPr>
                        <w:rFonts w:ascii="Cambria Math" w:hAnsi="Cambria Math" w:cs="Times New Roman"/>
                        <w:i/>
                        <w:sz w:val="24"/>
                        <w:szCs w:val="28"/>
                      </w:rPr>
                    </w:ins>
                  </m:ctrlPr>
                </m:sSubPr>
                <m:e>
                  <m:r>
                    <w:ins w:id="913" w:author="Xiaolong Liu" w:date="2022-07-20T15:57:00Z">
                      <w:rPr>
                        <w:rFonts w:ascii="Cambria Math" w:hAnsi="Cambria Math" w:cs="Times New Roman"/>
                        <w:sz w:val="24"/>
                        <w:szCs w:val="28"/>
                      </w:rPr>
                      <m:t>H</m:t>
                    </w:ins>
                  </m:r>
                </m:e>
                <m:sub>
                  <m:r>
                    <w:ins w:id="914" w:author="Xiaolong Liu" w:date="2022-07-20T15:58:00Z">
                      <w:rPr>
                        <w:rFonts w:ascii="Cambria Math" w:hAnsi="Cambria Math" w:cs="Times New Roman"/>
                        <w:sz w:val="24"/>
                        <w:szCs w:val="28"/>
                      </w:rPr>
                      <m:t>BdG</m:t>
                    </w:ins>
                  </m:r>
                </m:sub>
              </m:sSub>
              <m:d>
                <m:dPr>
                  <m:ctrlPr>
                    <w:ins w:id="915" w:author="Xiaolong Liu" w:date="2022-07-20T15:57:00Z">
                      <w:rPr>
                        <w:rFonts w:ascii="Cambria Math" w:hAnsi="Cambria Math" w:cs="Times New Roman"/>
                        <w:i/>
                        <w:sz w:val="24"/>
                        <w:szCs w:val="28"/>
                      </w:rPr>
                    </w:ins>
                  </m:ctrlPr>
                </m:dPr>
                <m:e>
                  <m:r>
                    <w:ins w:id="916" w:author="Xiaolong Liu" w:date="2022-07-20T15:57:00Z">
                      <m:rPr>
                        <m:sty m:val="bi"/>
                      </m:rPr>
                      <w:rPr>
                        <w:rFonts w:ascii="Cambria Math" w:hAnsi="Cambria Math" w:cs="Times New Roman"/>
                        <w:sz w:val="24"/>
                        <w:szCs w:val="28"/>
                      </w:rPr>
                      <m:t>k</m:t>
                    </w:ins>
                  </m:r>
                </m:e>
              </m:d>
              <m:r>
                <w:ins w:id="917" w:author="Xiaolong Liu" w:date="2022-07-20T15:57:00Z">
                  <w:rPr>
                    <w:rFonts w:ascii="Cambria Math" w:hAnsi="Cambria Math" w:cs="Times New Roman"/>
                    <w:sz w:val="24"/>
                    <w:szCs w:val="28"/>
                  </w:rPr>
                  <m:t xml:space="preserve">= </m:t>
                </w:ins>
              </m:r>
              <m:d>
                <m:dPr>
                  <m:ctrlPr>
                    <w:ins w:id="918" w:author="Xiaolong Liu" w:date="2022-07-20T15:57:00Z">
                      <w:rPr>
                        <w:rFonts w:ascii="Cambria Math" w:hAnsi="Cambria Math" w:cs="Times New Roman"/>
                        <w:i/>
                        <w:sz w:val="24"/>
                        <w:szCs w:val="28"/>
                      </w:rPr>
                    </w:ins>
                  </m:ctrlPr>
                </m:dPr>
                <m:e>
                  <m:m>
                    <m:mPr>
                      <m:mcs>
                        <m:mc>
                          <m:mcPr>
                            <m:count m:val="4"/>
                            <m:mcJc m:val="center"/>
                          </m:mcPr>
                        </m:mc>
                      </m:mcs>
                      <m:ctrlPr>
                        <w:ins w:id="919" w:author="Xiaolong Liu" w:date="2022-07-20T15:57:00Z">
                          <w:rPr>
                            <w:rFonts w:ascii="Cambria Math" w:hAnsi="Cambria Math" w:cs="Times New Roman"/>
                            <w:i/>
                            <w:sz w:val="24"/>
                            <w:szCs w:val="28"/>
                          </w:rPr>
                        </w:ins>
                      </m:ctrlPr>
                    </m:mPr>
                    <m:mr>
                      <m:e>
                        <m:sSub>
                          <m:sSubPr>
                            <m:ctrlPr>
                              <w:ins w:id="920" w:author="Xiaolong Liu" w:date="2022-07-20T15:57:00Z">
                                <w:rPr>
                                  <w:rFonts w:ascii="Cambria Math" w:hAnsi="Cambria Math" w:cs="Times New Roman"/>
                                  <w:i/>
                                  <w:sz w:val="24"/>
                                  <w:szCs w:val="28"/>
                                </w:rPr>
                              </w:ins>
                            </m:ctrlPr>
                          </m:sSubPr>
                          <m:e>
                            <m:r>
                              <w:ins w:id="921" w:author="Xiaolong Liu" w:date="2022-07-20T15:57:00Z">
                                <w:rPr>
                                  <w:rFonts w:ascii="Cambria Math" w:hAnsi="Cambria Math" w:cs="Times New Roman"/>
                                  <w:sz w:val="24"/>
                                  <w:szCs w:val="28"/>
                                </w:rPr>
                                <m:t>ϵ</m:t>
                              </w:ins>
                            </m:r>
                          </m:e>
                          <m:sub>
                            <m:r>
                              <w:ins w:id="922" w:author="Xiaolong Liu" w:date="2022-07-20T15:57:00Z">
                                <w:rPr>
                                  <w:rFonts w:ascii="Cambria Math" w:hAnsi="Cambria Math" w:cs="Times New Roman"/>
                                  <w:sz w:val="24"/>
                                  <w:szCs w:val="28"/>
                                </w:rPr>
                                <m:t>1</m:t>
                              </w:ins>
                            </m:r>
                          </m:sub>
                        </m:sSub>
                        <m:d>
                          <m:dPr>
                            <m:ctrlPr>
                              <w:ins w:id="923" w:author="Xiaolong Liu" w:date="2022-07-20T15:57:00Z">
                                <w:rPr>
                                  <w:rFonts w:ascii="Cambria Math" w:hAnsi="Cambria Math" w:cs="Times New Roman"/>
                                  <w:i/>
                                  <w:sz w:val="24"/>
                                  <w:szCs w:val="28"/>
                                </w:rPr>
                              </w:ins>
                            </m:ctrlPr>
                          </m:dPr>
                          <m:e>
                            <m:r>
                              <w:ins w:id="924" w:author="Xiaolong Liu" w:date="2022-07-20T15:57:00Z">
                                <m:rPr>
                                  <m:sty m:val="bi"/>
                                </m:rPr>
                                <w:rPr>
                                  <w:rFonts w:ascii="Cambria Math" w:hAnsi="Cambria Math" w:cs="Times New Roman"/>
                                  <w:sz w:val="24"/>
                                  <w:szCs w:val="28"/>
                                </w:rPr>
                                <m:t>k</m:t>
                              </w:ins>
                            </m:r>
                          </m:e>
                        </m:d>
                      </m:e>
                      <m:e>
                        <m:sSub>
                          <m:sSubPr>
                            <m:ctrlPr>
                              <w:ins w:id="925" w:author="Xiaolong Liu" w:date="2022-07-20T15:57:00Z">
                                <w:rPr>
                                  <w:rFonts w:ascii="Cambria Math" w:hAnsi="Cambria Math" w:cs="Times New Roman"/>
                                  <w:sz w:val="24"/>
                                  <w:szCs w:val="28"/>
                                </w:rPr>
                              </w:ins>
                            </m:ctrlPr>
                          </m:sSubPr>
                          <m:e>
                            <m:r>
                              <w:ins w:id="926" w:author="Xiaolong Liu" w:date="2022-07-20T15:57:00Z">
                                <m:rPr>
                                  <m:sty m:val="p"/>
                                </m:rPr>
                                <w:rPr>
                                  <w:rFonts w:ascii="Cambria Math" w:hAnsi="Cambria Math" w:cs="Times New Roman"/>
                                  <w:sz w:val="24"/>
                                  <w:szCs w:val="28"/>
                                </w:rPr>
                                <m:t>Δ</m:t>
                              </w:ins>
                            </m:r>
                          </m:e>
                          <m:sub>
                            <m:r>
                              <w:ins w:id="927" w:author="Xiaolong Liu" w:date="2022-07-20T15:57:00Z">
                                <m:rPr>
                                  <m:sty m:val="p"/>
                                </m:rPr>
                                <w:rPr>
                                  <w:rFonts w:ascii="Cambria Math" w:hAnsi="Cambria Math" w:cs="Times New Roman"/>
                                  <w:sz w:val="24"/>
                                  <w:szCs w:val="28"/>
                                </w:rPr>
                                <m:t>1</m:t>
                              </w:ins>
                            </m:r>
                          </m:sub>
                        </m:sSub>
                        <m:d>
                          <m:dPr>
                            <m:ctrlPr>
                              <w:ins w:id="928" w:author="Xiaolong Liu" w:date="2022-07-20T15:57:00Z">
                                <w:rPr>
                                  <w:rFonts w:ascii="Cambria Math" w:hAnsi="Cambria Math" w:cs="Times New Roman"/>
                                  <w:i/>
                                  <w:sz w:val="24"/>
                                  <w:szCs w:val="28"/>
                                </w:rPr>
                              </w:ins>
                            </m:ctrlPr>
                          </m:dPr>
                          <m:e>
                            <m:r>
                              <w:ins w:id="929" w:author="Xiaolong Liu" w:date="2022-07-20T15:57:00Z">
                                <m:rPr>
                                  <m:sty m:val="bi"/>
                                </m:rPr>
                                <w:rPr>
                                  <w:rFonts w:ascii="Cambria Math" w:hAnsi="Cambria Math" w:cs="Times New Roman"/>
                                  <w:sz w:val="24"/>
                                  <w:szCs w:val="28"/>
                                </w:rPr>
                                <m:t>k</m:t>
                              </w:ins>
                            </m:r>
                          </m:e>
                        </m:d>
                      </m:e>
                      <m:e>
                        <m:sSub>
                          <m:sSubPr>
                            <m:ctrlPr>
                              <w:ins w:id="930" w:author="Xiaolong Liu" w:date="2022-07-20T16:06:00Z">
                                <w:rPr>
                                  <w:rFonts w:ascii="Cambria Math" w:hAnsi="Cambria Math" w:cs="Times New Roman"/>
                                  <w:i/>
                                  <w:sz w:val="24"/>
                                  <w:szCs w:val="28"/>
                                </w:rPr>
                              </w:ins>
                            </m:ctrlPr>
                          </m:sSubPr>
                          <m:e>
                            <m:r>
                              <w:ins w:id="931" w:author="Xiaolong Liu" w:date="2022-07-20T16:06:00Z">
                                <w:rPr>
                                  <w:rFonts w:ascii="Cambria Math" w:hAnsi="Cambria Math" w:cs="Times New Roman"/>
                                  <w:sz w:val="24"/>
                                  <w:szCs w:val="28"/>
                                </w:rPr>
                                <m:t>ϵ</m:t>
                              </w:ins>
                            </m:r>
                          </m:e>
                          <m:sub>
                            <m:r>
                              <w:ins w:id="932" w:author="Xiaolong Liu" w:date="2022-07-20T16:06:00Z">
                                <w:rPr>
                                  <w:rFonts w:ascii="Cambria Math" w:hAnsi="Cambria Math" w:cs="Times New Roman"/>
                                  <w:sz w:val="24"/>
                                  <w:szCs w:val="28"/>
                                </w:rPr>
                                <m:t>12</m:t>
                              </w:ins>
                            </m:r>
                          </m:sub>
                        </m:sSub>
                        <m:d>
                          <m:dPr>
                            <m:ctrlPr>
                              <w:ins w:id="933" w:author="Xiaolong Liu" w:date="2022-07-20T16:06:00Z">
                                <w:rPr>
                                  <w:rFonts w:ascii="Cambria Math" w:hAnsi="Cambria Math" w:cs="Times New Roman"/>
                                  <w:i/>
                                  <w:sz w:val="24"/>
                                  <w:szCs w:val="28"/>
                                </w:rPr>
                              </w:ins>
                            </m:ctrlPr>
                          </m:dPr>
                          <m:e>
                            <m:r>
                              <w:ins w:id="934" w:author="Xiaolong Liu" w:date="2022-07-20T16:06:00Z">
                                <m:rPr>
                                  <m:sty m:val="bi"/>
                                </m:rPr>
                                <w:rPr>
                                  <w:rFonts w:ascii="Cambria Math" w:hAnsi="Cambria Math" w:cs="Times New Roman"/>
                                  <w:sz w:val="24"/>
                                  <w:szCs w:val="28"/>
                                </w:rPr>
                                <m:t>k</m:t>
                              </w:ins>
                            </m:r>
                          </m:e>
                        </m:d>
                        <m:ctrlPr>
                          <w:ins w:id="935" w:author="Xiaolong Liu" w:date="2022-07-20T15:57:00Z">
                            <w:rPr>
                              <w:rFonts w:ascii="Cambria Math" w:eastAsia="Cambria Math" w:hAnsi="Cambria Math" w:cs="Times New Roman"/>
                              <w:i/>
                              <w:sz w:val="24"/>
                              <w:szCs w:val="28"/>
                            </w:rPr>
                          </w:ins>
                        </m:ctrlPr>
                      </m:e>
                      <m:e>
                        <m:r>
                          <w:ins w:id="936" w:author="Xiaolong Liu" w:date="2022-07-20T15:57:00Z">
                            <w:rPr>
                              <w:rFonts w:ascii="Cambria Math" w:eastAsia="Cambria Math" w:hAnsi="Cambria Math" w:cs="Times New Roman"/>
                              <w:sz w:val="24"/>
                              <w:szCs w:val="28"/>
                            </w:rPr>
                            <m:t>0</m:t>
                          </w:ins>
                        </m:r>
                      </m:e>
                    </m:mr>
                    <m:mr>
                      <m:e>
                        <m:sSub>
                          <m:sSubPr>
                            <m:ctrlPr>
                              <w:ins w:id="937" w:author="Xiaolong Liu" w:date="2022-07-20T15:57:00Z">
                                <w:rPr>
                                  <w:rFonts w:ascii="Cambria Math" w:hAnsi="Cambria Math" w:cs="Times New Roman"/>
                                  <w:sz w:val="24"/>
                                  <w:szCs w:val="28"/>
                                </w:rPr>
                              </w:ins>
                            </m:ctrlPr>
                          </m:sSubPr>
                          <m:e>
                            <m:r>
                              <w:ins w:id="938" w:author="Xiaolong Liu" w:date="2022-07-20T15:57:00Z">
                                <m:rPr>
                                  <m:sty m:val="p"/>
                                </m:rPr>
                                <w:rPr>
                                  <w:rFonts w:ascii="Cambria Math" w:hAnsi="Cambria Math" w:cs="Times New Roman"/>
                                  <w:sz w:val="24"/>
                                  <w:szCs w:val="28"/>
                                </w:rPr>
                                <m:t>Δ</m:t>
                              </w:ins>
                            </m:r>
                          </m:e>
                          <m:sub>
                            <m:sSup>
                              <m:sSupPr>
                                <m:ctrlPr>
                                  <w:ins w:id="939" w:author="Xiaolong Liu" w:date="2022-07-20T15:57:00Z">
                                    <w:rPr>
                                      <w:rFonts w:ascii="Cambria Math" w:hAnsi="Cambria Math" w:cs="Times New Roman"/>
                                      <w:i/>
                                      <w:sz w:val="24"/>
                                      <w:szCs w:val="28"/>
                                    </w:rPr>
                                  </w:ins>
                                </m:ctrlPr>
                              </m:sSupPr>
                              <m:e>
                                <m:r>
                                  <w:ins w:id="940" w:author="Xiaolong Liu" w:date="2022-07-20T15:57:00Z">
                                    <w:rPr>
                                      <w:rFonts w:ascii="Cambria Math" w:hAnsi="Cambria Math" w:cs="Times New Roman"/>
                                      <w:sz w:val="24"/>
                                      <w:szCs w:val="28"/>
                                    </w:rPr>
                                    <m:t>1</m:t>
                                  </w:ins>
                                </m:r>
                              </m:e>
                              <m:sup>
                                <m:r>
                                  <w:ins w:id="941" w:author="Xiaolong Liu" w:date="2022-07-20T15:57:00Z">
                                    <w:rPr>
                                      <w:rFonts w:ascii="Cambria Math" w:hAnsi="Cambria Math" w:cs="Times New Roman"/>
                                      <w:sz w:val="24"/>
                                      <w:szCs w:val="28"/>
                                    </w:rPr>
                                    <m:t>*</m:t>
                                  </w:ins>
                                </m:r>
                              </m:sup>
                            </m:sSup>
                          </m:sub>
                        </m:sSub>
                        <m:d>
                          <m:dPr>
                            <m:ctrlPr>
                              <w:ins w:id="942" w:author="Xiaolong Liu" w:date="2022-07-20T15:57:00Z">
                                <w:rPr>
                                  <w:rFonts w:ascii="Cambria Math" w:hAnsi="Cambria Math" w:cs="Times New Roman"/>
                                  <w:i/>
                                  <w:sz w:val="24"/>
                                  <w:szCs w:val="28"/>
                                </w:rPr>
                              </w:ins>
                            </m:ctrlPr>
                          </m:dPr>
                          <m:e>
                            <m:r>
                              <w:ins w:id="943" w:author="Xiaolong Liu" w:date="2022-07-20T15:57:00Z">
                                <m:rPr>
                                  <m:sty m:val="bi"/>
                                </m:rPr>
                                <w:rPr>
                                  <w:rFonts w:ascii="Cambria Math" w:hAnsi="Cambria Math" w:cs="Times New Roman"/>
                                  <w:sz w:val="24"/>
                                  <w:szCs w:val="28"/>
                                </w:rPr>
                                <m:t>k</m:t>
                              </w:ins>
                            </m:r>
                          </m:e>
                        </m:d>
                        <m:ctrlPr>
                          <w:ins w:id="944" w:author="Xiaolong Liu" w:date="2022-07-20T15:57:00Z">
                            <w:rPr>
                              <w:rFonts w:ascii="Cambria Math" w:eastAsia="Cambria Math" w:hAnsi="Cambria Math" w:cs="Times New Roman"/>
                              <w:i/>
                              <w:sz w:val="24"/>
                              <w:szCs w:val="28"/>
                            </w:rPr>
                          </w:ins>
                        </m:ctrlPr>
                      </m:e>
                      <m:e>
                        <m:r>
                          <w:ins w:id="945" w:author="Xiaolong Liu" w:date="2022-07-20T15:57:00Z">
                            <w:rPr>
                              <w:rFonts w:ascii="Cambria Math" w:hAnsi="Cambria Math" w:cs="Times New Roman"/>
                              <w:sz w:val="24"/>
                              <w:szCs w:val="28"/>
                            </w:rPr>
                            <m:t>-</m:t>
                          </w:ins>
                        </m:r>
                        <m:sSub>
                          <m:sSubPr>
                            <m:ctrlPr>
                              <w:ins w:id="946" w:author="Xiaolong Liu" w:date="2022-07-20T15:57:00Z">
                                <w:rPr>
                                  <w:rFonts w:ascii="Cambria Math" w:hAnsi="Cambria Math" w:cs="Times New Roman"/>
                                  <w:i/>
                                  <w:sz w:val="24"/>
                                  <w:szCs w:val="28"/>
                                </w:rPr>
                              </w:ins>
                            </m:ctrlPr>
                          </m:sSubPr>
                          <m:e>
                            <m:r>
                              <w:ins w:id="947" w:author="Xiaolong Liu" w:date="2022-07-20T15:57:00Z">
                                <w:rPr>
                                  <w:rFonts w:ascii="Cambria Math" w:hAnsi="Cambria Math" w:cs="Times New Roman"/>
                                  <w:sz w:val="24"/>
                                  <w:szCs w:val="28"/>
                                </w:rPr>
                                <m:t>ϵ</m:t>
                              </w:ins>
                            </m:r>
                          </m:e>
                          <m:sub>
                            <m:r>
                              <w:ins w:id="948" w:author="Xiaolong Liu" w:date="2022-07-20T15:57:00Z">
                                <w:rPr>
                                  <w:rFonts w:ascii="Cambria Math" w:hAnsi="Cambria Math" w:cs="Times New Roman"/>
                                  <w:sz w:val="24"/>
                                  <w:szCs w:val="28"/>
                                </w:rPr>
                                <m:t>1</m:t>
                              </w:ins>
                            </m:r>
                          </m:sub>
                        </m:sSub>
                        <m:d>
                          <m:dPr>
                            <m:ctrlPr>
                              <w:ins w:id="949" w:author="Xiaolong Liu" w:date="2022-07-20T15:57:00Z">
                                <w:rPr>
                                  <w:rFonts w:ascii="Cambria Math" w:hAnsi="Cambria Math" w:cs="Times New Roman"/>
                                  <w:i/>
                                  <w:sz w:val="24"/>
                                  <w:szCs w:val="28"/>
                                </w:rPr>
                              </w:ins>
                            </m:ctrlPr>
                          </m:dPr>
                          <m:e>
                            <m:r>
                              <w:ins w:id="950" w:author="Xiaolong Liu" w:date="2022-07-20T15:57:00Z">
                                <m:rPr>
                                  <m:sty m:val="bi"/>
                                </m:rPr>
                                <w:rPr>
                                  <w:rFonts w:ascii="Cambria Math" w:hAnsi="Cambria Math" w:cs="Times New Roman"/>
                                  <w:sz w:val="24"/>
                                  <w:szCs w:val="28"/>
                                </w:rPr>
                                <m:t>k</m:t>
                              </w:ins>
                            </m:r>
                          </m:e>
                        </m:d>
                        <m:ctrlPr>
                          <w:ins w:id="951" w:author="Xiaolong Liu" w:date="2022-07-20T15:57:00Z">
                            <w:rPr>
                              <w:rFonts w:ascii="Cambria Math" w:eastAsia="Cambria Math" w:hAnsi="Cambria Math" w:cs="Times New Roman"/>
                              <w:i/>
                              <w:sz w:val="24"/>
                              <w:szCs w:val="28"/>
                            </w:rPr>
                          </w:ins>
                        </m:ctrlPr>
                      </m:e>
                      <m:e>
                        <m:r>
                          <w:ins w:id="952" w:author="Xiaolong Liu" w:date="2022-07-20T15:57:00Z">
                            <w:rPr>
                              <w:rFonts w:ascii="Cambria Math" w:eastAsia="Cambria Math" w:hAnsi="Cambria Math" w:cs="Times New Roman"/>
                              <w:sz w:val="24"/>
                              <w:szCs w:val="28"/>
                            </w:rPr>
                            <m:t>0</m:t>
                          </w:ins>
                        </m:r>
                        <m:ctrlPr>
                          <w:ins w:id="953" w:author="Xiaolong Liu" w:date="2022-07-20T15:57:00Z">
                            <w:rPr>
                              <w:rFonts w:ascii="Cambria Math" w:eastAsia="Cambria Math" w:hAnsi="Cambria Math" w:cs="Times New Roman"/>
                              <w:i/>
                              <w:sz w:val="24"/>
                              <w:szCs w:val="28"/>
                            </w:rPr>
                          </w:ins>
                        </m:ctrlPr>
                      </m:e>
                      <m:e>
                        <m:r>
                          <w:ins w:id="954" w:author="Xiaolong Liu" w:date="2022-07-20T16:06:00Z">
                            <w:rPr>
                              <w:rFonts w:ascii="Cambria Math" w:eastAsia="Cambria Math" w:hAnsi="Cambria Math" w:cs="Times New Roman"/>
                              <w:sz w:val="24"/>
                              <w:szCs w:val="28"/>
                            </w:rPr>
                            <m:t>-</m:t>
                          </w:ins>
                        </m:r>
                        <m:sSub>
                          <m:sSubPr>
                            <m:ctrlPr>
                              <w:ins w:id="955" w:author="Xiaolong Liu" w:date="2022-07-20T16:06:00Z">
                                <w:rPr>
                                  <w:rFonts w:ascii="Cambria Math" w:hAnsi="Cambria Math" w:cs="Times New Roman"/>
                                  <w:i/>
                                  <w:sz w:val="24"/>
                                  <w:szCs w:val="28"/>
                                </w:rPr>
                              </w:ins>
                            </m:ctrlPr>
                          </m:sSubPr>
                          <m:e>
                            <m:r>
                              <w:ins w:id="956" w:author="Xiaolong Liu" w:date="2022-07-20T16:06:00Z">
                                <w:rPr>
                                  <w:rFonts w:ascii="Cambria Math" w:hAnsi="Cambria Math" w:cs="Times New Roman"/>
                                  <w:sz w:val="24"/>
                                  <w:szCs w:val="28"/>
                                </w:rPr>
                                <m:t>ϵ</m:t>
                              </w:ins>
                            </m:r>
                          </m:e>
                          <m:sub>
                            <m:r>
                              <w:ins w:id="957" w:author="Xiaolong Liu" w:date="2022-07-20T16:06:00Z">
                                <w:rPr>
                                  <w:rFonts w:ascii="Cambria Math" w:hAnsi="Cambria Math" w:cs="Times New Roman"/>
                                  <w:sz w:val="24"/>
                                  <w:szCs w:val="28"/>
                                </w:rPr>
                                <m:t>12</m:t>
                              </w:ins>
                            </m:r>
                          </m:sub>
                        </m:sSub>
                        <m:d>
                          <m:dPr>
                            <m:ctrlPr>
                              <w:ins w:id="958" w:author="Xiaolong Liu" w:date="2022-07-20T16:06:00Z">
                                <w:rPr>
                                  <w:rFonts w:ascii="Cambria Math" w:hAnsi="Cambria Math" w:cs="Times New Roman"/>
                                  <w:i/>
                                  <w:sz w:val="24"/>
                                  <w:szCs w:val="28"/>
                                </w:rPr>
                              </w:ins>
                            </m:ctrlPr>
                          </m:dPr>
                          <m:e>
                            <m:r>
                              <w:ins w:id="959" w:author="Xiaolong Liu" w:date="2022-07-20T16:06:00Z">
                                <m:rPr>
                                  <m:sty m:val="bi"/>
                                </m:rPr>
                                <w:rPr>
                                  <w:rFonts w:ascii="Cambria Math" w:hAnsi="Cambria Math" w:cs="Times New Roman"/>
                                  <w:sz w:val="24"/>
                                  <w:szCs w:val="28"/>
                                </w:rPr>
                                <m:t>k</m:t>
                              </w:ins>
                            </m:r>
                          </m:e>
                        </m:d>
                        <m:ctrlPr>
                          <w:ins w:id="960" w:author="Xiaolong Liu" w:date="2022-07-20T15:57:00Z">
                            <w:rPr>
                              <w:rFonts w:ascii="Cambria Math" w:eastAsia="Cambria Math" w:hAnsi="Cambria Math" w:cs="Times New Roman"/>
                              <w:i/>
                              <w:sz w:val="24"/>
                              <w:szCs w:val="28"/>
                            </w:rPr>
                          </w:ins>
                        </m:ctrlPr>
                      </m:e>
                    </m:mr>
                    <m:mr>
                      <m:e>
                        <m:sSub>
                          <m:sSubPr>
                            <m:ctrlPr>
                              <w:ins w:id="961" w:author="Xiaolong Liu" w:date="2022-07-20T16:07:00Z">
                                <w:rPr>
                                  <w:rFonts w:ascii="Cambria Math" w:hAnsi="Cambria Math" w:cs="Times New Roman"/>
                                  <w:i/>
                                  <w:sz w:val="24"/>
                                  <w:szCs w:val="28"/>
                                </w:rPr>
                              </w:ins>
                            </m:ctrlPr>
                          </m:sSubPr>
                          <m:e>
                            <m:r>
                              <w:ins w:id="962" w:author="Xiaolong Liu" w:date="2022-07-20T16:07:00Z">
                                <w:rPr>
                                  <w:rFonts w:ascii="Cambria Math" w:hAnsi="Cambria Math" w:cs="Times New Roman"/>
                                  <w:sz w:val="24"/>
                                  <w:szCs w:val="28"/>
                                </w:rPr>
                                <m:t>ϵ</m:t>
                              </w:ins>
                            </m:r>
                          </m:e>
                          <m:sub>
                            <m:r>
                              <w:ins w:id="963" w:author="Xiaolong Liu" w:date="2022-07-20T16:07:00Z">
                                <w:rPr>
                                  <w:rFonts w:ascii="Cambria Math" w:hAnsi="Cambria Math" w:cs="Times New Roman"/>
                                  <w:sz w:val="24"/>
                                  <w:szCs w:val="28"/>
                                </w:rPr>
                                <m:t>12</m:t>
                              </w:ins>
                            </m:r>
                          </m:sub>
                        </m:sSub>
                        <m:d>
                          <m:dPr>
                            <m:ctrlPr>
                              <w:ins w:id="964" w:author="Xiaolong Liu" w:date="2022-07-20T16:07:00Z">
                                <w:rPr>
                                  <w:rFonts w:ascii="Cambria Math" w:hAnsi="Cambria Math" w:cs="Times New Roman"/>
                                  <w:i/>
                                  <w:sz w:val="24"/>
                                  <w:szCs w:val="28"/>
                                </w:rPr>
                              </w:ins>
                            </m:ctrlPr>
                          </m:dPr>
                          <m:e>
                            <m:r>
                              <w:ins w:id="965" w:author="Xiaolong Liu" w:date="2022-07-20T16:07:00Z">
                                <m:rPr>
                                  <m:sty m:val="bi"/>
                                </m:rPr>
                                <w:rPr>
                                  <w:rFonts w:ascii="Cambria Math" w:hAnsi="Cambria Math" w:cs="Times New Roman"/>
                                  <w:sz w:val="24"/>
                                  <w:szCs w:val="28"/>
                                </w:rPr>
                                <m:t>k</m:t>
                              </w:ins>
                            </m:r>
                          </m:e>
                        </m:d>
                      </m:e>
                      <m:e>
                        <m:r>
                          <w:ins w:id="966" w:author="Xiaolong Liu" w:date="2022-07-20T15:57:00Z">
                            <w:rPr>
                              <w:rFonts w:ascii="Cambria Math" w:hAnsi="Cambria Math" w:cs="Times New Roman"/>
                              <w:sz w:val="24"/>
                              <w:szCs w:val="28"/>
                            </w:rPr>
                            <m:t>0</m:t>
                          </w:ins>
                        </m:r>
                      </m:e>
                      <m:e>
                        <m:sSub>
                          <m:sSubPr>
                            <m:ctrlPr>
                              <w:ins w:id="967" w:author="Xiaolong Liu" w:date="2022-07-20T15:57:00Z">
                                <w:rPr>
                                  <w:rFonts w:ascii="Cambria Math" w:hAnsi="Cambria Math" w:cs="Times New Roman"/>
                                  <w:i/>
                                  <w:sz w:val="24"/>
                                  <w:szCs w:val="28"/>
                                </w:rPr>
                              </w:ins>
                            </m:ctrlPr>
                          </m:sSubPr>
                          <m:e>
                            <m:r>
                              <w:ins w:id="968" w:author="Xiaolong Liu" w:date="2022-07-20T15:57:00Z">
                                <w:rPr>
                                  <w:rFonts w:ascii="Cambria Math" w:hAnsi="Cambria Math" w:cs="Times New Roman"/>
                                  <w:sz w:val="24"/>
                                  <w:szCs w:val="28"/>
                                </w:rPr>
                                <m:t>ϵ</m:t>
                              </w:ins>
                            </m:r>
                          </m:e>
                          <m:sub>
                            <m:r>
                              <w:ins w:id="969" w:author="Xiaolong Liu" w:date="2022-07-20T15:57:00Z">
                                <w:rPr>
                                  <w:rFonts w:ascii="Cambria Math" w:hAnsi="Cambria Math" w:cs="Times New Roman"/>
                                  <w:sz w:val="24"/>
                                  <w:szCs w:val="28"/>
                                </w:rPr>
                                <m:t>2</m:t>
                              </w:ins>
                            </m:r>
                          </m:sub>
                        </m:sSub>
                        <m:d>
                          <m:dPr>
                            <m:ctrlPr>
                              <w:ins w:id="970" w:author="Xiaolong Liu" w:date="2022-07-20T15:57:00Z">
                                <w:rPr>
                                  <w:rFonts w:ascii="Cambria Math" w:hAnsi="Cambria Math" w:cs="Times New Roman"/>
                                  <w:i/>
                                  <w:sz w:val="24"/>
                                  <w:szCs w:val="28"/>
                                </w:rPr>
                              </w:ins>
                            </m:ctrlPr>
                          </m:dPr>
                          <m:e>
                            <m:r>
                              <w:ins w:id="971" w:author="Xiaolong Liu" w:date="2022-07-20T15:57:00Z">
                                <m:rPr>
                                  <m:sty m:val="bi"/>
                                </m:rPr>
                                <w:rPr>
                                  <w:rFonts w:ascii="Cambria Math" w:hAnsi="Cambria Math" w:cs="Times New Roman"/>
                                  <w:sz w:val="24"/>
                                  <w:szCs w:val="28"/>
                                </w:rPr>
                                <m:t>k</m:t>
                              </w:ins>
                            </m:r>
                          </m:e>
                        </m:d>
                        <m:ctrlPr>
                          <w:ins w:id="972" w:author="Xiaolong Liu" w:date="2022-07-20T15:57:00Z">
                            <w:rPr>
                              <w:rFonts w:ascii="Cambria Math" w:eastAsia="Cambria Math" w:hAnsi="Cambria Math" w:cs="Times New Roman"/>
                              <w:i/>
                              <w:sz w:val="24"/>
                              <w:szCs w:val="28"/>
                            </w:rPr>
                          </w:ins>
                        </m:ctrlPr>
                      </m:e>
                      <m:e>
                        <m:sSub>
                          <m:sSubPr>
                            <m:ctrlPr>
                              <w:ins w:id="973" w:author="Xiaolong Liu" w:date="2022-07-20T15:57:00Z">
                                <w:rPr>
                                  <w:rFonts w:ascii="Cambria Math" w:hAnsi="Cambria Math" w:cs="Times New Roman"/>
                                  <w:sz w:val="24"/>
                                  <w:szCs w:val="28"/>
                                </w:rPr>
                              </w:ins>
                            </m:ctrlPr>
                          </m:sSubPr>
                          <m:e>
                            <m:r>
                              <w:ins w:id="974" w:author="Xiaolong Liu" w:date="2022-07-20T15:57:00Z">
                                <m:rPr>
                                  <m:sty m:val="p"/>
                                </m:rPr>
                                <w:rPr>
                                  <w:rFonts w:ascii="Cambria Math" w:hAnsi="Cambria Math" w:cs="Times New Roman"/>
                                  <w:sz w:val="24"/>
                                  <w:szCs w:val="28"/>
                                </w:rPr>
                                <m:t>Δ</m:t>
                              </w:ins>
                            </m:r>
                          </m:e>
                          <m:sub>
                            <m:r>
                              <w:ins w:id="975" w:author="Xiaolong Liu" w:date="2022-07-20T15:57:00Z">
                                <w:rPr>
                                  <w:rFonts w:ascii="Cambria Math" w:hAnsi="Cambria Math" w:cs="Times New Roman"/>
                                  <w:sz w:val="24"/>
                                  <w:szCs w:val="28"/>
                                </w:rPr>
                                <m:t>2</m:t>
                              </w:ins>
                            </m:r>
                          </m:sub>
                        </m:sSub>
                        <m:d>
                          <m:dPr>
                            <m:ctrlPr>
                              <w:ins w:id="976" w:author="Xiaolong Liu" w:date="2022-07-20T15:57:00Z">
                                <w:rPr>
                                  <w:rFonts w:ascii="Cambria Math" w:hAnsi="Cambria Math" w:cs="Times New Roman"/>
                                  <w:i/>
                                  <w:sz w:val="24"/>
                                  <w:szCs w:val="28"/>
                                </w:rPr>
                              </w:ins>
                            </m:ctrlPr>
                          </m:dPr>
                          <m:e>
                            <m:r>
                              <w:ins w:id="977" w:author="Xiaolong Liu" w:date="2022-07-20T15:57:00Z">
                                <m:rPr>
                                  <m:sty m:val="bi"/>
                                </m:rPr>
                                <w:rPr>
                                  <w:rFonts w:ascii="Cambria Math" w:hAnsi="Cambria Math" w:cs="Times New Roman"/>
                                  <w:sz w:val="24"/>
                                  <w:szCs w:val="28"/>
                                </w:rPr>
                                <m:t>k</m:t>
                              </w:ins>
                            </m:r>
                          </m:e>
                        </m:d>
                      </m:e>
                    </m:mr>
                    <m:mr>
                      <m:e>
                        <m:r>
                          <w:ins w:id="978" w:author="Xiaolong Liu" w:date="2022-07-20T15:57:00Z">
                            <w:rPr>
                              <w:rFonts w:ascii="Cambria Math" w:hAnsi="Cambria Math" w:cs="Times New Roman"/>
                              <w:sz w:val="24"/>
                              <w:szCs w:val="28"/>
                            </w:rPr>
                            <m:t>0</m:t>
                          </w:ins>
                        </m:r>
                      </m:e>
                      <m:e>
                        <m:sSub>
                          <m:sSubPr>
                            <m:ctrlPr>
                              <w:ins w:id="979" w:author="Xiaolong Liu" w:date="2022-07-20T16:07:00Z">
                                <w:rPr>
                                  <w:rFonts w:ascii="Cambria Math" w:hAnsi="Cambria Math" w:cs="Times New Roman"/>
                                  <w:i/>
                                  <w:sz w:val="24"/>
                                  <w:szCs w:val="28"/>
                                </w:rPr>
                              </w:ins>
                            </m:ctrlPr>
                          </m:sSubPr>
                          <m:e>
                            <m:r>
                              <w:ins w:id="980" w:author="Xiaolong Liu" w:date="2022-07-20T16:07:00Z">
                                <w:rPr>
                                  <w:rFonts w:ascii="Cambria Math" w:hAnsi="Cambria Math" w:cs="Times New Roman"/>
                                  <w:sz w:val="24"/>
                                  <w:szCs w:val="28"/>
                                </w:rPr>
                                <m:t>-ϵ</m:t>
                              </w:ins>
                            </m:r>
                          </m:e>
                          <m:sub>
                            <m:r>
                              <w:ins w:id="981" w:author="Xiaolong Liu" w:date="2022-07-20T16:07:00Z">
                                <w:rPr>
                                  <w:rFonts w:ascii="Cambria Math" w:hAnsi="Cambria Math" w:cs="Times New Roman"/>
                                  <w:sz w:val="24"/>
                                  <w:szCs w:val="28"/>
                                </w:rPr>
                                <m:t>12</m:t>
                              </w:ins>
                            </m:r>
                          </m:sub>
                        </m:sSub>
                        <m:d>
                          <m:dPr>
                            <m:ctrlPr>
                              <w:ins w:id="982" w:author="Xiaolong Liu" w:date="2022-07-20T16:07:00Z">
                                <w:rPr>
                                  <w:rFonts w:ascii="Cambria Math" w:hAnsi="Cambria Math" w:cs="Times New Roman"/>
                                  <w:i/>
                                  <w:sz w:val="24"/>
                                  <w:szCs w:val="28"/>
                                </w:rPr>
                              </w:ins>
                            </m:ctrlPr>
                          </m:dPr>
                          <m:e>
                            <m:r>
                              <w:ins w:id="983" w:author="Xiaolong Liu" w:date="2022-07-20T16:07:00Z">
                                <m:rPr>
                                  <m:sty m:val="bi"/>
                                </m:rPr>
                                <w:rPr>
                                  <w:rFonts w:ascii="Cambria Math" w:hAnsi="Cambria Math" w:cs="Times New Roman"/>
                                  <w:sz w:val="24"/>
                                  <w:szCs w:val="28"/>
                                </w:rPr>
                                <m:t>k</m:t>
                              </w:ins>
                            </m:r>
                          </m:e>
                        </m:d>
                      </m:e>
                      <m:e>
                        <m:sSubSup>
                          <m:sSubSupPr>
                            <m:ctrlPr>
                              <w:ins w:id="984" w:author="Xiaolong Liu" w:date="2022-07-20T15:57:00Z">
                                <w:rPr>
                                  <w:rFonts w:ascii="Cambria Math" w:hAnsi="Cambria Math" w:cs="Times New Roman"/>
                                  <w:i/>
                                  <w:sz w:val="24"/>
                                  <w:szCs w:val="28"/>
                                </w:rPr>
                              </w:ins>
                            </m:ctrlPr>
                          </m:sSubSupPr>
                          <m:e>
                            <m:r>
                              <w:ins w:id="985" w:author="Xiaolong Liu" w:date="2022-07-20T15:57:00Z">
                                <m:rPr>
                                  <m:sty m:val="p"/>
                                </m:rPr>
                                <w:rPr>
                                  <w:rFonts w:ascii="Cambria Math" w:hAnsi="Cambria Math" w:cs="Times New Roman"/>
                                  <w:sz w:val="24"/>
                                  <w:szCs w:val="28"/>
                                </w:rPr>
                                <m:t>Δ</m:t>
                              </w:ins>
                            </m:r>
                            <m:ctrlPr>
                              <w:ins w:id="986" w:author="Xiaolong Liu" w:date="2022-07-20T15:57:00Z">
                                <w:rPr>
                                  <w:rFonts w:ascii="Cambria Math" w:hAnsi="Cambria Math" w:cs="Times New Roman"/>
                                  <w:sz w:val="24"/>
                                  <w:szCs w:val="28"/>
                                </w:rPr>
                              </w:ins>
                            </m:ctrlPr>
                          </m:e>
                          <m:sub>
                            <m:r>
                              <w:ins w:id="987" w:author="Xiaolong Liu" w:date="2022-07-20T15:57:00Z">
                                <w:rPr>
                                  <w:rFonts w:ascii="Cambria Math" w:hAnsi="Cambria Math" w:cs="Times New Roman"/>
                                  <w:sz w:val="24"/>
                                  <w:szCs w:val="28"/>
                                </w:rPr>
                                <m:t>2</m:t>
                              </w:ins>
                            </m:r>
                          </m:sub>
                          <m:sup>
                            <m:r>
                              <w:ins w:id="988" w:author="Xiaolong Liu" w:date="2022-07-20T15:57:00Z">
                                <w:rPr>
                                  <w:rFonts w:ascii="Cambria Math" w:hAnsi="Cambria Math" w:cs="Times New Roman"/>
                                  <w:sz w:val="24"/>
                                  <w:szCs w:val="28"/>
                                </w:rPr>
                                <m:t>*</m:t>
                              </w:ins>
                            </m:r>
                          </m:sup>
                        </m:sSubSup>
                        <m:d>
                          <m:dPr>
                            <m:ctrlPr>
                              <w:ins w:id="989" w:author="Xiaolong Liu" w:date="2022-07-20T15:57:00Z">
                                <w:rPr>
                                  <w:rFonts w:ascii="Cambria Math" w:hAnsi="Cambria Math" w:cs="Times New Roman"/>
                                  <w:i/>
                                  <w:sz w:val="24"/>
                                  <w:szCs w:val="28"/>
                                </w:rPr>
                              </w:ins>
                            </m:ctrlPr>
                          </m:dPr>
                          <m:e>
                            <m:r>
                              <w:ins w:id="990" w:author="Xiaolong Liu" w:date="2022-07-20T15:57:00Z">
                                <m:rPr>
                                  <m:sty m:val="bi"/>
                                </m:rPr>
                                <w:rPr>
                                  <w:rFonts w:ascii="Cambria Math" w:hAnsi="Cambria Math" w:cs="Times New Roman"/>
                                  <w:sz w:val="24"/>
                                  <w:szCs w:val="28"/>
                                </w:rPr>
                                <m:t>k</m:t>
                              </w:ins>
                            </m:r>
                          </m:e>
                        </m:d>
                        <m:ctrlPr>
                          <w:ins w:id="991" w:author="Xiaolong Liu" w:date="2022-07-20T15:57:00Z">
                            <w:rPr>
                              <w:rFonts w:ascii="Cambria Math" w:eastAsia="Cambria Math" w:hAnsi="Cambria Math" w:cs="Times New Roman"/>
                              <w:i/>
                              <w:sz w:val="24"/>
                              <w:szCs w:val="28"/>
                            </w:rPr>
                          </w:ins>
                        </m:ctrlPr>
                      </m:e>
                      <m:e>
                        <m:r>
                          <w:ins w:id="992" w:author="Xiaolong Liu" w:date="2022-07-20T15:57:00Z">
                            <w:rPr>
                              <w:rFonts w:ascii="Cambria Math" w:hAnsi="Cambria Math" w:cs="Times New Roman"/>
                              <w:sz w:val="24"/>
                              <w:szCs w:val="28"/>
                            </w:rPr>
                            <m:t>-</m:t>
                          </w:ins>
                        </m:r>
                        <m:sSub>
                          <m:sSubPr>
                            <m:ctrlPr>
                              <w:ins w:id="993" w:author="Xiaolong Liu" w:date="2022-07-20T15:57:00Z">
                                <w:rPr>
                                  <w:rFonts w:ascii="Cambria Math" w:hAnsi="Cambria Math" w:cs="Times New Roman"/>
                                  <w:i/>
                                  <w:sz w:val="24"/>
                                  <w:szCs w:val="28"/>
                                </w:rPr>
                              </w:ins>
                            </m:ctrlPr>
                          </m:sSubPr>
                          <m:e>
                            <m:r>
                              <w:ins w:id="994" w:author="Xiaolong Liu" w:date="2022-07-20T15:57:00Z">
                                <w:rPr>
                                  <w:rFonts w:ascii="Cambria Math" w:hAnsi="Cambria Math" w:cs="Times New Roman"/>
                                  <w:sz w:val="24"/>
                                  <w:szCs w:val="28"/>
                                </w:rPr>
                                <m:t>ϵ</m:t>
                              </w:ins>
                            </m:r>
                          </m:e>
                          <m:sub>
                            <m:r>
                              <w:ins w:id="995" w:author="Xiaolong Liu" w:date="2022-07-20T15:57:00Z">
                                <w:rPr>
                                  <w:rFonts w:ascii="Cambria Math" w:hAnsi="Cambria Math" w:cs="Times New Roman"/>
                                  <w:sz w:val="24"/>
                                  <w:szCs w:val="28"/>
                                </w:rPr>
                                <m:t>2</m:t>
                              </w:ins>
                            </m:r>
                          </m:sub>
                        </m:sSub>
                        <m:d>
                          <m:dPr>
                            <m:ctrlPr>
                              <w:ins w:id="996" w:author="Xiaolong Liu" w:date="2022-07-20T15:57:00Z">
                                <w:rPr>
                                  <w:rFonts w:ascii="Cambria Math" w:hAnsi="Cambria Math" w:cs="Times New Roman"/>
                                  <w:i/>
                                  <w:sz w:val="24"/>
                                  <w:szCs w:val="28"/>
                                </w:rPr>
                              </w:ins>
                            </m:ctrlPr>
                          </m:dPr>
                          <m:e>
                            <m:r>
                              <w:ins w:id="997" w:author="Xiaolong Liu" w:date="2022-07-20T15:57:00Z">
                                <m:rPr>
                                  <m:sty m:val="bi"/>
                                </m:rPr>
                                <w:rPr>
                                  <w:rFonts w:ascii="Cambria Math" w:hAnsi="Cambria Math" w:cs="Times New Roman"/>
                                  <w:sz w:val="24"/>
                                  <w:szCs w:val="28"/>
                                </w:rPr>
                                <m:t>k</m:t>
                              </w:ins>
                            </m:r>
                          </m:e>
                        </m:d>
                      </m:e>
                    </m:mr>
                  </m:m>
                </m:e>
              </m:d>
              <m:r>
                <w:ins w:id="998" w:author="Xiaolong Liu" w:date="2022-07-20T15:57:00Z">
                  <w:rPr>
                    <w:rFonts w:ascii="Cambria Math" w:hAnsi="Cambria Math" w:cs="Times New Roman"/>
                    <w:sz w:val="24"/>
                    <w:szCs w:val="28"/>
                  </w:rPr>
                  <m:t>#</m:t>
                </w:ins>
              </m:r>
              <m:d>
                <m:dPr>
                  <m:ctrlPr>
                    <w:ins w:id="999" w:author="Xiaolong Liu" w:date="2022-07-20T15:57:00Z">
                      <w:rPr>
                        <w:rFonts w:ascii="Cambria Math" w:hAnsi="Cambria Math" w:cs="Times New Roman"/>
                        <w:i/>
                        <w:sz w:val="24"/>
                        <w:szCs w:val="28"/>
                      </w:rPr>
                    </w:ins>
                  </m:ctrlPr>
                </m:dPr>
                <m:e>
                  <m:r>
                    <w:ins w:id="1000" w:author="Xiaolong Liu" w:date="2022-07-20T15:57:00Z">
                      <w:rPr>
                        <w:rFonts w:ascii="Cambria Math" w:hAnsi="Cambria Math" w:cs="Times New Roman"/>
                        <w:sz w:val="24"/>
                        <w:szCs w:val="28"/>
                      </w:rPr>
                      <m:t>23</m:t>
                    </w:ins>
                  </m:r>
                </m:e>
              </m:d>
            </m:e>
          </m:eqArr>
        </m:oMath>
      </m:oMathPara>
    </w:p>
    <w:p w14:paraId="24BC9DF3" w14:textId="1C8F8556" w:rsidR="00F13EC5" w:rsidRPr="002B4446" w:rsidRDefault="00F13EC5" w:rsidP="00F13EC5">
      <w:pPr>
        <w:ind w:leftChars="86" w:left="181" w:firstLine="420"/>
        <w:rPr>
          <w:ins w:id="1001" w:author="Xiaolong Liu" w:date="2022-07-20T16:07:00Z"/>
          <w:rFonts w:ascii="Times New Roman" w:hAnsi="Times New Roman" w:cs="Times New Roman"/>
          <w:sz w:val="24"/>
          <w:szCs w:val="28"/>
        </w:rPr>
      </w:pPr>
    </w:p>
    <w:p w14:paraId="299CACFA" w14:textId="5719C988" w:rsidR="00B8602D" w:rsidRPr="002B4446" w:rsidRDefault="00D93461" w:rsidP="00D93461">
      <w:pPr>
        <w:ind w:leftChars="86" w:left="181"/>
        <w:rPr>
          <w:ins w:id="1002" w:author="Xiaolong Liu" w:date="2022-07-20T16:24:00Z"/>
          <w:rFonts w:ascii="Times New Roman" w:hAnsi="Times New Roman" w:cs="Times New Roman"/>
          <w:sz w:val="24"/>
          <w:szCs w:val="28"/>
        </w:rPr>
      </w:pPr>
      <w:ins w:id="1003" w:author="Xiaolong Liu" w:date="2022-07-20T16:07:00Z">
        <w:r w:rsidRPr="002B4446">
          <w:rPr>
            <w:rFonts w:ascii="Times New Roman" w:hAnsi="Times New Roman" w:cs="Times New Roman"/>
            <w:sz w:val="24"/>
            <w:szCs w:val="28"/>
          </w:rPr>
          <w:t xml:space="preserve">, where </w:t>
        </w:r>
      </w:ins>
      <m:oMath>
        <m:sSub>
          <m:sSubPr>
            <m:ctrlPr>
              <w:ins w:id="1004" w:author="Xiaolong Liu" w:date="2022-07-20T16:07:00Z">
                <w:rPr>
                  <w:rFonts w:ascii="Cambria Math" w:hAnsi="Cambria Math" w:cs="Times New Roman"/>
                  <w:i/>
                  <w:sz w:val="24"/>
                  <w:szCs w:val="28"/>
                </w:rPr>
              </w:ins>
            </m:ctrlPr>
          </m:sSubPr>
          <m:e>
            <m:r>
              <w:ins w:id="1005" w:author="Xiaolong Liu" w:date="2022-07-20T16:07:00Z">
                <w:rPr>
                  <w:rFonts w:ascii="Cambria Math" w:hAnsi="Cambria Math" w:cs="Times New Roman"/>
                  <w:sz w:val="24"/>
                  <w:szCs w:val="28"/>
                </w:rPr>
                <m:t>ϵ</m:t>
              </w:ins>
            </m:r>
          </m:e>
          <m:sub>
            <m:r>
              <w:ins w:id="1006" w:author="Xiaolong Liu" w:date="2022-07-20T16:07:00Z">
                <w:rPr>
                  <w:rFonts w:ascii="Cambria Math" w:hAnsi="Cambria Math" w:cs="Times New Roman"/>
                  <w:sz w:val="24"/>
                  <w:szCs w:val="28"/>
                </w:rPr>
                <m:t>i</m:t>
              </w:ins>
            </m:r>
          </m:sub>
        </m:sSub>
        <m:d>
          <m:dPr>
            <m:ctrlPr>
              <w:ins w:id="1007" w:author="Xiaolong Liu" w:date="2022-07-20T16:07:00Z">
                <w:rPr>
                  <w:rFonts w:ascii="Cambria Math" w:hAnsi="Cambria Math" w:cs="Times New Roman"/>
                  <w:i/>
                  <w:sz w:val="24"/>
                  <w:szCs w:val="28"/>
                </w:rPr>
              </w:ins>
            </m:ctrlPr>
          </m:dPr>
          <m:e>
            <m:r>
              <w:ins w:id="1008" w:author="Xiaolong Liu" w:date="2022-07-20T16:07:00Z">
                <m:rPr>
                  <m:sty m:val="bi"/>
                </m:rPr>
                <w:rPr>
                  <w:rFonts w:ascii="Cambria Math" w:hAnsi="Cambria Math" w:cs="Times New Roman"/>
                  <w:sz w:val="24"/>
                  <w:szCs w:val="28"/>
                </w:rPr>
                <m:t>k</m:t>
              </w:ins>
            </m:r>
          </m:e>
        </m:d>
      </m:oMath>
      <w:ins w:id="1009" w:author="Xiaolong Liu" w:date="2022-07-20T16:07:00Z">
        <w:r w:rsidR="001D0DBD" w:rsidRPr="002B4446">
          <w:rPr>
            <w:rFonts w:ascii="Times New Roman" w:hAnsi="Times New Roman" w:cs="Times New Roman"/>
            <w:sz w:val="24"/>
            <w:szCs w:val="28"/>
          </w:rPr>
          <w:t xml:space="preserve"> and</w:t>
        </w:r>
      </w:ins>
      <w:ins w:id="1010" w:author="Xiaolong Liu" w:date="2022-07-20T16:08:00Z">
        <w:r w:rsidR="001D0DBD" w:rsidRPr="002B4446">
          <w:rPr>
            <w:rFonts w:ascii="Times New Roman" w:hAnsi="Times New Roman" w:cs="Times New Roman"/>
            <w:sz w:val="24"/>
            <w:szCs w:val="28"/>
          </w:rPr>
          <w:t xml:space="preserve"> </w:t>
        </w:r>
      </w:ins>
      <m:oMath>
        <m:sSub>
          <m:sSubPr>
            <m:ctrlPr>
              <w:ins w:id="1011" w:author="Xiaolong Liu" w:date="2022-07-20T16:08:00Z">
                <w:rPr>
                  <w:rFonts w:ascii="Cambria Math" w:hAnsi="Cambria Math" w:cs="Times New Roman"/>
                  <w:sz w:val="24"/>
                  <w:szCs w:val="28"/>
                </w:rPr>
              </w:ins>
            </m:ctrlPr>
          </m:sSubPr>
          <m:e>
            <m:r>
              <w:ins w:id="1012" w:author="Xiaolong Liu" w:date="2022-07-20T16:08:00Z">
                <m:rPr>
                  <m:sty m:val="p"/>
                </m:rPr>
                <w:rPr>
                  <w:rFonts w:ascii="Cambria Math" w:hAnsi="Cambria Math" w:cs="Times New Roman"/>
                  <w:sz w:val="24"/>
                  <w:szCs w:val="28"/>
                </w:rPr>
                <m:t>Δ</m:t>
              </w:ins>
            </m:r>
          </m:e>
          <m:sub>
            <m:r>
              <w:ins w:id="1013" w:author="Xiaolong Liu" w:date="2022-07-20T16:08:00Z">
                <m:rPr>
                  <m:sty m:val="p"/>
                </m:rPr>
                <w:rPr>
                  <w:rFonts w:ascii="Cambria Math" w:hAnsi="Cambria Math" w:cs="Times New Roman"/>
                  <w:sz w:val="24"/>
                  <w:szCs w:val="28"/>
                </w:rPr>
                <m:t>i</m:t>
              </w:ins>
            </m:r>
          </m:sub>
        </m:sSub>
        <m:d>
          <m:dPr>
            <m:ctrlPr>
              <w:ins w:id="1014" w:author="Xiaolong Liu" w:date="2022-07-20T16:08:00Z">
                <w:rPr>
                  <w:rFonts w:ascii="Cambria Math" w:hAnsi="Cambria Math" w:cs="Times New Roman"/>
                  <w:i/>
                  <w:sz w:val="24"/>
                  <w:szCs w:val="28"/>
                </w:rPr>
              </w:ins>
            </m:ctrlPr>
          </m:dPr>
          <m:e>
            <m:r>
              <w:ins w:id="1015" w:author="Xiaolong Liu" w:date="2022-07-20T16:08:00Z">
                <m:rPr>
                  <m:sty m:val="bi"/>
                </m:rPr>
                <w:rPr>
                  <w:rFonts w:ascii="Cambria Math" w:hAnsi="Cambria Math" w:cs="Times New Roman"/>
                  <w:sz w:val="24"/>
                  <w:szCs w:val="28"/>
                </w:rPr>
                <m:t>k</m:t>
              </w:ins>
            </m:r>
          </m:e>
        </m:d>
      </m:oMath>
      <w:ins w:id="1016" w:author="Xiaolong Liu" w:date="2022-07-20T16:08:00Z">
        <w:r w:rsidR="001D0DBD" w:rsidRPr="002B4446">
          <w:rPr>
            <w:rFonts w:ascii="Times New Roman" w:hAnsi="Times New Roman" w:cs="Times New Roman"/>
            <w:sz w:val="24"/>
            <w:szCs w:val="28"/>
          </w:rPr>
          <w:t xml:space="preserve"> are the normal state dispersion and gap </w:t>
        </w:r>
      </w:ins>
      <w:ins w:id="1017" w:author="Xiaolong Liu" w:date="2022-07-20T16:19:00Z">
        <w:r w:rsidR="00FA260B" w:rsidRPr="002B4446">
          <w:rPr>
            <w:rFonts w:ascii="Times New Roman" w:hAnsi="Times New Roman" w:cs="Times New Roman"/>
            <w:sz w:val="24"/>
            <w:szCs w:val="28"/>
          </w:rPr>
          <w:t>functions</w:t>
        </w:r>
      </w:ins>
      <w:ins w:id="1018" w:author="Xiaolong Liu" w:date="2022-07-20T16:08:00Z">
        <w:r w:rsidR="001D0DBD" w:rsidRPr="002B4446">
          <w:rPr>
            <w:rFonts w:ascii="Times New Roman" w:hAnsi="Times New Roman" w:cs="Times New Roman"/>
            <w:sz w:val="24"/>
            <w:szCs w:val="28"/>
          </w:rPr>
          <w:t xml:space="preserve"> of the two bands; </w:t>
        </w:r>
      </w:ins>
      <m:oMath>
        <m:sSub>
          <m:sSubPr>
            <m:ctrlPr>
              <w:ins w:id="1019" w:author="Xiaolong Liu" w:date="2022-07-20T16:07:00Z">
                <w:rPr>
                  <w:rFonts w:ascii="Cambria Math" w:hAnsi="Cambria Math" w:cs="Times New Roman"/>
                  <w:i/>
                  <w:sz w:val="24"/>
                  <w:szCs w:val="28"/>
                </w:rPr>
              </w:ins>
            </m:ctrlPr>
          </m:sSubPr>
          <m:e>
            <m:r>
              <w:ins w:id="1020" w:author="Xiaolong Liu" w:date="2022-07-20T16:07:00Z">
                <w:rPr>
                  <w:rFonts w:ascii="Cambria Math" w:hAnsi="Cambria Math" w:cs="Times New Roman"/>
                  <w:sz w:val="24"/>
                  <w:szCs w:val="28"/>
                </w:rPr>
                <m:t>ϵ</m:t>
              </w:ins>
            </m:r>
          </m:e>
          <m:sub>
            <m:r>
              <w:ins w:id="1021" w:author="Xiaolong Liu" w:date="2022-07-20T16:07:00Z">
                <w:rPr>
                  <w:rFonts w:ascii="Cambria Math" w:hAnsi="Cambria Math" w:cs="Times New Roman"/>
                  <w:sz w:val="24"/>
                  <w:szCs w:val="28"/>
                </w:rPr>
                <m:t>12</m:t>
              </w:ins>
            </m:r>
          </m:sub>
        </m:sSub>
        <m:d>
          <m:dPr>
            <m:ctrlPr>
              <w:ins w:id="1022" w:author="Xiaolong Liu" w:date="2022-07-20T16:07:00Z">
                <w:rPr>
                  <w:rFonts w:ascii="Cambria Math" w:hAnsi="Cambria Math" w:cs="Times New Roman"/>
                  <w:i/>
                  <w:sz w:val="24"/>
                  <w:szCs w:val="28"/>
                </w:rPr>
              </w:ins>
            </m:ctrlPr>
          </m:dPr>
          <m:e>
            <m:r>
              <w:ins w:id="1023" w:author="Xiaolong Liu" w:date="2022-07-20T16:07:00Z">
                <m:rPr>
                  <m:sty m:val="bi"/>
                </m:rPr>
                <w:rPr>
                  <w:rFonts w:ascii="Cambria Math" w:hAnsi="Cambria Math" w:cs="Times New Roman"/>
                  <w:sz w:val="24"/>
                  <w:szCs w:val="28"/>
                </w:rPr>
                <m:t>k</m:t>
              </w:ins>
            </m:r>
          </m:e>
        </m:d>
      </m:oMath>
      <w:ins w:id="1024" w:author="Xiaolong Liu" w:date="2022-07-20T16:08:00Z">
        <w:r w:rsidR="001D0DBD" w:rsidRPr="002B4446">
          <w:rPr>
            <w:rFonts w:ascii="Times New Roman" w:hAnsi="Times New Roman" w:cs="Times New Roman"/>
            <w:sz w:val="24"/>
            <w:szCs w:val="28"/>
          </w:rPr>
          <w:t xml:space="preserve"> is a hybridization term of the two bands, which are often </w:t>
        </w:r>
      </w:ins>
      <w:ins w:id="1025" w:author="Xiaolong Liu" w:date="2022-07-20T16:09:00Z">
        <w:r w:rsidR="001D0DBD" w:rsidRPr="002B4446">
          <w:rPr>
            <w:rFonts w:ascii="Times New Roman" w:hAnsi="Times New Roman" w:cs="Times New Roman"/>
            <w:sz w:val="24"/>
            <w:szCs w:val="28"/>
          </w:rPr>
          <w:t>assumed to be zero for simplicity.</w:t>
        </w:r>
        <w:r w:rsidR="00FB395B" w:rsidRPr="002B4446">
          <w:rPr>
            <w:rFonts w:ascii="Times New Roman" w:hAnsi="Times New Roman" w:cs="Times New Roman"/>
            <w:sz w:val="24"/>
            <w:szCs w:val="28"/>
          </w:rPr>
          <w:t xml:space="preserve"> The overall scattering potential</w:t>
        </w:r>
      </w:ins>
      <w:ins w:id="1026" w:author="Xiaolong Liu" w:date="2022-07-20T16:23:00Z">
        <w:r w:rsidR="00B8602D" w:rsidRPr="002B4446">
          <w:rPr>
            <w:rFonts w:ascii="Times New Roman" w:hAnsi="Times New Roman" w:cs="Times New Roman"/>
            <w:sz w:val="24"/>
            <w:szCs w:val="28"/>
          </w:rPr>
          <w:t xml:space="preserve"> is now a 4 by 4 matrix as well</w:t>
        </w:r>
      </w:ins>
    </w:p>
    <w:p w14:paraId="13554C89" w14:textId="77777777" w:rsidR="00C13097" w:rsidRPr="002B4446" w:rsidRDefault="00C13097" w:rsidP="00D93461">
      <w:pPr>
        <w:ind w:leftChars="86" w:left="181"/>
        <w:rPr>
          <w:ins w:id="1027" w:author="Xiaolong Liu" w:date="2022-07-20T16:24:00Z"/>
          <w:rFonts w:ascii="Times New Roman" w:hAnsi="Times New Roman" w:cs="Times New Roman"/>
          <w:sz w:val="24"/>
          <w:szCs w:val="28"/>
        </w:rPr>
      </w:pPr>
    </w:p>
    <w:p w14:paraId="233DFA85" w14:textId="2A17F952" w:rsidR="00DF4D6E" w:rsidRPr="002B4446" w:rsidRDefault="006D6359" w:rsidP="009B0787">
      <w:pPr>
        <w:ind w:leftChars="86" w:left="181"/>
        <w:rPr>
          <w:ins w:id="1028" w:author="Xiaolong Liu" w:date="2022-07-20T17:07:00Z"/>
          <w:rFonts w:ascii="Times New Roman" w:hAnsi="Times New Roman" w:cs="Times New Roman"/>
          <w:iCs/>
          <w:sz w:val="24"/>
          <w:szCs w:val="28"/>
          <w:rPrChange w:id="1029" w:author="Xiaolong Liu" w:date="2022-07-21T00:25:00Z">
            <w:rPr>
              <w:ins w:id="1030" w:author="Xiaolong Liu" w:date="2022-07-20T17:07:00Z"/>
              <w:rFonts w:ascii="Cambria Math" w:hAnsi="Cambria Math" w:cs="Times New Roman"/>
              <w:i/>
              <w:iCs/>
              <w:sz w:val="24"/>
              <w:szCs w:val="28"/>
            </w:rPr>
          </w:rPrChange>
        </w:rPr>
      </w:pPr>
      <m:oMathPara>
        <m:oMath>
          <m:r>
            <w:ins w:id="1031" w:author="Xiaolong Liu" w:date="2022-07-20T17:06:00Z">
              <w:rPr>
                <w:rFonts w:ascii="Cambria Math" w:hAnsi="Cambria Math" w:cs="Times New Roman"/>
                <w:sz w:val="24"/>
                <w:szCs w:val="28"/>
              </w:rPr>
              <m:t>U</m:t>
            </w:ins>
          </m:r>
          <m:r>
            <w:ins w:id="1032" w:author="Xiaolong Liu" w:date="2022-07-20T16:24:00Z">
              <w:rPr>
                <w:rFonts w:ascii="Cambria Math" w:hAnsi="Cambria Math" w:cs="Times New Roman"/>
                <w:sz w:val="24"/>
                <w:szCs w:val="28"/>
              </w:rPr>
              <m:t xml:space="preserve">= </m:t>
            </w:ins>
          </m:r>
          <m:d>
            <m:dPr>
              <m:ctrlPr>
                <w:ins w:id="1033" w:author="Xiaolong Liu" w:date="2022-07-20T16:24:00Z">
                  <w:rPr>
                    <w:rFonts w:ascii="Cambria Math" w:hAnsi="Cambria Math" w:cs="Times New Roman"/>
                    <w:i/>
                    <w:iCs/>
                    <w:sz w:val="24"/>
                    <w:szCs w:val="28"/>
                  </w:rPr>
                </w:ins>
              </m:ctrlPr>
            </m:dPr>
            <m:e>
              <m:m>
                <m:mPr>
                  <m:mcs>
                    <m:mc>
                      <m:mcPr>
                        <m:count m:val="4"/>
                        <m:mcJc m:val="center"/>
                      </m:mcPr>
                    </m:mc>
                  </m:mcs>
                  <m:ctrlPr>
                    <w:ins w:id="1034" w:author="Xiaolong Liu" w:date="2022-07-20T16:24:00Z">
                      <w:rPr>
                        <w:rFonts w:ascii="Cambria Math" w:hAnsi="Cambria Math" w:cs="Times New Roman"/>
                        <w:i/>
                        <w:iCs/>
                        <w:sz w:val="24"/>
                        <w:szCs w:val="28"/>
                      </w:rPr>
                    </w:ins>
                  </m:ctrlPr>
                </m:mPr>
                <m:mr>
                  <m:e>
                    <m:sSub>
                      <m:sSubPr>
                        <m:ctrlPr>
                          <w:ins w:id="1035" w:author="Xiaolong Liu" w:date="2022-07-20T16:24:00Z">
                            <w:rPr>
                              <w:rFonts w:ascii="Cambria Math" w:hAnsi="Cambria Math" w:cs="Times New Roman"/>
                              <w:i/>
                              <w:iCs/>
                              <w:sz w:val="24"/>
                              <w:szCs w:val="28"/>
                            </w:rPr>
                          </w:ins>
                        </m:ctrlPr>
                      </m:sSubPr>
                      <m:e>
                        <m:r>
                          <w:ins w:id="1036" w:author="Xiaolong Liu" w:date="2022-07-20T17:08:00Z">
                            <w:rPr>
                              <w:rFonts w:ascii="Cambria Math" w:hAnsi="Cambria Math" w:cs="Times New Roman"/>
                              <w:sz w:val="24"/>
                              <w:szCs w:val="28"/>
                            </w:rPr>
                            <m:t>U</m:t>
                          </w:ins>
                        </m:r>
                      </m:e>
                      <m:sub>
                        <m:r>
                          <w:ins w:id="1037" w:author="Xiaolong Liu" w:date="2022-07-20T16:24:00Z">
                            <w:rPr>
                              <w:rFonts w:ascii="Cambria Math" w:hAnsi="Cambria Math" w:cs="Times New Roman"/>
                              <w:sz w:val="24"/>
                              <w:szCs w:val="28"/>
                            </w:rPr>
                            <m:t>intra</m:t>
                          </w:ins>
                        </m:r>
                      </m:sub>
                    </m:sSub>
                    <m:ctrlPr>
                      <w:ins w:id="1038" w:author="Xiaolong Liu" w:date="2022-07-20T16:24:00Z">
                        <w:rPr>
                          <w:rFonts w:ascii="Cambria Math" w:eastAsia="Cambria Math" w:hAnsi="Cambria Math" w:cs="Times New Roman"/>
                          <w:i/>
                          <w:iCs/>
                          <w:sz w:val="24"/>
                          <w:szCs w:val="28"/>
                        </w:rPr>
                      </w:ins>
                    </m:ctrlPr>
                  </m:e>
                  <m:e>
                    <m:r>
                      <w:ins w:id="1039" w:author="Xiaolong Liu" w:date="2022-07-20T16:24:00Z">
                        <w:rPr>
                          <w:rFonts w:ascii="Cambria Math" w:eastAsia="Cambria Math" w:hAnsi="Cambria Math" w:cs="Times New Roman"/>
                          <w:sz w:val="24"/>
                          <w:szCs w:val="28"/>
                        </w:rPr>
                        <m:t>0</m:t>
                      </w:ins>
                    </m:r>
                    <m:ctrlPr>
                      <w:ins w:id="1040" w:author="Xiaolong Liu" w:date="2022-07-20T16:24:00Z">
                        <w:rPr>
                          <w:rFonts w:ascii="Cambria Math" w:eastAsia="Cambria Math" w:hAnsi="Cambria Math" w:cs="Times New Roman"/>
                          <w:i/>
                          <w:iCs/>
                          <w:sz w:val="24"/>
                          <w:szCs w:val="28"/>
                        </w:rPr>
                      </w:ins>
                    </m:ctrlPr>
                  </m:e>
                  <m:e>
                    <m:sSub>
                      <m:sSubPr>
                        <m:ctrlPr>
                          <w:ins w:id="1041" w:author="Xiaolong Liu" w:date="2022-07-20T16:24:00Z">
                            <w:rPr>
                              <w:rFonts w:ascii="Cambria Math" w:hAnsi="Cambria Math" w:cs="Times New Roman"/>
                              <w:i/>
                              <w:iCs/>
                              <w:sz w:val="24"/>
                              <w:szCs w:val="28"/>
                            </w:rPr>
                          </w:ins>
                        </m:ctrlPr>
                      </m:sSubPr>
                      <m:e>
                        <m:r>
                          <w:ins w:id="1042" w:author="Xiaolong Liu" w:date="2022-07-20T17:08:00Z">
                            <w:rPr>
                              <w:rFonts w:ascii="Cambria Math" w:hAnsi="Cambria Math" w:cs="Times New Roman"/>
                              <w:sz w:val="24"/>
                              <w:szCs w:val="28"/>
                            </w:rPr>
                            <m:t>U</m:t>
                          </w:ins>
                        </m:r>
                      </m:e>
                      <m:sub>
                        <m:r>
                          <w:ins w:id="1043" w:author="Xiaolong Liu" w:date="2022-07-20T16:24:00Z">
                            <w:rPr>
                              <w:rFonts w:ascii="Cambria Math" w:hAnsi="Cambria Math" w:cs="Times New Roman"/>
                              <w:sz w:val="24"/>
                              <w:szCs w:val="28"/>
                            </w:rPr>
                            <m:t>inter</m:t>
                          </w:ins>
                        </m:r>
                      </m:sub>
                    </m:sSub>
                    <m:ctrlPr>
                      <w:ins w:id="1044" w:author="Xiaolong Liu" w:date="2022-07-20T16:24:00Z">
                        <w:rPr>
                          <w:rFonts w:ascii="Cambria Math" w:eastAsia="Cambria Math" w:hAnsi="Cambria Math" w:cs="Times New Roman"/>
                          <w:i/>
                          <w:iCs/>
                          <w:sz w:val="24"/>
                          <w:szCs w:val="28"/>
                        </w:rPr>
                      </w:ins>
                    </m:ctrlPr>
                  </m:e>
                  <m:e>
                    <m:r>
                      <w:ins w:id="1045" w:author="Xiaolong Liu" w:date="2022-07-20T16:24:00Z">
                        <w:rPr>
                          <w:rFonts w:ascii="Cambria Math" w:eastAsia="Cambria Math" w:hAnsi="Cambria Math" w:cs="Times New Roman"/>
                          <w:sz w:val="24"/>
                          <w:szCs w:val="28"/>
                        </w:rPr>
                        <m:t>0</m:t>
                      </w:ins>
                    </m:r>
                    <m:ctrlPr>
                      <w:ins w:id="1046" w:author="Xiaolong Liu" w:date="2022-07-20T16:24:00Z">
                        <w:rPr>
                          <w:rFonts w:ascii="Cambria Math" w:eastAsia="Cambria Math" w:hAnsi="Cambria Math" w:cs="Times New Roman"/>
                          <w:i/>
                          <w:iCs/>
                          <w:sz w:val="24"/>
                          <w:szCs w:val="28"/>
                        </w:rPr>
                      </w:ins>
                    </m:ctrlPr>
                  </m:e>
                </m:mr>
                <m:mr>
                  <m:e>
                    <m:r>
                      <w:ins w:id="1047" w:author="Xiaolong Liu" w:date="2022-07-20T16:24:00Z">
                        <w:rPr>
                          <w:rFonts w:ascii="Cambria Math" w:eastAsia="Cambria Math" w:hAnsi="Cambria Math" w:cs="Times New Roman"/>
                          <w:sz w:val="24"/>
                          <w:szCs w:val="28"/>
                        </w:rPr>
                        <m:t>0</m:t>
                      </w:ins>
                    </m:r>
                  </m:e>
                  <m:e>
                    <m:r>
                      <w:ins w:id="1048" w:author="Xiaolong Liu" w:date="2022-07-20T16:24:00Z">
                        <w:rPr>
                          <w:rFonts w:ascii="Cambria Math" w:hAnsi="Cambria Math" w:cs="Times New Roman"/>
                          <w:sz w:val="24"/>
                          <w:szCs w:val="28"/>
                        </w:rPr>
                        <m:t>-</m:t>
                      </w:ins>
                    </m:r>
                    <m:sSub>
                      <m:sSubPr>
                        <m:ctrlPr>
                          <w:ins w:id="1049" w:author="Xiaolong Liu" w:date="2022-07-20T16:24:00Z">
                            <w:rPr>
                              <w:rFonts w:ascii="Cambria Math" w:hAnsi="Cambria Math" w:cs="Times New Roman"/>
                              <w:i/>
                              <w:iCs/>
                              <w:sz w:val="24"/>
                              <w:szCs w:val="28"/>
                            </w:rPr>
                          </w:ins>
                        </m:ctrlPr>
                      </m:sSubPr>
                      <m:e>
                        <m:r>
                          <w:ins w:id="1050" w:author="Xiaolong Liu" w:date="2022-07-20T17:08:00Z">
                            <w:rPr>
                              <w:rFonts w:ascii="Cambria Math" w:hAnsi="Cambria Math" w:cs="Times New Roman"/>
                              <w:sz w:val="24"/>
                              <w:szCs w:val="28"/>
                            </w:rPr>
                            <m:t>U</m:t>
                          </w:ins>
                        </m:r>
                      </m:e>
                      <m:sub>
                        <m:r>
                          <w:ins w:id="1051" w:author="Xiaolong Liu" w:date="2022-07-20T16:24:00Z">
                            <w:rPr>
                              <w:rFonts w:ascii="Cambria Math" w:hAnsi="Cambria Math" w:cs="Times New Roman"/>
                              <w:sz w:val="24"/>
                              <w:szCs w:val="28"/>
                            </w:rPr>
                            <m:t>intra</m:t>
                          </w:ins>
                        </m:r>
                      </m:sub>
                    </m:sSub>
                  </m:e>
                  <m:e>
                    <m:r>
                      <w:ins w:id="1052" w:author="Xiaolong Liu" w:date="2022-07-20T16:24:00Z">
                        <w:rPr>
                          <w:rFonts w:ascii="Cambria Math" w:hAnsi="Cambria Math" w:cs="Times New Roman"/>
                          <w:sz w:val="24"/>
                          <w:szCs w:val="28"/>
                        </w:rPr>
                        <m:t>0</m:t>
                      </w:ins>
                    </m:r>
                    <m:ctrlPr>
                      <w:ins w:id="1053" w:author="Xiaolong Liu" w:date="2022-07-20T16:24:00Z">
                        <w:rPr>
                          <w:rFonts w:ascii="Cambria Math" w:eastAsia="Cambria Math" w:hAnsi="Cambria Math" w:cs="Times New Roman"/>
                          <w:i/>
                          <w:iCs/>
                          <w:sz w:val="24"/>
                          <w:szCs w:val="28"/>
                        </w:rPr>
                      </w:ins>
                    </m:ctrlPr>
                  </m:e>
                  <m:e>
                    <m:r>
                      <w:ins w:id="1054" w:author="Xiaolong Liu" w:date="2022-07-20T16:24:00Z">
                        <w:rPr>
                          <w:rFonts w:ascii="Cambria Math" w:eastAsia="Cambria Math" w:hAnsi="Cambria Math" w:cs="Times New Roman"/>
                          <w:sz w:val="24"/>
                          <w:szCs w:val="28"/>
                        </w:rPr>
                        <m:t>-</m:t>
                      </w:ins>
                    </m:r>
                    <m:sSub>
                      <m:sSubPr>
                        <m:ctrlPr>
                          <w:ins w:id="1055" w:author="Xiaolong Liu" w:date="2022-07-20T16:24:00Z">
                            <w:rPr>
                              <w:rFonts w:ascii="Cambria Math" w:hAnsi="Cambria Math" w:cs="Times New Roman"/>
                              <w:i/>
                              <w:iCs/>
                              <w:sz w:val="24"/>
                              <w:szCs w:val="28"/>
                            </w:rPr>
                          </w:ins>
                        </m:ctrlPr>
                      </m:sSubPr>
                      <m:e>
                        <m:r>
                          <w:ins w:id="1056" w:author="Xiaolong Liu" w:date="2022-07-20T17:08:00Z">
                            <w:rPr>
                              <w:rFonts w:ascii="Cambria Math" w:hAnsi="Cambria Math" w:cs="Times New Roman"/>
                              <w:sz w:val="24"/>
                              <w:szCs w:val="28"/>
                            </w:rPr>
                            <m:t>U</m:t>
                          </w:ins>
                        </m:r>
                      </m:e>
                      <m:sub>
                        <m:r>
                          <w:ins w:id="1057" w:author="Xiaolong Liu" w:date="2022-07-20T16:24:00Z">
                            <w:rPr>
                              <w:rFonts w:ascii="Cambria Math" w:hAnsi="Cambria Math" w:cs="Times New Roman"/>
                              <w:sz w:val="24"/>
                              <w:szCs w:val="28"/>
                            </w:rPr>
                            <m:t>inter</m:t>
                          </w:ins>
                        </m:r>
                      </m:sub>
                    </m:sSub>
                  </m:e>
                </m:mr>
                <m:mr>
                  <m:e>
                    <m:sSub>
                      <m:sSubPr>
                        <m:ctrlPr>
                          <w:ins w:id="1058" w:author="Xiaolong Liu" w:date="2022-07-20T16:24:00Z">
                            <w:rPr>
                              <w:rFonts w:ascii="Cambria Math" w:hAnsi="Cambria Math" w:cs="Times New Roman"/>
                              <w:i/>
                              <w:iCs/>
                              <w:sz w:val="24"/>
                              <w:szCs w:val="28"/>
                            </w:rPr>
                          </w:ins>
                        </m:ctrlPr>
                      </m:sSubPr>
                      <m:e>
                        <m:r>
                          <w:ins w:id="1059" w:author="Xiaolong Liu" w:date="2022-07-20T17:08:00Z">
                            <w:rPr>
                              <w:rFonts w:ascii="Cambria Math" w:hAnsi="Cambria Math" w:cs="Times New Roman"/>
                              <w:sz w:val="24"/>
                              <w:szCs w:val="28"/>
                            </w:rPr>
                            <m:t>U</m:t>
                          </w:ins>
                        </m:r>
                      </m:e>
                      <m:sub>
                        <m:r>
                          <w:ins w:id="1060" w:author="Xiaolong Liu" w:date="2022-07-20T16:24:00Z">
                            <w:rPr>
                              <w:rFonts w:ascii="Cambria Math" w:hAnsi="Cambria Math" w:cs="Times New Roman"/>
                              <w:sz w:val="24"/>
                              <w:szCs w:val="28"/>
                            </w:rPr>
                            <m:t>inter</m:t>
                          </w:ins>
                        </m:r>
                      </m:sub>
                    </m:sSub>
                  </m:e>
                  <m:e>
                    <m:r>
                      <w:ins w:id="1061" w:author="Xiaolong Liu" w:date="2022-07-20T16:24:00Z">
                        <w:rPr>
                          <w:rFonts w:ascii="Cambria Math" w:hAnsi="Cambria Math" w:cs="Times New Roman"/>
                          <w:sz w:val="24"/>
                          <w:szCs w:val="28"/>
                        </w:rPr>
                        <m:t>0</m:t>
                      </w:ins>
                    </m:r>
                  </m:e>
                  <m:e>
                    <m:sSub>
                      <m:sSubPr>
                        <m:ctrlPr>
                          <w:ins w:id="1062" w:author="Xiaolong Liu" w:date="2022-07-20T16:24:00Z">
                            <w:rPr>
                              <w:rFonts w:ascii="Cambria Math" w:hAnsi="Cambria Math" w:cs="Times New Roman"/>
                              <w:i/>
                              <w:iCs/>
                              <w:sz w:val="24"/>
                              <w:szCs w:val="28"/>
                            </w:rPr>
                          </w:ins>
                        </m:ctrlPr>
                      </m:sSubPr>
                      <m:e>
                        <m:r>
                          <w:ins w:id="1063" w:author="Xiaolong Liu" w:date="2022-07-20T17:08:00Z">
                            <w:rPr>
                              <w:rFonts w:ascii="Cambria Math" w:hAnsi="Cambria Math" w:cs="Times New Roman"/>
                              <w:sz w:val="24"/>
                              <w:szCs w:val="28"/>
                            </w:rPr>
                            <m:t>U</m:t>
                          </w:ins>
                        </m:r>
                      </m:e>
                      <m:sub>
                        <m:r>
                          <w:ins w:id="1064" w:author="Xiaolong Liu" w:date="2022-07-20T16:24:00Z">
                            <w:rPr>
                              <w:rFonts w:ascii="Cambria Math" w:hAnsi="Cambria Math" w:cs="Times New Roman"/>
                              <w:sz w:val="24"/>
                              <w:szCs w:val="28"/>
                            </w:rPr>
                            <m:t>intra</m:t>
                          </w:ins>
                        </m:r>
                      </m:sub>
                    </m:sSub>
                    <m:ctrlPr>
                      <w:ins w:id="1065" w:author="Xiaolong Liu" w:date="2022-07-20T16:24:00Z">
                        <w:rPr>
                          <w:rFonts w:ascii="Cambria Math" w:eastAsia="Cambria Math" w:hAnsi="Cambria Math" w:cs="Times New Roman"/>
                          <w:i/>
                          <w:iCs/>
                          <w:sz w:val="24"/>
                          <w:szCs w:val="28"/>
                        </w:rPr>
                      </w:ins>
                    </m:ctrlPr>
                  </m:e>
                  <m:e>
                    <m:r>
                      <w:ins w:id="1066" w:author="Xiaolong Liu" w:date="2022-07-20T16:24:00Z">
                        <w:rPr>
                          <w:rFonts w:ascii="Cambria Math" w:eastAsia="Cambria Math" w:hAnsi="Cambria Math" w:cs="Times New Roman"/>
                          <w:sz w:val="24"/>
                          <w:szCs w:val="28"/>
                        </w:rPr>
                        <m:t>0</m:t>
                      </w:ins>
                    </m:r>
                  </m:e>
                </m:mr>
                <m:mr>
                  <m:e>
                    <m:r>
                      <w:ins w:id="1067" w:author="Xiaolong Liu" w:date="2022-07-20T16:24:00Z">
                        <w:rPr>
                          <w:rFonts w:ascii="Cambria Math" w:hAnsi="Cambria Math" w:cs="Times New Roman"/>
                          <w:sz w:val="24"/>
                          <w:szCs w:val="28"/>
                        </w:rPr>
                        <m:t>0</m:t>
                      </w:ins>
                    </m:r>
                  </m:e>
                  <m:e>
                    <m:r>
                      <w:ins w:id="1068" w:author="Xiaolong Liu" w:date="2022-07-20T16:24:00Z">
                        <w:rPr>
                          <w:rFonts w:ascii="Cambria Math" w:hAnsi="Cambria Math" w:cs="Times New Roman"/>
                          <w:sz w:val="24"/>
                          <w:szCs w:val="28"/>
                        </w:rPr>
                        <m:t>-</m:t>
                      </w:ins>
                    </m:r>
                    <m:sSub>
                      <m:sSubPr>
                        <m:ctrlPr>
                          <w:ins w:id="1069" w:author="Xiaolong Liu" w:date="2022-07-20T16:24:00Z">
                            <w:rPr>
                              <w:rFonts w:ascii="Cambria Math" w:hAnsi="Cambria Math" w:cs="Times New Roman"/>
                              <w:i/>
                              <w:iCs/>
                              <w:sz w:val="24"/>
                              <w:szCs w:val="28"/>
                            </w:rPr>
                          </w:ins>
                        </m:ctrlPr>
                      </m:sSubPr>
                      <m:e>
                        <m:r>
                          <w:ins w:id="1070" w:author="Xiaolong Liu" w:date="2022-07-20T17:08:00Z">
                            <w:rPr>
                              <w:rFonts w:ascii="Cambria Math" w:hAnsi="Cambria Math" w:cs="Times New Roman"/>
                              <w:sz w:val="24"/>
                              <w:szCs w:val="28"/>
                            </w:rPr>
                            <m:t>U</m:t>
                          </w:ins>
                        </m:r>
                      </m:e>
                      <m:sub>
                        <m:r>
                          <w:ins w:id="1071" w:author="Xiaolong Liu" w:date="2022-07-20T16:24:00Z">
                            <w:rPr>
                              <w:rFonts w:ascii="Cambria Math" w:hAnsi="Cambria Math" w:cs="Times New Roman"/>
                              <w:sz w:val="24"/>
                              <w:szCs w:val="28"/>
                            </w:rPr>
                            <m:t>inter</m:t>
                          </w:ins>
                        </m:r>
                      </m:sub>
                    </m:sSub>
                  </m:e>
                  <m:e>
                    <m:r>
                      <w:ins w:id="1072" w:author="Xiaolong Liu" w:date="2022-07-20T16:24:00Z">
                        <w:rPr>
                          <w:rFonts w:ascii="Cambria Math" w:hAnsi="Cambria Math" w:cs="Times New Roman"/>
                          <w:sz w:val="24"/>
                          <w:szCs w:val="28"/>
                        </w:rPr>
                        <m:t>0</m:t>
                      </w:ins>
                    </m:r>
                    <m:ctrlPr>
                      <w:ins w:id="1073" w:author="Xiaolong Liu" w:date="2022-07-20T16:24:00Z">
                        <w:rPr>
                          <w:rFonts w:ascii="Cambria Math" w:eastAsia="Cambria Math" w:hAnsi="Cambria Math" w:cs="Times New Roman"/>
                          <w:i/>
                          <w:iCs/>
                          <w:sz w:val="24"/>
                          <w:szCs w:val="28"/>
                        </w:rPr>
                      </w:ins>
                    </m:ctrlPr>
                  </m:e>
                  <m:e>
                    <m:sSub>
                      <m:sSubPr>
                        <m:ctrlPr>
                          <w:ins w:id="1074" w:author="Xiaolong Liu" w:date="2022-07-20T16:24:00Z">
                            <w:rPr>
                              <w:rFonts w:ascii="Cambria Math" w:hAnsi="Cambria Math" w:cs="Times New Roman"/>
                              <w:i/>
                              <w:iCs/>
                              <w:sz w:val="24"/>
                              <w:szCs w:val="28"/>
                            </w:rPr>
                          </w:ins>
                        </m:ctrlPr>
                      </m:sSubPr>
                      <m:e>
                        <m:r>
                          <w:ins w:id="1075" w:author="Xiaolong Liu" w:date="2022-07-20T16:24:00Z">
                            <w:rPr>
                              <w:rFonts w:ascii="Cambria Math" w:hAnsi="Cambria Math" w:cs="Times New Roman"/>
                              <w:sz w:val="24"/>
                              <w:szCs w:val="28"/>
                            </w:rPr>
                            <m:t>-</m:t>
                          </w:ins>
                        </m:r>
                        <m:r>
                          <w:ins w:id="1076" w:author="Xiaolong Liu" w:date="2022-07-20T17:08:00Z">
                            <w:rPr>
                              <w:rFonts w:ascii="Cambria Math" w:hAnsi="Cambria Math" w:cs="Times New Roman"/>
                              <w:sz w:val="24"/>
                              <w:szCs w:val="28"/>
                            </w:rPr>
                            <m:t>U</m:t>
                          </w:ins>
                        </m:r>
                      </m:e>
                      <m:sub>
                        <m:r>
                          <w:ins w:id="1077" w:author="Xiaolong Liu" w:date="2022-07-20T16:24:00Z">
                            <w:rPr>
                              <w:rFonts w:ascii="Cambria Math" w:hAnsi="Cambria Math" w:cs="Times New Roman"/>
                              <w:sz w:val="24"/>
                              <w:szCs w:val="28"/>
                            </w:rPr>
                            <m:t>intra</m:t>
                          </w:ins>
                        </m:r>
                      </m:sub>
                    </m:sSub>
                  </m:e>
                </m:mr>
              </m:m>
            </m:e>
          </m:d>
        </m:oMath>
      </m:oMathPara>
    </w:p>
    <w:p w14:paraId="45957AAE" w14:textId="6A4CE6C5" w:rsidR="009B0787" w:rsidRPr="002B4446" w:rsidRDefault="00DF4D6E" w:rsidP="009B0787">
      <w:pPr>
        <w:ind w:leftChars="86" w:left="181"/>
        <w:rPr>
          <w:ins w:id="1078" w:author="Xiaolong Liu" w:date="2022-07-20T16:24:00Z"/>
          <w:rFonts w:ascii="Times New Roman" w:hAnsi="Times New Roman" w:cs="Times New Roman"/>
          <w:iCs/>
          <w:sz w:val="24"/>
          <w:szCs w:val="28"/>
        </w:rPr>
      </w:pPr>
      <m:oMathPara>
        <m:oMath>
          <m:r>
            <w:ins w:id="1079" w:author="Xiaolong Liu" w:date="2022-07-20T17:07:00Z">
              <w:rPr>
                <w:rFonts w:ascii="Cambria Math" w:hAnsi="Cambria Math" w:cs="Times New Roman"/>
                <w:sz w:val="24"/>
                <w:szCs w:val="28"/>
              </w:rPr>
              <m:t>=</m:t>
            </w:ins>
          </m:r>
          <m:d>
            <m:dPr>
              <m:ctrlPr>
                <w:ins w:id="1080" w:author="Xiaolong Liu" w:date="2022-07-20T17:07:00Z">
                  <w:rPr>
                    <w:rFonts w:ascii="Cambria Math" w:hAnsi="Cambria Math" w:cs="Times New Roman"/>
                    <w:i/>
                    <w:iCs/>
                    <w:sz w:val="24"/>
                    <w:szCs w:val="28"/>
                  </w:rPr>
                </w:ins>
              </m:ctrlPr>
            </m:dPr>
            <m:e>
              <m:r>
                <w:ins w:id="1081" w:author="Xiaolong Liu" w:date="2022-07-20T17:07:00Z">
                  <w:rPr>
                    <w:rFonts w:ascii="Cambria Math" w:hAnsi="Cambria Math" w:cs="Times New Roman"/>
                    <w:sz w:val="24"/>
                    <w:szCs w:val="28"/>
                  </w:rPr>
                  <m:t xml:space="preserve"> </m:t>
                </w:ins>
              </m:r>
              <m:sSub>
                <m:sSubPr>
                  <m:ctrlPr>
                    <w:ins w:id="1082" w:author="Xiaolong Liu" w:date="2022-07-20T17:07:00Z">
                      <w:rPr>
                        <w:rFonts w:ascii="Cambria Math" w:hAnsi="Cambria Math" w:cs="Times New Roman"/>
                        <w:i/>
                        <w:iCs/>
                        <w:sz w:val="24"/>
                        <w:szCs w:val="28"/>
                      </w:rPr>
                    </w:ins>
                  </m:ctrlPr>
                </m:sSubPr>
                <m:e>
                  <m:r>
                    <w:ins w:id="1083" w:author="Xiaolong Liu" w:date="2022-07-20T17:07:00Z">
                      <w:rPr>
                        <w:rFonts w:ascii="Cambria Math" w:hAnsi="Cambria Math" w:cs="Times New Roman"/>
                        <w:sz w:val="24"/>
                        <w:szCs w:val="28"/>
                      </w:rPr>
                      <m:t>U</m:t>
                    </w:ins>
                  </m:r>
                </m:e>
                <m:sub>
                  <m:r>
                    <w:ins w:id="1084" w:author="Xiaolong Liu" w:date="2022-07-20T17:07:00Z">
                      <w:rPr>
                        <w:rFonts w:ascii="Cambria Math" w:hAnsi="Cambria Math" w:cs="Times New Roman"/>
                        <w:sz w:val="24"/>
                        <w:szCs w:val="28"/>
                      </w:rPr>
                      <m:t>intra</m:t>
                    </w:ins>
                  </m:r>
                </m:sub>
              </m:sSub>
              <m:r>
                <w:ins w:id="1085" w:author="Xiaolong Liu" w:date="2022-07-20T17:07:00Z">
                  <w:rPr>
                    <w:rFonts w:ascii="Cambria Math" w:hAnsi="Cambria Math" w:cs="Times New Roman"/>
                    <w:sz w:val="24"/>
                    <w:szCs w:val="28"/>
                  </w:rPr>
                  <m:t xml:space="preserve">I + </m:t>
                </w:ins>
              </m:r>
              <m:sSub>
                <m:sSubPr>
                  <m:ctrlPr>
                    <w:ins w:id="1086" w:author="Xiaolong Liu" w:date="2022-07-20T17:07:00Z">
                      <w:rPr>
                        <w:rFonts w:ascii="Cambria Math" w:hAnsi="Cambria Math" w:cs="Times New Roman"/>
                        <w:i/>
                        <w:iCs/>
                        <w:sz w:val="24"/>
                        <w:szCs w:val="28"/>
                      </w:rPr>
                    </w:ins>
                  </m:ctrlPr>
                </m:sSubPr>
                <m:e>
                  <m:r>
                    <w:ins w:id="1087" w:author="Xiaolong Liu" w:date="2022-07-20T17:07:00Z">
                      <w:rPr>
                        <w:rFonts w:ascii="Cambria Math" w:hAnsi="Cambria Math" w:cs="Times New Roman"/>
                        <w:sz w:val="24"/>
                        <w:szCs w:val="28"/>
                      </w:rPr>
                      <m:t>U</m:t>
                    </w:ins>
                  </m:r>
                </m:e>
                <m:sub>
                  <m:r>
                    <w:ins w:id="1088" w:author="Xiaolong Liu" w:date="2022-07-20T17:07:00Z">
                      <w:rPr>
                        <w:rFonts w:ascii="Cambria Math" w:hAnsi="Cambria Math" w:cs="Times New Roman"/>
                        <w:sz w:val="24"/>
                        <w:szCs w:val="28"/>
                      </w:rPr>
                      <m:t>inter</m:t>
                    </w:ins>
                  </m:r>
                </m:sub>
              </m:sSub>
              <m:sSub>
                <m:sSubPr>
                  <m:ctrlPr>
                    <w:ins w:id="1089" w:author="Xiaolong Liu" w:date="2022-07-20T17:07:00Z">
                      <w:rPr>
                        <w:rFonts w:ascii="Cambria Math" w:hAnsi="Cambria Math" w:cs="Times New Roman"/>
                        <w:i/>
                        <w:iCs/>
                        <w:sz w:val="24"/>
                        <w:szCs w:val="28"/>
                      </w:rPr>
                    </w:ins>
                  </m:ctrlPr>
                </m:sSubPr>
                <m:e>
                  <m:r>
                    <w:ins w:id="1090" w:author="Xiaolong Liu" w:date="2022-07-20T17:07:00Z">
                      <w:rPr>
                        <w:rFonts w:ascii="Cambria Math" w:hAnsi="Cambria Math" w:cs="Times New Roman"/>
                        <w:sz w:val="24"/>
                        <w:szCs w:val="28"/>
                      </w:rPr>
                      <m:t>σ</m:t>
                    </w:ins>
                  </m:r>
                </m:e>
                <m:sub>
                  <m:r>
                    <w:ins w:id="1091" w:author="Xiaolong Liu" w:date="2022-07-20T17:07:00Z">
                      <w:rPr>
                        <w:rFonts w:ascii="Cambria Math" w:hAnsi="Cambria Math" w:cs="Times New Roman"/>
                        <w:sz w:val="24"/>
                        <w:szCs w:val="28"/>
                      </w:rPr>
                      <m:t>x</m:t>
                    </w:ins>
                  </m:r>
                </m:sub>
              </m:sSub>
            </m:e>
          </m:d>
          <m:r>
            <w:ins w:id="1092" w:author="Xiaolong Liu" w:date="2022-07-20T17:07:00Z">
              <w:rPr>
                <w:rFonts w:ascii="Cambria Math" w:hAnsi="Cambria Math" w:cs="Times New Roman"/>
                <w:sz w:val="24"/>
                <w:szCs w:val="28"/>
              </w:rPr>
              <m:t xml:space="preserve"> ⨂ </m:t>
            </w:ins>
          </m:r>
          <m:sSub>
            <m:sSubPr>
              <m:ctrlPr>
                <w:ins w:id="1093" w:author="Xiaolong Liu" w:date="2022-07-20T17:07:00Z">
                  <w:rPr>
                    <w:rFonts w:ascii="Cambria Math" w:hAnsi="Cambria Math" w:cs="Times New Roman"/>
                    <w:i/>
                    <w:iCs/>
                    <w:sz w:val="24"/>
                    <w:szCs w:val="28"/>
                  </w:rPr>
                </w:ins>
              </m:ctrlPr>
            </m:sSubPr>
            <m:e>
              <m:r>
                <w:ins w:id="1094" w:author="Xiaolong Liu" w:date="2022-07-20T17:07:00Z">
                  <w:rPr>
                    <w:rFonts w:ascii="Cambria Math" w:hAnsi="Cambria Math" w:cs="Times New Roman"/>
                    <w:sz w:val="24"/>
                    <w:szCs w:val="28"/>
                  </w:rPr>
                  <m:t>σ</m:t>
                </w:ins>
              </m:r>
            </m:e>
            <m:sub>
              <m:r>
                <w:ins w:id="1095" w:author="Xiaolong Liu" w:date="2022-07-20T17:07:00Z">
                  <w:rPr>
                    <w:rFonts w:ascii="Cambria Math" w:hAnsi="Cambria Math" w:cs="Times New Roman"/>
                    <w:sz w:val="24"/>
                    <w:szCs w:val="28"/>
                  </w:rPr>
                  <m:t>z</m:t>
                </w:ins>
              </m:r>
            </m:sub>
          </m:sSub>
        </m:oMath>
      </m:oMathPara>
    </w:p>
    <w:p w14:paraId="3150D696" w14:textId="74D516B8" w:rsidR="009B0787" w:rsidRPr="002B4446" w:rsidRDefault="001F3607" w:rsidP="00D93461">
      <w:pPr>
        <w:ind w:leftChars="86" w:left="181"/>
        <w:rPr>
          <w:ins w:id="1096" w:author="Xiaolong Liu" w:date="2022-07-20T16:23:00Z"/>
          <w:rFonts w:ascii="Times New Roman" w:hAnsi="Times New Roman" w:cs="Times New Roman"/>
          <w:sz w:val="24"/>
          <w:szCs w:val="28"/>
        </w:rPr>
      </w:pPr>
      <w:ins w:id="1097" w:author="Xiaolong Liu" w:date="2022-07-20T17:13:00Z">
        <w:r w:rsidRPr="002B4446">
          <w:rPr>
            <w:rFonts w:ascii="Times New Roman" w:hAnsi="Times New Roman" w:cs="Times New Roman"/>
            <w:sz w:val="24"/>
            <w:szCs w:val="28"/>
          </w:rPr>
          <w:t>The T-matrix is</w:t>
        </w:r>
      </w:ins>
    </w:p>
    <w:p w14:paraId="042CAB33" w14:textId="7C6CABA0" w:rsidR="001F3607" w:rsidRPr="002B4446" w:rsidRDefault="001F3607" w:rsidP="001F3607">
      <w:pPr>
        <w:ind w:leftChars="86" w:left="181"/>
        <w:rPr>
          <w:ins w:id="1098" w:author="Xiaolong Liu" w:date="2022-07-20T17:14:00Z"/>
          <w:rFonts w:ascii="Times New Roman" w:hAnsi="Times New Roman" w:cs="Times New Roman"/>
          <w:sz w:val="24"/>
          <w:szCs w:val="28"/>
        </w:rPr>
      </w:pPr>
      <m:oMathPara>
        <m:oMath>
          <m:r>
            <w:ins w:id="1099" w:author="Xiaolong Liu" w:date="2022-07-20T17:13:00Z">
              <w:rPr>
                <w:rFonts w:ascii="Cambria Math" w:hAnsi="Cambria Math" w:cs="Times New Roman"/>
                <w:sz w:val="24"/>
                <w:szCs w:val="28"/>
              </w:rPr>
              <m:t>T</m:t>
            </w:ins>
          </m:r>
          <m:d>
            <m:dPr>
              <m:ctrlPr>
                <w:ins w:id="1100" w:author="Xiaolong Liu" w:date="2022-07-20T17:13:00Z">
                  <w:rPr>
                    <w:rFonts w:ascii="Cambria Math" w:hAnsi="Cambria Math" w:cs="Times New Roman"/>
                    <w:i/>
                    <w:sz w:val="24"/>
                    <w:szCs w:val="28"/>
                  </w:rPr>
                </w:ins>
              </m:ctrlPr>
            </m:dPr>
            <m:e>
              <m:r>
                <w:ins w:id="1101" w:author="Xiaolong Liu" w:date="2022-07-20T17:13:00Z">
                  <w:rPr>
                    <w:rFonts w:ascii="Cambria Math" w:hAnsi="Cambria Math" w:cs="Times New Roman"/>
                    <w:sz w:val="24"/>
                    <w:szCs w:val="28"/>
                  </w:rPr>
                  <m:t>E</m:t>
                </w:ins>
              </m:r>
            </m:e>
          </m:d>
          <m:r>
            <w:ins w:id="1102" w:author="Xiaolong Liu" w:date="2022-07-20T17:13:00Z">
              <w:rPr>
                <w:rFonts w:ascii="Cambria Math" w:hAnsi="Cambria Math" w:cs="Times New Roman"/>
                <w:sz w:val="24"/>
                <w:szCs w:val="28"/>
              </w:rPr>
              <m:t>=</m:t>
            </w:ins>
          </m:r>
          <m:sSup>
            <m:sSupPr>
              <m:ctrlPr>
                <w:ins w:id="1103" w:author="Xiaolong Liu" w:date="2022-07-20T17:13:00Z">
                  <w:rPr>
                    <w:rFonts w:ascii="Cambria Math" w:hAnsi="Cambria Math" w:cs="Times New Roman"/>
                    <w:i/>
                    <w:sz w:val="24"/>
                    <w:szCs w:val="28"/>
                  </w:rPr>
                </w:ins>
              </m:ctrlPr>
            </m:sSupPr>
            <m:e>
              <m:d>
                <m:dPr>
                  <m:ctrlPr>
                    <w:ins w:id="1104" w:author="Xiaolong Liu" w:date="2022-07-20T17:13:00Z">
                      <w:rPr>
                        <w:rFonts w:ascii="Cambria Math" w:hAnsi="Cambria Math" w:cs="Times New Roman"/>
                        <w:i/>
                        <w:sz w:val="24"/>
                        <w:szCs w:val="28"/>
                      </w:rPr>
                    </w:ins>
                  </m:ctrlPr>
                </m:dPr>
                <m:e>
                  <m:r>
                    <w:ins w:id="1105" w:author="Xiaolong Liu" w:date="2022-07-20T17:13:00Z">
                      <w:rPr>
                        <w:rFonts w:ascii="Cambria Math" w:hAnsi="Cambria Math" w:cs="Times New Roman"/>
                        <w:sz w:val="24"/>
                        <w:szCs w:val="28"/>
                      </w:rPr>
                      <m:t>I- U</m:t>
                    </w:ins>
                  </m:r>
                  <m:sSub>
                    <m:sSubPr>
                      <m:ctrlPr>
                        <w:ins w:id="1106" w:author="Xiaolong Liu" w:date="2022-07-20T17:13:00Z">
                          <w:rPr>
                            <w:rFonts w:ascii="Cambria Math" w:hAnsi="Cambria Math" w:cs="Times New Roman"/>
                            <w:i/>
                            <w:sz w:val="24"/>
                            <w:szCs w:val="28"/>
                          </w:rPr>
                        </w:ins>
                      </m:ctrlPr>
                    </m:sSubPr>
                    <m:e>
                      <m:r>
                        <w:ins w:id="1107" w:author="Xiaolong Liu" w:date="2022-07-20T17:13:00Z">
                          <m:rPr>
                            <m:scr m:val="script"/>
                          </m:rPr>
                          <w:rPr>
                            <w:rFonts w:ascii="Cambria Math" w:hAnsi="Cambria Math" w:cs="Times New Roman"/>
                            <w:sz w:val="24"/>
                            <w:szCs w:val="28"/>
                          </w:rPr>
                          <m:t>G</m:t>
                        </w:ins>
                      </m:r>
                    </m:e>
                    <m:sub>
                      <m:r>
                        <w:ins w:id="1108" w:author="Xiaolong Liu" w:date="2022-07-20T17:13:00Z">
                          <w:rPr>
                            <w:rFonts w:ascii="Cambria Math" w:hAnsi="Cambria Math" w:cs="Times New Roman"/>
                            <w:sz w:val="24"/>
                            <w:szCs w:val="28"/>
                          </w:rPr>
                          <m:t>0</m:t>
                        </w:ins>
                      </m:r>
                    </m:sub>
                  </m:sSub>
                  <m:d>
                    <m:dPr>
                      <m:ctrlPr>
                        <w:ins w:id="1109" w:author="Xiaolong Liu" w:date="2022-07-20T17:13:00Z">
                          <w:rPr>
                            <w:rFonts w:ascii="Cambria Math" w:hAnsi="Cambria Math" w:cs="Times New Roman"/>
                            <w:i/>
                            <w:sz w:val="24"/>
                            <w:szCs w:val="28"/>
                          </w:rPr>
                        </w:ins>
                      </m:ctrlPr>
                    </m:dPr>
                    <m:e>
                      <m:r>
                        <w:ins w:id="1110" w:author="Xiaolong Liu" w:date="2022-07-20T17:13:00Z">
                          <w:rPr>
                            <w:rFonts w:ascii="Cambria Math" w:hAnsi="Cambria Math" w:cs="Times New Roman"/>
                            <w:sz w:val="24"/>
                            <w:szCs w:val="28"/>
                          </w:rPr>
                          <m:t>0</m:t>
                        </w:ins>
                      </m:r>
                      <m:r>
                        <w:ins w:id="1111" w:author="Xiaolong Liu" w:date="2022-07-20T17:13:00Z">
                          <m:rPr>
                            <m:sty m:val="bi"/>
                          </m:rPr>
                          <w:rPr>
                            <w:rFonts w:ascii="Cambria Math" w:hAnsi="Cambria Math" w:cs="Times New Roman"/>
                            <w:sz w:val="24"/>
                            <w:szCs w:val="28"/>
                          </w:rPr>
                          <m:t>,</m:t>
                        </w:ins>
                      </m:r>
                      <m:r>
                        <w:ins w:id="1112" w:author="Xiaolong Liu" w:date="2022-07-20T17:13:00Z">
                          <w:rPr>
                            <w:rFonts w:ascii="Cambria Math" w:hAnsi="Cambria Math" w:cs="Times New Roman"/>
                            <w:sz w:val="24"/>
                            <w:szCs w:val="28"/>
                          </w:rPr>
                          <m:t>E</m:t>
                        </w:ins>
                      </m:r>
                    </m:e>
                  </m:d>
                </m:e>
              </m:d>
            </m:e>
            <m:sup>
              <m:r>
                <w:ins w:id="1113" w:author="Xiaolong Liu" w:date="2022-07-20T17:13:00Z">
                  <w:rPr>
                    <w:rFonts w:ascii="Cambria Math" w:hAnsi="Cambria Math" w:cs="Times New Roman"/>
                    <w:sz w:val="24"/>
                    <w:szCs w:val="28"/>
                  </w:rPr>
                  <m:t>-1</m:t>
                </w:ins>
              </m:r>
            </m:sup>
          </m:sSup>
          <m:r>
            <w:ins w:id="1114" w:author="Xiaolong Liu" w:date="2022-07-20T17:13:00Z">
              <w:rPr>
                <w:rFonts w:ascii="Cambria Math" w:hAnsi="Cambria Math" w:cs="Times New Roman"/>
                <w:sz w:val="24"/>
                <w:szCs w:val="28"/>
              </w:rPr>
              <m:t>U</m:t>
            </w:ins>
          </m:r>
        </m:oMath>
      </m:oMathPara>
    </w:p>
    <w:p w14:paraId="224D0D9B" w14:textId="30854BD7" w:rsidR="00BB13B1" w:rsidRPr="002B4446" w:rsidRDefault="005A32ED" w:rsidP="001F3607">
      <w:pPr>
        <w:ind w:leftChars="86" w:left="181"/>
        <w:rPr>
          <w:ins w:id="1115" w:author="Xiaolong Liu" w:date="2022-07-20T17:14:00Z"/>
          <w:rFonts w:ascii="Times New Roman" w:hAnsi="Times New Roman" w:cs="Times New Roman"/>
          <w:sz w:val="24"/>
          <w:szCs w:val="28"/>
        </w:rPr>
      </w:pPr>
      <w:ins w:id="1116" w:author="Xiaolong Liu" w:date="2022-07-20T17:14:00Z">
        <w:r w:rsidRPr="002B4446">
          <w:rPr>
            <w:rFonts w:ascii="Times New Roman" w:hAnsi="Times New Roman" w:cs="Times New Roman"/>
            <w:sz w:val="24"/>
            <w:szCs w:val="28"/>
          </w:rPr>
          <w:t xml:space="preserve">and the </w:t>
        </w:r>
        <w:r w:rsidR="00BB13B1" w:rsidRPr="002B4446">
          <w:rPr>
            <w:rFonts w:ascii="Times New Roman" w:hAnsi="Times New Roman" w:cs="Times New Roman"/>
            <w:sz w:val="24"/>
            <w:szCs w:val="28"/>
          </w:rPr>
          <w:t>change in the density of states is</w:t>
        </w:r>
      </w:ins>
    </w:p>
    <w:p w14:paraId="71087E8E" w14:textId="39BBEC5B" w:rsidR="00A13EC8" w:rsidRPr="002B4446" w:rsidRDefault="00000000" w:rsidP="00A13EC8">
      <w:pPr>
        <w:ind w:leftChars="86" w:left="181"/>
        <w:rPr>
          <w:ins w:id="1117" w:author="Xiaolong Liu" w:date="2022-07-20T17:14:00Z"/>
          <w:rFonts w:ascii="Times New Roman" w:hAnsi="Times New Roman" w:cs="Times New Roman"/>
          <w:sz w:val="24"/>
          <w:szCs w:val="28"/>
        </w:rPr>
      </w:pPr>
      <m:oMathPara>
        <m:oMath>
          <m:eqArr>
            <m:eqArrPr>
              <m:maxDist m:val="1"/>
              <m:ctrlPr>
                <w:ins w:id="1118" w:author="Xiaolong Liu" w:date="2022-07-20T17:14:00Z">
                  <w:rPr>
                    <w:rFonts w:ascii="Cambria Math" w:hAnsi="Cambria Math" w:cs="Times New Roman"/>
                    <w:i/>
                    <w:sz w:val="24"/>
                    <w:szCs w:val="28"/>
                  </w:rPr>
                </w:ins>
              </m:ctrlPr>
            </m:eqArrPr>
            <m:e>
              <m:r>
                <w:ins w:id="1119" w:author="Xiaolong Liu" w:date="2022-07-20T17:14:00Z">
                  <w:rPr>
                    <w:rFonts w:ascii="Cambria Math" w:hAnsi="Cambria Math" w:cs="Times New Roman"/>
                    <w:sz w:val="24"/>
                    <w:szCs w:val="28"/>
                  </w:rPr>
                  <m:t>δN</m:t>
                </w:ins>
              </m:r>
              <m:d>
                <m:dPr>
                  <m:ctrlPr>
                    <w:ins w:id="1120" w:author="Xiaolong Liu" w:date="2022-07-20T17:14:00Z">
                      <w:rPr>
                        <w:rFonts w:ascii="Cambria Math" w:hAnsi="Cambria Math" w:cs="Times New Roman"/>
                        <w:i/>
                        <w:sz w:val="24"/>
                        <w:szCs w:val="28"/>
                      </w:rPr>
                    </w:ins>
                  </m:ctrlPr>
                </m:dPr>
                <m:e>
                  <m:r>
                    <w:ins w:id="1121" w:author="Xiaolong Liu" w:date="2022-07-20T17:14:00Z">
                      <m:rPr>
                        <m:sty m:val="bi"/>
                      </m:rPr>
                      <w:rPr>
                        <w:rFonts w:ascii="Cambria Math" w:hAnsi="Cambria Math" w:cs="Times New Roman"/>
                        <w:sz w:val="24"/>
                        <w:szCs w:val="28"/>
                      </w:rPr>
                      <m:t>q,</m:t>
                    </w:ins>
                  </m:r>
                  <m:r>
                    <w:ins w:id="1122" w:author="Xiaolong Liu" w:date="2022-07-20T17:14:00Z">
                      <w:rPr>
                        <w:rFonts w:ascii="Cambria Math" w:hAnsi="Cambria Math" w:cs="Times New Roman"/>
                        <w:sz w:val="24"/>
                        <w:szCs w:val="28"/>
                      </w:rPr>
                      <m:t>E</m:t>
                    </w:ins>
                  </m:r>
                </m:e>
              </m:d>
              <m:r>
                <w:ins w:id="1123" w:author="Xiaolong Liu" w:date="2022-07-20T17:14:00Z">
                  <w:rPr>
                    <w:rFonts w:ascii="Cambria Math" w:hAnsi="Cambria Math" w:cs="Times New Roman"/>
                    <w:sz w:val="24"/>
                    <w:szCs w:val="28"/>
                  </w:rPr>
                  <m:t>= -</m:t>
                </w:ins>
              </m:r>
              <m:f>
                <m:fPr>
                  <m:ctrlPr>
                    <w:ins w:id="1124" w:author="Xiaolong Liu" w:date="2022-07-20T17:14:00Z">
                      <w:rPr>
                        <w:rFonts w:ascii="Cambria Math" w:hAnsi="Cambria Math" w:cs="Times New Roman"/>
                        <w:i/>
                        <w:sz w:val="24"/>
                        <w:szCs w:val="28"/>
                      </w:rPr>
                    </w:ins>
                  </m:ctrlPr>
                </m:fPr>
                <m:num>
                  <m:r>
                    <w:ins w:id="1125" w:author="Xiaolong Liu" w:date="2022-07-20T17:14:00Z">
                      <w:rPr>
                        <w:rFonts w:ascii="Cambria Math" w:hAnsi="Cambria Math" w:cs="Times New Roman"/>
                        <w:sz w:val="24"/>
                        <w:szCs w:val="28"/>
                      </w:rPr>
                      <m:t>1</m:t>
                    </w:ins>
                  </m:r>
                </m:num>
                <m:den>
                  <m:r>
                    <w:ins w:id="1126" w:author="Xiaolong Liu" w:date="2022-07-20T17:14:00Z">
                      <w:rPr>
                        <w:rFonts w:ascii="Cambria Math" w:hAnsi="Cambria Math" w:cs="Times New Roman"/>
                        <w:sz w:val="24"/>
                        <w:szCs w:val="28"/>
                      </w:rPr>
                      <m:t>π</m:t>
                    </w:ins>
                  </m:r>
                </m:den>
              </m:f>
              <m:r>
                <w:ins w:id="1127" w:author="Xiaolong Liu" w:date="2022-07-20T17:14:00Z">
                  <w:rPr>
                    <w:rFonts w:ascii="Cambria Math" w:hAnsi="Cambria Math" w:cs="Times New Roman"/>
                    <w:sz w:val="24"/>
                    <w:szCs w:val="28"/>
                  </w:rPr>
                  <m:t xml:space="preserve"> Im</m:t>
                </w:ins>
              </m:r>
              <m:nary>
                <m:naryPr>
                  <m:chr m:val="∑"/>
                  <m:limLoc m:val="undOvr"/>
                  <m:supHide m:val="1"/>
                  <m:ctrlPr>
                    <w:ins w:id="1128" w:author="Xiaolong Liu" w:date="2022-07-20T17:15:00Z">
                      <w:rPr>
                        <w:rFonts w:ascii="Cambria Math" w:hAnsi="Cambria Math" w:cs="Times New Roman"/>
                        <w:i/>
                        <w:sz w:val="24"/>
                        <w:szCs w:val="28"/>
                      </w:rPr>
                    </w:ins>
                  </m:ctrlPr>
                </m:naryPr>
                <m:sub>
                  <m:r>
                    <w:ins w:id="1129" w:author="Xiaolong Liu" w:date="2022-07-20T17:15:00Z">
                      <w:rPr>
                        <w:rFonts w:ascii="Cambria Math" w:hAnsi="Cambria Math" w:cs="Times New Roman"/>
                        <w:sz w:val="24"/>
                        <w:szCs w:val="28"/>
                      </w:rPr>
                      <m:t>i=1 and 3</m:t>
                    </w:ins>
                  </m:r>
                </m:sub>
                <m:sup/>
                <m:e>
                  <m:sSub>
                    <m:sSubPr>
                      <m:ctrlPr>
                        <w:ins w:id="1130" w:author="Xiaolong Liu" w:date="2022-07-20T17:15:00Z">
                          <w:rPr>
                            <w:rFonts w:ascii="Cambria Math" w:hAnsi="Cambria Math" w:cs="Times New Roman"/>
                            <w:i/>
                            <w:sz w:val="24"/>
                            <w:szCs w:val="28"/>
                          </w:rPr>
                        </w:ins>
                      </m:ctrlPr>
                    </m:sSubPr>
                    <m:e>
                      <m:d>
                        <m:dPr>
                          <m:begChr m:val="["/>
                          <m:endChr m:val="]"/>
                          <m:ctrlPr>
                            <w:ins w:id="1131" w:author="Xiaolong Liu" w:date="2022-07-20T17:15:00Z">
                              <w:rPr>
                                <w:rFonts w:ascii="Cambria Math" w:hAnsi="Cambria Math" w:cs="Times New Roman"/>
                                <w:i/>
                                <w:sz w:val="24"/>
                                <w:szCs w:val="28"/>
                              </w:rPr>
                            </w:ins>
                          </m:ctrlPr>
                        </m:dPr>
                        <m:e>
                          <m:nary>
                            <m:naryPr>
                              <m:chr m:val="∑"/>
                              <m:limLoc m:val="undOvr"/>
                              <m:supHide m:val="1"/>
                              <m:ctrlPr>
                                <w:ins w:id="1132" w:author="Xiaolong Liu" w:date="2022-07-20T17:15:00Z">
                                  <w:rPr>
                                    <w:rFonts w:ascii="Cambria Math" w:hAnsi="Cambria Math" w:cs="Times New Roman"/>
                                    <w:i/>
                                    <w:sz w:val="24"/>
                                    <w:szCs w:val="28"/>
                                  </w:rPr>
                                </w:ins>
                              </m:ctrlPr>
                            </m:naryPr>
                            <m:sub>
                              <m:r>
                                <w:ins w:id="1133" w:author="Xiaolong Liu" w:date="2022-07-20T17:15:00Z">
                                  <m:rPr>
                                    <m:sty m:val="bi"/>
                                  </m:rPr>
                                  <w:rPr>
                                    <w:rFonts w:ascii="Cambria Math" w:hAnsi="Cambria Math" w:cs="Times New Roman"/>
                                    <w:sz w:val="24"/>
                                    <w:szCs w:val="28"/>
                                  </w:rPr>
                                  <m:t>k</m:t>
                                </w:ins>
                              </m:r>
                            </m:sub>
                            <m:sup/>
                            <m:e>
                              <m:sSub>
                                <m:sSubPr>
                                  <m:ctrlPr>
                                    <w:ins w:id="1134" w:author="Xiaolong Liu" w:date="2022-07-20T17:15:00Z">
                                      <w:rPr>
                                        <w:rFonts w:ascii="Cambria Math" w:hAnsi="Cambria Math" w:cs="Times New Roman"/>
                                        <w:i/>
                                        <w:sz w:val="24"/>
                                        <w:szCs w:val="28"/>
                                      </w:rPr>
                                    </w:ins>
                                  </m:ctrlPr>
                                </m:sSubPr>
                                <m:e>
                                  <m:r>
                                    <w:ins w:id="1135" w:author="Xiaolong Liu" w:date="2022-07-20T17:15:00Z">
                                      <w:rPr>
                                        <w:rFonts w:ascii="Cambria Math" w:hAnsi="Cambria Math" w:cs="Times New Roman"/>
                                        <w:sz w:val="24"/>
                                        <w:szCs w:val="28"/>
                                      </w:rPr>
                                      <m:t>G</m:t>
                                    </w:ins>
                                  </m:r>
                                </m:e>
                                <m:sub>
                                  <m:r>
                                    <w:ins w:id="1136" w:author="Xiaolong Liu" w:date="2022-07-20T17:15:00Z">
                                      <w:rPr>
                                        <w:rFonts w:ascii="Cambria Math" w:hAnsi="Cambria Math" w:cs="Times New Roman"/>
                                        <w:sz w:val="24"/>
                                        <w:szCs w:val="28"/>
                                      </w:rPr>
                                      <m:t>0</m:t>
                                    </w:ins>
                                  </m:r>
                                </m:sub>
                              </m:sSub>
                              <m:d>
                                <m:dPr>
                                  <m:ctrlPr>
                                    <w:ins w:id="1137" w:author="Xiaolong Liu" w:date="2022-07-20T17:15:00Z">
                                      <w:rPr>
                                        <w:rFonts w:ascii="Cambria Math" w:hAnsi="Cambria Math" w:cs="Times New Roman"/>
                                        <w:i/>
                                        <w:sz w:val="24"/>
                                        <w:szCs w:val="28"/>
                                      </w:rPr>
                                    </w:ins>
                                  </m:ctrlPr>
                                </m:dPr>
                                <m:e>
                                  <m:r>
                                    <w:ins w:id="1138" w:author="Xiaolong Liu" w:date="2022-07-20T17:15:00Z">
                                      <m:rPr>
                                        <m:sty m:val="bi"/>
                                      </m:rPr>
                                      <w:rPr>
                                        <w:rFonts w:ascii="Cambria Math" w:hAnsi="Cambria Math" w:cs="Times New Roman"/>
                                        <w:sz w:val="24"/>
                                        <w:szCs w:val="28"/>
                                      </w:rPr>
                                      <m:t>k,</m:t>
                                    </w:ins>
                                  </m:r>
                                  <m:r>
                                    <w:ins w:id="1139" w:author="Xiaolong Liu" w:date="2022-07-20T17:15:00Z">
                                      <w:rPr>
                                        <w:rFonts w:ascii="Cambria Math" w:hAnsi="Cambria Math" w:cs="Times New Roman"/>
                                        <w:sz w:val="24"/>
                                        <w:szCs w:val="28"/>
                                      </w:rPr>
                                      <m:t>E</m:t>
                                    </w:ins>
                                  </m:r>
                                </m:e>
                              </m:d>
                              <m:r>
                                <w:ins w:id="1140" w:author="Xiaolong Liu" w:date="2022-07-20T17:15:00Z">
                                  <w:rPr>
                                    <w:rFonts w:ascii="Cambria Math" w:hAnsi="Cambria Math" w:cs="Times New Roman"/>
                                    <w:sz w:val="24"/>
                                    <w:szCs w:val="28"/>
                                  </w:rPr>
                                  <m:t>T</m:t>
                                </w:ins>
                              </m:r>
                              <m:d>
                                <m:dPr>
                                  <m:ctrlPr>
                                    <w:ins w:id="1141" w:author="Xiaolong Liu" w:date="2022-07-20T17:15:00Z">
                                      <w:rPr>
                                        <w:rFonts w:ascii="Cambria Math" w:hAnsi="Cambria Math" w:cs="Times New Roman"/>
                                        <w:i/>
                                        <w:sz w:val="24"/>
                                        <w:szCs w:val="28"/>
                                      </w:rPr>
                                    </w:ins>
                                  </m:ctrlPr>
                                </m:dPr>
                                <m:e>
                                  <m:r>
                                    <w:ins w:id="1142" w:author="Xiaolong Liu" w:date="2022-07-20T17:15:00Z">
                                      <w:rPr>
                                        <w:rFonts w:ascii="Cambria Math" w:hAnsi="Cambria Math" w:cs="Times New Roman"/>
                                        <w:sz w:val="24"/>
                                        <w:szCs w:val="28"/>
                                      </w:rPr>
                                      <m:t>E</m:t>
                                    </w:ins>
                                  </m:r>
                                </m:e>
                              </m:d>
                              <m:sSub>
                                <m:sSubPr>
                                  <m:ctrlPr>
                                    <w:ins w:id="1143" w:author="Xiaolong Liu" w:date="2022-07-20T17:15:00Z">
                                      <w:rPr>
                                        <w:rFonts w:ascii="Cambria Math" w:hAnsi="Cambria Math" w:cs="Times New Roman"/>
                                        <w:i/>
                                        <w:sz w:val="24"/>
                                        <w:szCs w:val="28"/>
                                      </w:rPr>
                                    </w:ins>
                                  </m:ctrlPr>
                                </m:sSubPr>
                                <m:e>
                                  <m:r>
                                    <w:ins w:id="1144" w:author="Xiaolong Liu" w:date="2022-07-20T17:15:00Z">
                                      <w:rPr>
                                        <w:rFonts w:ascii="Cambria Math" w:hAnsi="Cambria Math" w:cs="Times New Roman"/>
                                        <w:sz w:val="24"/>
                                        <w:szCs w:val="28"/>
                                      </w:rPr>
                                      <m:t>G</m:t>
                                    </w:ins>
                                  </m:r>
                                </m:e>
                                <m:sub>
                                  <m:r>
                                    <w:ins w:id="1145" w:author="Xiaolong Liu" w:date="2022-07-20T17:15:00Z">
                                      <w:rPr>
                                        <w:rFonts w:ascii="Cambria Math" w:hAnsi="Cambria Math" w:cs="Times New Roman"/>
                                        <w:sz w:val="24"/>
                                        <w:szCs w:val="28"/>
                                      </w:rPr>
                                      <m:t>0</m:t>
                                    </w:ins>
                                  </m:r>
                                </m:sub>
                              </m:sSub>
                              <m:d>
                                <m:dPr>
                                  <m:ctrlPr>
                                    <w:ins w:id="1146" w:author="Xiaolong Liu" w:date="2022-07-20T17:15:00Z">
                                      <w:rPr>
                                        <w:rFonts w:ascii="Cambria Math" w:hAnsi="Cambria Math" w:cs="Times New Roman"/>
                                        <w:i/>
                                        <w:sz w:val="24"/>
                                        <w:szCs w:val="28"/>
                                      </w:rPr>
                                    </w:ins>
                                  </m:ctrlPr>
                                </m:dPr>
                                <m:e>
                                  <m:r>
                                    <w:ins w:id="1147" w:author="Xiaolong Liu" w:date="2022-07-20T17:15:00Z">
                                      <m:rPr>
                                        <m:sty m:val="bi"/>
                                      </m:rPr>
                                      <w:rPr>
                                        <w:rFonts w:ascii="Cambria Math" w:hAnsi="Cambria Math" w:cs="Times New Roman"/>
                                        <w:sz w:val="24"/>
                                        <w:szCs w:val="28"/>
                                      </w:rPr>
                                      <m:t>k+q,</m:t>
                                    </w:ins>
                                  </m:r>
                                  <m:r>
                                    <w:ins w:id="1148" w:author="Xiaolong Liu" w:date="2022-07-20T17:15:00Z">
                                      <w:rPr>
                                        <w:rFonts w:ascii="Cambria Math" w:hAnsi="Cambria Math" w:cs="Times New Roman"/>
                                        <w:sz w:val="24"/>
                                        <w:szCs w:val="28"/>
                                      </w:rPr>
                                      <m:t>E</m:t>
                                    </w:ins>
                                  </m:r>
                                </m:e>
                              </m:d>
                            </m:e>
                          </m:nary>
                        </m:e>
                      </m:d>
                    </m:e>
                    <m:sub>
                      <m:r>
                        <w:ins w:id="1149" w:author="Xiaolong Liu" w:date="2022-07-20T17:15:00Z">
                          <w:rPr>
                            <w:rFonts w:ascii="Cambria Math" w:hAnsi="Cambria Math" w:cs="Times New Roman"/>
                            <w:sz w:val="24"/>
                            <w:szCs w:val="28"/>
                          </w:rPr>
                          <m:t>ii</m:t>
                        </w:ins>
                      </m:r>
                    </m:sub>
                  </m:sSub>
                </m:e>
              </m:nary>
              <m:ctrlPr>
                <w:ins w:id="1150" w:author="Xiaolong Liu" w:date="2022-07-20T17:14:00Z">
                  <w:rPr>
                    <w:rFonts w:ascii="Cambria Math" w:eastAsia="Cambria Math" w:hAnsi="Cambria Math" w:cs="Times New Roman"/>
                    <w:i/>
                    <w:szCs w:val="28"/>
                  </w:rPr>
                </w:ins>
              </m:ctrlPr>
            </m:e>
            <m:e>
              <m:r>
                <w:ins w:id="1151" w:author="Xiaolong Liu" w:date="2022-07-20T17:14:00Z">
                  <w:rPr>
                    <w:rFonts w:ascii="Cambria Math" w:hAnsi="Cambria Math" w:cs="Times New Roman"/>
                    <w:sz w:val="24"/>
                    <w:szCs w:val="28"/>
                  </w:rPr>
                  <m:t>=-</m:t>
                </w:ins>
              </m:r>
              <m:f>
                <m:fPr>
                  <m:ctrlPr>
                    <w:ins w:id="1152" w:author="Xiaolong Liu" w:date="2022-07-20T17:14:00Z">
                      <w:rPr>
                        <w:rFonts w:ascii="Cambria Math" w:hAnsi="Cambria Math" w:cs="Times New Roman"/>
                        <w:i/>
                        <w:sz w:val="24"/>
                        <w:szCs w:val="28"/>
                      </w:rPr>
                    </w:ins>
                  </m:ctrlPr>
                </m:fPr>
                <m:num>
                  <m:r>
                    <w:ins w:id="1153" w:author="Xiaolong Liu" w:date="2022-07-20T17:14:00Z">
                      <w:rPr>
                        <w:rFonts w:ascii="Cambria Math" w:hAnsi="Cambria Math" w:cs="Times New Roman"/>
                        <w:sz w:val="24"/>
                        <w:szCs w:val="28"/>
                      </w:rPr>
                      <m:t>1</m:t>
                    </w:ins>
                  </m:r>
                </m:num>
                <m:den>
                  <m:r>
                    <w:ins w:id="1154" w:author="Xiaolong Liu" w:date="2022-07-20T17:14:00Z">
                      <w:rPr>
                        <w:rFonts w:ascii="Cambria Math" w:hAnsi="Cambria Math" w:cs="Times New Roman"/>
                        <w:sz w:val="24"/>
                        <w:szCs w:val="28"/>
                      </w:rPr>
                      <m:t>π</m:t>
                    </w:ins>
                  </m:r>
                </m:den>
              </m:f>
              <m:r>
                <w:ins w:id="1155" w:author="Xiaolong Liu" w:date="2022-07-20T17:14:00Z">
                  <w:rPr>
                    <w:rFonts w:ascii="Cambria Math" w:hAnsi="Cambria Math" w:cs="Times New Roman"/>
                    <w:sz w:val="24"/>
                    <w:szCs w:val="28"/>
                  </w:rPr>
                  <m:t xml:space="preserve"> Im </m:t>
                </w:ins>
              </m:r>
              <m:nary>
                <m:naryPr>
                  <m:chr m:val="∑"/>
                  <m:limLoc m:val="undOvr"/>
                  <m:supHide m:val="1"/>
                  <m:ctrlPr>
                    <w:ins w:id="1156" w:author="Xiaolong Liu" w:date="2022-07-20T17:16:00Z">
                      <w:rPr>
                        <w:rFonts w:ascii="Cambria Math" w:hAnsi="Cambria Math" w:cs="Times New Roman"/>
                        <w:i/>
                        <w:sz w:val="24"/>
                        <w:szCs w:val="28"/>
                      </w:rPr>
                    </w:ins>
                  </m:ctrlPr>
                </m:naryPr>
                <m:sub>
                  <m:r>
                    <w:ins w:id="1157" w:author="Xiaolong Liu" w:date="2022-07-20T17:16:00Z">
                      <w:rPr>
                        <w:rFonts w:ascii="Cambria Math" w:hAnsi="Cambria Math" w:cs="Times New Roman"/>
                        <w:sz w:val="24"/>
                        <w:szCs w:val="28"/>
                      </w:rPr>
                      <m:t xml:space="preserve">i=1 and 3 </m:t>
                    </w:ins>
                  </m:r>
                </m:sub>
                <m:sup/>
                <m:e>
                  <m:sSub>
                    <m:sSubPr>
                      <m:ctrlPr>
                        <w:ins w:id="1158" w:author="Xiaolong Liu" w:date="2022-07-20T17:16:00Z">
                          <w:rPr>
                            <w:rFonts w:ascii="Cambria Math" w:hAnsi="Cambria Math" w:cs="Times New Roman"/>
                            <w:i/>
                            <w:sz w:val="24"/>
                            <w:szCs w:val="28"/>
                          </w:rPr>
                        </w:ins>
                      </m:ctrlPr>
                    </m:sSubPr>
                    <m:e>
                      <m:d>
                        <m:dPr>
                          <m:begChr m:val="{"/>
                          <m:endChr m:val="}"/>
                          <m:ctrlPr>
                            <w:ins w:id="1159" w:author="Xiaolong Liu" w:date="2022-07-20T17:16:00Z">
                              <w:rPr>
                                <w:rFonts w:ascii="Cambria Math" w:hAnsi="Cambria Math" w:cs="Times New Roman"/>
                                <w:i/>
                                <w:sz w:val="24"/>
                                <w:szCs w:val="28"/>
                              </w:rPr>
                            </w:ins>
                          </m:ctrlPr>
                        </m:dPr>
                        <m:e>
                          <m:r>
                            <w:ins w:id="1160" w:author="Xiaolong Liu" w:date="2022-07-20T17:16:00Z">
                              <m:rPr>
                                <m:scr m:val="script"/>
                              </m:rPr>
                              <w:rPr>
                                <w:rFonts w:ascii="Cambria Math" w:hAnsi="Cambria Math" w:cs="Times New Roman"/>
                                <w:sz w:val="24"/>
                                <w:szCs w:val="28"/>
                              </w:rPr>
                              <m:t>F</m:t>
                            </w:ins>
                          </m:r>
                          <m:d>
                            <m:dPr>
                              <m:begChr m:val="["/>
                              <m:endChr m:val="]"/>
                              <m:ctrlPr>
                                <w:ins w:id="1161" w:author="Xiaolong Liu" w:date="2022-07-20T17:16:00Z">
                                  <w:rPr>
                                    <w:rFonts w:ascii="Cambria Math" w:hAnsi="Cambria Math" w:cs="Times New Roman"/>
                                    <w:i/>
                                    <w:sz w:val="24"/>
                                    <w:szCs w:val="28"/>
                                  </w:rPr>
                                </w:ins>
                              </m:ctrlPr>
                            </m:dPr>
                            <m:e>
                              <m:sSub>
                                <m:sSubPr>
                                  <m:ctrlPr>
                                    <w:ins w:id="1162" w:author="Xiaolong Liu" w:date="2022-07-20T17:16:00Z">
                                      <w:rPr>
                                        <w:rFonts w:ascii="Cambria Math" w:hAnsi="Cambria Math" w:cs="Times New Roman"/>
                                        <w:i/>
                                        <w:sz w:val="24"/>
                                        <w:szCs w:val="28"/>
                                      </w:rPr>
                                    </w:ins>
                                  </m:ctrlPr>
                                </m:sSubPr>
                                <m:e>
                                  <m:acc>
                                    <m:accPr>
                                      <m:chr m:val="̃"/>
                                      <m:ctrlPr>
                                        <w:ins w:id="1163" w:author="Xiaolong Liu" w:date="2022-07-20T17:16:00Z">
                                          <w:rPr>
                                            <w:rFonts w:ascii="Cambria Math" w:hAnsi="Cambria Math" w:cs="Times New Roman"/>
                                            <w:i/>
                                            <w:sz w:val="24"/>
                                            <w:szCs w:val="28"/>
                                          </w:rPr>
                                        </w:ins>
                                      </m:ctrlPr>
                                    </m:accPr>
                                    <m:e>
                                      <m:r>
                                        <w:ins w:id="1164" w:author="Xiaolong Liu" w:date="2022-07-20T17:16:00Z">
                                          <m:rPr>
                                            <m:scr m:val="script"/>
                                          </m:rPr>
                                          <w:rPr>
                                            <w:rFonts w:ascii="Cambria Math" w:hAnsi="Cambria Math" w:cs="Times New Roman"/>
                                            <w:sz w:val="24"/>
                                            <w:szCs w:val="28"/>
                                          </w:rPr>
                                          <m:t>G</m:t>
                                        </w:ins>
                                      </m:r>
                                    </m:e>
                                  </m:acc>
                                </m:e>
                                <m:sub>
                                  <m:r>
                                    <w:ins w:id="1165" w:author="Xiaolong Liu" w:date="2022-07-20T17:16:00Z">
                                      <w:rPr>
                                        <w:rFonts w:ascii="Cambria Math" w:hAnsi="Cambria Math" w:cs="Times New Roman"/>
                                        <w:sz w:val="24"/>
                                        <w:szCs w:val="28"/>
                                      </w:rPr>
                                      <m:t>0</m:t>
                                    </w:ins>
                                  </m:r>
                                </m:sub>
                              </m:sSub>
                              <m:d>
                                <m:dPr>
                                  <m:ctrlPr>
                                    <w:ins w:id="1166" w:author="Xiaolong Liu" w:date="2022-07-20T17:16:00Z">
                                      <w:rPr>
                                        <w:rFonts w:ascii="Cambria Math" w:hAnsi="Cambria Math" w:cs="Times New Roman"/>
                                        <w:i/>
                                        <w:sz w:val="24"/>
                                        <w:szCs w:val="28"/>
                                      </w:rPr>
                                    </w:ins>
                                  </m:ctrlPr>
                                </m:dPr>
                                <m:e>
                                  <m:r>
                                    <w:ins w:id="1167" w:author="Xiaolong Liu" w:date="2022-07-20T17:16:00Z">
                                      <m:rPr>
                                        <m:sty m:val="bi"/>
                                      </m:rPr>
                                      <w:rPr>
                                        <w:rFonts w:ascii="Cambria Math" w:hAnsi="Cambria Math" w:cs="Times New Roman"/>
                                        <w:sz w:val="24"/>
                                        <w:szCs w:val="28"/>
                                      </w:rPr>
                                      <m:t>r</m:t>
                                    </w:ins>
                                  </m:r>
                                  <m:r>
                                    <w:ins w:id="1168" w:author="Xiaolong Liu" w:date="2022-07-20T17:16:00Z">
                                      <w:rPr>
                                        <w:rFonts w:ascii="Cambria Math" w:hAnsi="Cambria Math" w:cs="Times New Roman"/>
                                        <w:sz w:val="24"/>
                                        <w:szCs w:val="28"/>
                                      </w:rPr>
                                      <m:t>,E</m:t>
                                    </w:ins>
                                  </m:r>
                                </m:e>
                              </m:d>
                              <m:r>
                                <w:ins w:id="1169" w:author="Xiaolong Liu" w:date="2022-07-20T17:16:00Z">
                                  <w:rPr>
                                    <w:rFonts w:ascii="Cambria Math" w:hAnsi="Cambria Math" w:cs="Times New Roman"/>
                                    <w:sz w:val="24"/>
                                    <w:szCs w:val="28"/>
                                  </w:rPr>
                                  <m:t>T</m:t>
                                </w:ins>
                              </m:r>
                              <m:d>
                                <m:dPr>
                                  <m:ctrlPr>
                                    <w:ins w:id="1170" w:author="Xiaolong Liu" w:date="2022-07-20T17:16:00Z">
                                      <w:rPr>
                                        <w:rFonts w:ascii="Cambria Math" w:hAnsi="Cambria Math" w:cs="Times New Roman"/>
                                        <w:i/>
                                        <w:sz w:val="24"/>
                                        <w:szCs w:val="28"/>
                                      </w:rPr>
                                    </w:ins>
                                  </m:ctrlPr>
                                </m:dPr>
                                <m:e>
                                  <m:r>
                                    <w:ins w:id="1171" w:author="Xiaolong Liu" w:date="2022-07-20T17:16:00Z">
                                      <w:rPr>
                                        <w:rFonts w:ascii="Cambria Math" w:hAnsi="Cambria Math" w:cs="Times New Roman"/>
                                        <w:sz w:val="24"/>
                                        <w:szCs w:val="28"/>
                                      </w:rPr>
                                      <m:t>E</m:t>
                                    </w:ins>
                                  </m:r>
                                </m:e>
                              </m:d>
                              <m:sSub>
                                <m:sSubPr>
                                  <m:ctrlPr>
                                    <w:ins w:id="1172" w:author="Xiaolong Liu" w:date="2022-07-20T17:16:00Z">
                                      <w:rPr>
                                        <w:rFonts w:ascii="Cambria Math" w:hAnsi="Cambria Math" w:cs="Times New Roman"/>
                                        <w:i/>
                                        <w:sz w:val="24"/>
                                        <w:szCs w:val="28"/>
                                      </w:rPr>
                                    </w:ins>
                                  </m:ctrlPr>
                                </m:sSubPr>
                                <m:e>
                                  <m:r>
                                    <w:ins w:id="1173" w:author="Xiaolong Liu" w:date="2022-07-20T17:16:00Z">
                                      <m:rPr>
                                        <m:scr m:val="script"/>
                                      </m:rPr>
                                      <w:rPr>
                                        <w:rFonts w:ascii="Cambria Math" w:hAnsi="Cambria Math" w:cs="Times New Roman"/>
                                        <w:sz w:val="24"/>
                                        <w:szCs w:val="28"/>
                                      </w:rPr>
                                      <m:t>G</m:t>
                                    </w:ins>
                                  </m:r>
                                </m:e>
                                <m:sub>
                                  <m:r>
                                    <w:ins w:id="1174" w:author="Xiaolong Liu" w:date="2022-07-20T17:16:00Z">
                                      <w:rPr>
                                        <w:rFonts w:ascii="Cambria Math" w:hAnsi="Cambria Math" w:cs="Times New Roman"/>
                                        <w:sz w:val="24"/>
                                        <w:szCs w:val="28"/>
                                      </w:rPr>
                                      <m:t>0</m:t>
                                    </w:ins>
                                  </m:r>
                                </m:sub>
                              </m:sSub>
                              <m:d>
                                <m:dPr>
                                  <m:ctrlPr>
                                    <w:ins w:id="1175" w:author="Xiaolong Liu" w:date="2022-07-20T17:16:00Z">
                                      <w:rPr>
                                        <w:rFonts w:ascii="Cambria Math" w:hAnsi="Cambria Math" w:cs="Times New Roman"/>
                                        <w:i/>
                                        <w:sz w:val="24"/>
                                        <w:szCs w:val="28"/>
                                      </w:rPr>
                                    </w:ins>
                                  </m:ctrlPr>
                                </m:dPr>
                                <m:e>
                                  <m:r>
                                    <w:ins w:id="1176" w:author="Xiaolong Liu" w:date="2022-07-20T17:16:00Z">
                                      <m:rPr>
                                        <m:sty m:val="bi"/>
                                      </m:rPr>
                                      <w:rPr>
                                        <w:rFonts w:ascii="Cambria Math" w:hAnsi="Cambria Math" w:cs="Times New Roman"/>
                                        <w:sz w:val="24"/>
                                        <w:szCs w:val="28"/>
                                      </w:rPr>
                                      <m:t>r</m:t>
                                    </w:ins>
                                  </m:r>
                                  <m:r>
                                    <w:ins w:id="1177" w:author="Xiaolong Liu" w:date="2022-07-20T17:16:00Z">
                                      <w:rPr>
                                        <w:rFonts w:ascii="Cambria Math" w:hAnsi="Cambria Math" w:cs="Times New Roman"/>
                                        <w:sz w:val="24"/>
                                        <w:szCs w:val="28"/>
                                      </w:rPr>
                                      <m:t>,E</m:t>
                                    </w:ins>
                                  </m:r>
                                </m:e>
                              </m:d>
                            </m:e>
                          </m:d>
                        </m:e>
                      </m:d>
                    </m:e>
                    <m:sub>
                      <m:r>
                        <w:ins w:id="1178" w:author="Xiaolong Liu" w:date="2022-07-20T17:16:00Z">
                          <w:rPr>
                            <w:rFonts w:ascii="Cambria Math" w:hAnsi="Cambria Math" w:cs="Times New Roman"/>
                            <w:sz w:val="24"/>
                            <w:szCs w:val="28"/>
                          </w:rPr>
                          <m:t>ii</m:t>
                        </w:ins>
                      </m:r>
                    </m:sub>
                  </m:sSub>
                </m:e>
              </m:nary>
              <m:r>
                <w:ins w:id="1179" w:author="Xiaolong Liu" w:date="2022-07-20T17:14:00Z">
                  <w:rPr>
                    <w:rFonts w:ascii="Cambria Math" w:hAnsi="Cambria Math" w:cs="Times New Roman"/>
                    <w:sz w:val="24"/>
                    <w:szCs w:val="28"/>
                  </w:rPr>
                  <m:t>#</m:t>
                </w:ins>
              </m:r>
            </m:e>
          </m:eqArr>
        </m:oMath>
      </m:oMathPara>
    </w:p>
    <w:p w14:paraId="73EAB77E" w14:textId="65E62F9D" w:rsidR="00C04623" w:rsidRPr="002B4446" w:rsidRDefault="00C04623" w:rsidP="008D5945">
      <w:pPr>
        <w:rPr>
          <w:ins w:id="1180" w:author="Xiaolong Liu" w:date="2022-07-20T15:40:00Z"/>
          <w:rFonts w:ascii="Times New Roman" w:hAnsi="Times New Roman" w:cs="Times New Roman"/>
          <w:sz w:val="24"/>
          <w:szCs w:val="28"/>
          <w:rPrChange w:id="1181" w:author="Xiaolong Liu" w:date="2022-07-21T00:25:00Z">
            <w:rPr>
              <w:ins w:id="1182" w:author="Xiaolong Liu" w:date="2022-07-20T15:40:00Z"/>
              <w:rFonts w:ascii="Times New Roman" w:hAnsi="Times New Roman" w:cs="Times New Roman"/>
              <w:b/>
              <w:bCs/>
              <w:sz w:val="24"/>
              <w:szCs w:val="28"/>
            </w:rPr>
          </w:rPrChange>
        </w:rPr>
      </w:pPr>
    </w:p>
    <w:p w14:paraId="05BA1E32" w14:textId="7AB1BBE1" w:rsidR="00C04623" w:rsidRPr="002B4446" w:rsidRDefault="00C04623" w:rsidP="00175999">
      <w:pPr>
        <w:pStyle w:val="2"/>
        <w:rPr>
          <w:ins w:id="1183" w:author="Xiaolong Liu" w:date="2022-07-20T15:40:00Z"/>
          <w:rPrChange w:id="1184" w:author="Xiaolong Liu" w:date="2022-07-21T00:25:00Z">
            <w:rPr>
              <w:ins w:id="1185" w:author="Xiaolong Liu" w:date="2022-07-20T15:40:00Z"/>
              <w:b w:val="0"/>
              <w:bCs w:val="0"/>
              <w:sz w:val="24"/>
            </w:rPr>
          </w:rPrChange>
        </w:rPr>
      </w:pPr>
      <w:bookmarkStart w:id="1186" w:name="_Toc109410328"/>
      <w:ins w:id="1187" w:author="Xiaolong Liu" w:date="2022-07-20T15:40:00Z">
        <w:r w:rsidRPr="002B4446">
          <w:rPr>
            <w:rPrChange w:id="1188" w:author="Xiaolong Liu" w:date="2022-07-21T00:25:00Z">
              <w:rPr>
                <w:b w:val="0"/>
                <w:bCs w:val="0"/>
                <w:sz w:val="24"/>
              </w:rPr>
            </w:rPrChange>
          </w:rPr>
          <w:t>2.</w:t>
        </w:r>
      </w:ins>
      <w:ins w:id="1189" w:author="Xiaolong Liu" w:date="2022-07-20T16:18:00Z">
        <w:r w:rsidR="00C13CFE" w:rsidRPr="002B4446">
          <w:rPr>
            <w:rPrChange w:id="1190" w:author="Xiaolong Liu" w:date="2022-07-21T00:25:00Z">
              <w:rPr>
                <w:b w:val="0"/>
                <w:bCs w:val="0"/>
                <w:sz w:val="24"/>
              </w:rPr>
            </w:rPrChange>
          </w:rPr>
          <w:t>2</w:t>
        </w:r>
      </w:ins>
      <w:ins w:id="1191" w:author="Xiaolong Liu" w:date="2022-07-20T15:40:00Z">
        <w:r w:rsidRPr="002B4446">
          <w:rPr>
            <w:rPrChange w:id="1192" w:author="Xiaolong Liu" w:date="2022-07-21T00:25:00Z">
              <w:rPr>
                <w:b w:val="0"/>
                <w:bCs w:val="0"/>
                <w:sz w:val="24"/>
              </w:rPr>
            </w:rPrChange>
          </w:rPr>
          <w:t xml:space="preserve"> </w:t>
        </w:r>
      </w:ins>
      <w:ins w:id="1193" w:author="Xiaolong Liu" w:date="2022-07-20T16:18:00Z">
        <w:r w:rsidR="00C13CFE" w:rsidRPr="002B4446">
          <w:rPr>
            <w:rPrChange w:id="1194" w:author="Xiaolong Liu" w:date="2022-07-21T00:25:00Z">
              <w:rPr>
                <w:b w:val="0"/>
                <w:bCs w:val="0"/>
                <w:sz w:val="24"/>
              </w:rPr>
            </w:rPrChange>
          </w:rPr>
          <w:t>The</w:t>
        </w:r>
      </w:ins>
      <w:ins w:id="1195" w:author="Xiaolong Liu" w:date="2022-07-20T16:19:00Z">
        <w:r w:rsidR="00C13CFE" w:rsidRPr="002B4446">
          <w:rPr>
            <w:rPrChange w:id="1196" w:author="Xiaolong Liu" w:date="2022-07-21T00:25:00Z">
              <w:rPr>
                <w:b w:val="0"/>
                <w:bCs w:val="0"/>
                <w:sz w:val="24"/>
              </w:rPr>
            </w:rPrChange>
          </w:rPr>
          <w:t xml:space="preserve"> </w:t>
        </w:r>
      </w:ins>
      <w:ins w:id="1197" w:author="Xiaolong Liu" w:date="2022-07-20T15:40:00Z">
        <w:r w:rsidRPr="002B4446">
          <w:rPr>
            <w:rPrChange w:id="1198" w:author="Xiaolong Liu" w:date="2022-07-21T00:25:00Z">
              <w:rPr>
                <w:b w:val="0"/>
                <w:bCs w:val="0"/>
                <w:sz w:val="24"/>
              </w:rPr>
            </w:rPrChange>
          </w:rPr>
          <w:t>Joint Density of States</w:t>
        </w:r>
      </w:ins>
      <w:ins w:id="1199" w:author="Xiaolong Liu" w:date="2022-07-20T15:46:00Z">
        <w:r w:rsidR="00A91261" w:rsidRPr="002B4446">
          <w:rPr>
            <w:rPrChange w:id="1200" w:author="Xiaolong Liu" w:date="2022-07-21T00:25:00Z">
              <w:rPr>
                <w:b w:val="0"/>
                <w:bCs w:val="0"/>
                <w:sz w:val="24"/>
              </w:rPr>
            </w:rPrChange>
          </w:rPr>
          <w:t xml:space="preserve"> (JDOS)</w:t>
        </w:r>
      </w:ins>
      <w:ins w:id="1201" w:author="Xiaolong Liu" w:date="2022-07-20T16:19:00Z">
        <w:r w:rsidR="00C13CFE" w:rsidRPr="002B4446">
          <w:rPr>
            <w:rPrChange w:id="1202" w:author="Xiaolong Liu" w:date="2022-07-21T00:25:00Z">
              <w:rPr>
                <w:b w:val="0"/>
                <w:bCs w:val="0"/>
                <w:sz w:val="24"/>
              </w:rPr>
            </w:rPrChange>
          </w:rPr>
          <w:t xml:space="preserve"> Method</w:t>
        </w:r>
      </w:ins>
      <w:bookmarkEnd w:id="1186"/>
    </w:p>
    <w:p w14:paraId="60574D8C" w14:textId="2D3F6150" w:rsidR="009C5B15" w:rsidRPr="002B4446" w:rsidRDefault="00C80162" w:rsidP="00A91261">
      <w:pPr>
        <w:ind w:leftChars="86" w:left="181"/>
        <w:rPr>
          <w:ins w:id="1203" w:author="Xiaolong Liu" w:date="2022-07-20T15:49:00Z"/>
          <w:rFonts w:ascii="Times New Roman" w:hAnsi="Times New Roman" w:cs="Times New Roman"/>
          <w:sz w:val="24"/>
          <w:szCs w:val="28"/>
        </w:rPr>
      </w:pPr>
      <w:ins w:id="1204" w:author="Xiaolong Liu" w:date="2022-07-20T15:40:00Z">
        <w:r w:rsidRPr="002B4446">
          <w:rPr>
            <w:rFonts w:ascii="Times New Roman" w:hAnsi="Times New Roman" w:cs="Times New Roman"/>
            <w:b/>
            <w:bCs/>
            <w:sz w:val="24"/>
            <w:szCs w:val="28"/>
          </w:rPr>
          <w:tab/>
        </w:r>
        <w:r w:rsidRPr="002B4446">
          <w:rPr>
            <w:rFonts w:ascii="Times New Roman" w:hAnsi="Times New Roman" w:cs="Times New Roman"/>
            <w:sz w:val="24"/>
            <w:szCs w:val="28"/>
            <w:rPrChange w:id="1205" w:author="Xiaolong Liu" w:date="2022-07-21T00:25:00Z">
              <w:rPr>
                <w:rFonts w:ascii="Times New Roman" w:hAnsi="Times New Roman" w:cs="Times New Roman"/>
                <w:b/>
                <w:bCs/>
                <w:sz w:val="24"/>
                <w:szCs w:val="28"/>
              </w:rPr>
            </w:rPrChange>
          </w:rPr>
          <w:t>In</w:t>
        </w:r>
        <w:r w:rsidRPr="002B4446">
          <w:rPr>
            <w:rFonts w:ascii="Times New Roman" w:hAnsi="Times New Roman" w:cs="Times New Roman"/>
            <w:sz w:val="24"/>
            <w:szCs w:val="28"/>
          </w:rPr>
          <w:t xml:space="preserve"> </w:t>
        </w:r>
        <w:r w:rsidR="00B02CCB" w:rsidRPr="002B4446">
          <w:rPr>
            <w:rFonts w:ascii="Times New Roman" w:hAnsi="Times New Roman" w:cs="Times New Roman"/>
            <w:sz w:val="24"/>
            <w:szCs w:val="28"/>
          </w:rPr>
          <w:t xml:space="preserve">section </w:t>
        </w:r>
        <w:r w:rsidRPr="002B4446">
          <w:rPr>
            <w:rFonts w:ascii="Times New Roman" w:hAnsi="Times New Roman" w:cs="Times New Roman"/>
            <w:sz w:val="24"/>
            <w:szCs w:val="28"/>
          </w:rPr>
          <w:t>2.1</w:t>
        </w:r>
      </w:ins>
      <w:ins w:id="1206" w:author="Xiaolong Liu" w:date="2022-07-20T16:19:00Z">
        <w:r w:rsidR="00D736A3" w:rsidRPr="002B4446">
          <w:rPr>
            <w:rFonts w:ascii="Times New Roman" w:hAnsi="Times New Roman" w:cs="Times New Roman"/>
            <w:sz w:val="24"/>
            <w:szCs w:val="28"/>
          </w:rPr>
          <w:t xml:space="preserve">, </w:t>
        </w:r>
      </w:ins>
      <w:ins w:id="1207" w:author="Xiaolong Liu" w:date="2022-07-20T15:41:00Z">
        <w:r w:rsidR="00A91261" w:rsidRPr="002B4446">
          <w:rPr>
            <w:rFonts w:ascii="Times New Roman" w:hAnsi="Times New Roman" w:cs="Times New Roman"/>
            <w:sz w:val="24"/>
            <w:szCs w:val="28"/>
          </w:rPr>
          <w:t xml:space="preserve">T-matrix method is used for (B)QPI calculation. Alternatively, </w:t>
        </w:r>
        <w:commentRangeStart w:id="1208"/>
        <w:r w:rsidR="00A91261" w:rsidRPr="002B4446">
          <w:rPr>
            <w:rFonts w:ascii="Times New Roman" w:hAnsi="Times New Roman" w:cs="Times New Roman"/>
            <w:sz w:val="24"/>
            <w:szCs w:val="28"/>
          </w:rPr>
          <w:t>one may</w:t>
        </w:r>
      </w:ins>
      <w:ins w:id="1209" w:author="Xiaolong Liu" w:date="2022-07-20T15:46:00Z">
        <w:r w:rsidR="00A91261" w:rsidRPr="002B4446">
          <w:rPr>
            <w:rFonts w:ascii="Times New Roman" w:hAnsi="Times New Roman" w:cs="Times New Roman"/>
            <w:sz w:val="24"/>
            <w:szCs w:val="28"/>
          </w:rPr>
          <w:t xml:space="preserve"> use the JDOS method</w:t>
        </w:r>
      </w:ins>
      <w:commentRangeEnd w:id="1208"/>
      <w:ins w:id="1210" w:author="Xiaolong Liu" w:date="2022-07-20T15:50:00Z">
        <w:r w:rsidR="00CF7DD1" w:rsidRPr="002B4446">
          <w:rPr>
            <w:rStyle w:val="aa"/>
            <w:rFonts w:ascii="Times New Roman" w:hAnsi="Times New Roman" w:cs="Times New Roman"/>
            <w:rPrChange w:id="1211" w:author="Xiaolong Liu" w:date="2022-07-21T00:25:00Z">
              <w:rPr>
                <w:rStyle w:val="aa"/>
              </w:rPr>
            </w:rPrChange>
          </w:rPr>
          <w:commentReference w:id="1208"/>
        </w:r>
      </w:ins>
      <w:r w:rsidR="00345674" w:rsidRPr="00345674">
        <w:rPr>
          <w:rFonts w:ascii="Times New Roman" w:hAnsi="Times New Roman" w:cs="Times New Roman"/>
          <w:sz w:val="24"/>
          <w:szCs w:val="28"/>
          <w:vertAlign w:val="superscript"/>
        </w:rPr>
        <w:fldChar w:fldCharType="begin"/>
      </w:r>
      <w:r w:rsidR="00345674" w:rsidRPr="00345674">
        <w:rPr>
          <w:rFonts w:ascii="Times New Roman" w:hAnsi="Times New Roman" w:cs="Times New Roman"/>
          <w:sz w:val="24"/>
          <w:szCs w:val="28"/>
          <w:vertAlign w:val="superscript"/>
        </w:rPr>
        <w:instrText xml:space="preserve"> REF _Ref109323934 \r \h  \* MERGEFORMAT </w:instrText>
      </w:r>
      <w:r w:rsidR="00345674" w:rsidRPr="00345674">
        <w:rPr>
          <w:rFonts w:ascii="Times New Roman" w:hAnsi="Times New Roman" w:cs="Times New Roman"/>
          <w:sz w:val="24"/>
          <w:szCs w:val="28"/>
          <w:vertAlign w:val="superscript"/>
        </w:rPr>
      </w:r>
      <w:r w:rsidR="00345674" w:rsidRPr="00345674">
        <w:rPr>
          <w:rFonts w:ascii="Times New Roman" w:hAnsi="Times New Roman" w:cs="Times New Roman"/>
          <w:sz w:val="24"/>
          <w:szCs w:val="28"/>
          <w:vertAlign w:val="superscript"/>
        </w:rPr>
        <w:fldChar w:fldCharType="separate"/>
      </w:r>
      <w:r w:rsidR="00345674" w:rsidRPr="00345674">
        <w:rPr>
          <w:rFonts w:ascii="Times New Roman" w:hAnsi="Times New Roman" w:cs="Times New Roman"/>
          <w:sz w:val="24"/>
          <w:szCs w:val="28"/>
          <w:vertAlign w:val="superscript"/>
        </w:rPr>
        <w:t>[3]</w:t>
      </w:r>
      <w:r w:rsidR="00345674" w:rsidRPr="00345674">
        <w:rPr>
          <w:rFonts w:ascii="Times New Roman" w:hAnsi="Times New Roman" w:cs="Times New Roman"/>
          <w:sz w:val="24"/>
          <w:szCs w:val="28"/>
          <w:vertAlign w:val="superscript"/>
        </w:rPr>
        <w:fldChar w:fldCharType="end"/>
      </w:r>
      <w:ins w:id="1212" w:author="Xiaolong Liu" w:date="2022-07-20T15:46:00Z">
        <w:r w:rsidR="00E91CFD" w:rsidRPr="002B4446">
          <w:rPr>
            <w:rFonts w:ascii="Times New Roman" w:hAnsi="Times New Roman" w:cs="Times New Roman"/>
            <w:sz w:val="24"/>
            <w:szCs w:val="28"/>
          </w:rPr>
          <w:t>. Intuitively,</w:t>
        </w:r>
      </w:ins>
      <w:ins w:id="1213" w:author="Xiaolong Liu" w:date="2022-07-20T15:47:00Z">
        <w:r w:rsidR="00E91CFD" w:rsidRPr="002B4446">
          <w:rPr>
            <w:rFonts w:ascii="Times New Roman" w:hAnsi="Times New Roman" w:cs="Times New Roman"/>
            <w:sz w:val="24"/>
            <w:szCs w:val="28"/>
          </w:rPr>
          <w:t xml:space="preserve"> </w:t>
        </w:r>
      </w:ins>
      <w:ins w:id="1214" w:author="Xiaolong Liu" w:date="2022-07-20T17:53:00Z">
        <w:r w:rsidR="00421A99" w:rsidRPr="002B4446">
          <w:rPr>
            <w:rFonts w:ascii="Times New Roman" w:hAnsi="Times New Roman" w:cs="Times New Roman"/>
            <w:sz w:val="24"/>
            <w:szCs w:val="28"/>
          </w:rPr>
          <w:t xml:space="preserve">JDOS postulates that </w:t>
        </w:r>
      </w:ins>
      <m:oMath>
        <m:r>
          <w:ins w:id="1215" w:author="Xiaolong Liu" w:date="2022-07-20T17:53:00Z">
            <w:rPr>
              <w:rFonts w:ascii="Cambria Math" w:hAnsi="Cambria Math" w:cs="Times New Roman"/>
              <w:sz w:val="24"/>
              <w:szCs w:val="28"/>
            </w:rPr>
            <m:t>δN</m:t>
          </w:ins>
        </m:r>
        <m:d>
          <m:dPr>
            <m:ctrlPr>
              <w:ins w:id="1216" w:author="Xiaolong Liu" w:date="2022-07-20T17:53:00Z">
                <w:rPr>
                  <w:rFonts w:ascii="Cambria Math" w:hAnsi="Cambria Math" w:cs="Times New Roman"/>
                  <w:i/>
                  <w:sz w:val="24"/>
                  <w:szCs w:val="28"/>
                </w:rPr>
              </w:ins>
            </m:ctrlPr>
          </m:dPr>
          <m:e>
            <m:r>
              <w:ins w:id="1217" w:author="Xiaolong Liu" w:date="2022-07-20T17:53:00Z">
                <m:rPr>
                  <m:sty m:val="bi"/>
                </m:rPr>
                <w:rPr>
                  <w:rFonts w:ascii="Cambria Math" w:hAnsi="Cambria Math" w:cs="Times New Roman"/>
                  <w:sz w:val="24"/>
                  <w:szCs w:val="28"/>
                </w:rPr>
                <m:t>q,</m:t>
              </w:ins>
            </m:r>
            <m:r>
              <w:ins w:id="1218" w:author="Xiaolong Liu" w:date="2022-07-20T17:53:00Z">
                <w:rPr>
                  <w:rFonts w:ascii="Cambria Math" w:hAnsi="Cambria Math" w:cs="Times New Roman"/>
                  <w:sz w:val="24"/>
                  <w:szCs w:val="28"/>
                </w:rPr>
                <m:t>E</m:t>
              </w:ins>
            </m:r>
          </m:e>
        </m:d>
      </m:oMath>
      <w:ins w:id="1219" w:author="Xiaolong Liu" w:date="2022-07-20T17:53:00Z">
        <w:r w:rsidR="007774CD" w:rsidRPr="002B4446">
          <w:rPr>
            <w:rFonts w:ascii="Times New Roman" w:hAnsi="Times New Roman" w:cs="Times New Roman"/>
            <w:sz w:val="24"/>
            <w:szCs w:val="28"/>
          </w:rPr>
          <w:t xml:space="preserve"> is proportional </w:t>
        </w:r>
      </w:ins>
      <w:ins w:id="1220" w:author="Xiaolong Liu" w:date="2022-07-20T17:54:00Z">
        <w:r w:rsidR="007774CD" w:rsidRPr="002B4446">
          <w:rPr>
            <w:rFonts w:ascii="Times New Roman" w:hAnsi="Times New Roman" w:cs="Times New Roman"/>
            <w:sz w:val="24"/>
            <w:szCs w:val="28"/>
          </w:rPr>
          <w:t xml:space="preserve">to the density of pairs of states </w:t>
        </w:r>
      </w:ins>
      <m:oMath>
        <m:r>
          <w:ins w:id="1221" w:author="Xiaolong Liu" w:date="2022-07-20T17:55:00Z">
            <w:rPr>
              <w:rFonts w:ascii="Cambria Math" w:hAnsi="Cambria Math" w:cs="Times New Roman"/>
              <w:sz w:val="24"/>
              <w:szCs w:val="28"/>
            </w:rPr>
            <m:t>(|</m:t>
          </w:ins>
        </m:r>
        <m:d>
          <m:dPr>
            <m:begChr m:val=""/>
            <m:endChr m:val="⟩"/>
            <m:ctrlPr>
              <w:ins w:id="1222" w:author="Xiaolong Liu" w:date="2022-07-20T17:54:00Z">
                <w:rPr>
                  <w:rFonts w:ascii="Cambria Math" w:hAnsi="Cambria Math" w:cs="Times New Roman"/>
                  <w:i/>
                  <w:sz w:val="24"/>
                  <w:szCs w:val="28"/>
                </w:rPr>
              </w:ins>
            </m:ctrlPr>
          </m:dPr>
          <m:e>
            <m:r>
              <w:ins w:id="1223" w:author="Xiaolong Liu" w:date="2022-07-20T17:57:00Z">
                <m:rPr>
                  <m:sty m:val="bi"/>
                </m:rPr>
                <w:rPr>
                  <w:rFonts w:ascii="Cambria Math" w:hAnsi="Cambria Math" w:cs="Times New Roman"/>
                  <w:sz w:val="24"/>
                  <w:szCs w:val="28"/>
                </w:rPr>
                <m:t>k</m:t>
              </w:ins>
            </m:r>
            <m:r>
              <w:ins w:id="1224" w:author="Xiaolong Liu" w:date="2022-07-20T17:57:00Z">
                <w:rPr>
                  <w:rFonts w:ascii="Cambria Math" w:hAnsi="Cambria Math" w:cs="Times New Roman"/>
                  <w:sz w:val="24"/>
                  <w:szCs w:val="28"/>
                </w:rPr>
                <m:t>'</m:t>
              </w:ins>
            </m:r>
            <m:d>
              <m:dPr>
                <m:ctrlPr>
                  <w:ins w:id="1225" w:author="Xiaolong Liu" w:date="2022-07-20T17:56:00Z">
                    <w:rPr>
                      <w:rFonts w:ascii="Cambria Math" w:hAnsi="Cambria Math" w:cs="Times New Roman"/>
                      <w:i/>
                      <w:sz w:val="24"/>
                      <w:szCs w:val="28"/>
                    </w:rPr>
                  </w:ins>
                </m:ctrlPr>
              </m:dPr>
              <m:e>
                <m:r>
                  <w:ins w:id="1226" w:author="Xiaolong Liu" w:date="2022-07-20T17:56:00Z">
                    <w:rPr>
                      <w:rFonts w:ascii="Cambria Math" w:hAnsi="Cambria Math" w:cs="Times New Roman"/>
                      <w:sz w:val="24"/>
                      <w:szCs w:val="28"/>
                    </w:rPr>
                    <m:t>E</m:t>
                  </w:ins>
                </m:r>
              </m:e>
            </m:d>
          </m:e>
        </m:d>
        <m:r>
          <w:ins w:id="1227" w:author="Xiaolong Liu" w:date="2022-07-20T17:56:00Z">
            <w:rPr>
              <w:rFonts w:ascii="Cambria Math" w:hAnsi="Cambria Math" w:cs="Times New Roman"/>
              <w:sz w:val="24"/>
              <w:szCs w:val="28"/>
            </w:rPr>
            <m:t>,</m:t>
          </w:ins>
        </m:r>
        <m:d>
          <m:dPr>
            <m:begChr m:val="|"/>
            <m:ctrlPr>
              <w:ins w:id="1228" w:author="Xiaolong Liu" w:date="2022-07-20T17:56:00Z">
                <w:rPr>
                  <w:rFonts w:ascii="Cambria Math" w:hAnsi="Cambria Math" w:cs="Times New Roman"/>
                  <w:i/>
                  <w:sz w:val="24"/>
                  <w:szCs w:val="28"/>
                </w:rPr>
              </w:ins>
            </m:ctrlPr>
          </m:dPr>
          <m:e>
            <m:d>
              <m:dPr>
                <m:begChr m:val=""/>
                <m:endChr m:val="⟩"/>
                <m:ctrlPr>
                  <w:ins w:id="1229" w:author="Xiaolong Liu" w:date="2022-07-20T17:56:00Z">
                    <w:rPr>
                      <w:rFonts w:ascii="Cambria Math" w:hAnsi="Cambria Math" w:cs="Times New Roman"/>
                      <w:i/>
                      <w:sz w:val="24"/>
                      <w:szCs w:val="28"/>
                    </w:rPr>
                  </w:ins>
                </m:ctrlPr>
              </m:dPr>
              <m:e>
                <m:r>
                  <w:ins w:id="1230" w:author="Xiaolong Liu" w:date="2022-07-20T17:57:00Z">
                    <m:rPr>
                      <m:sty m:val="bi"/>
                    </m:rPr>
                    <w:rPr>
                      <w:rFonts w:ascii="Cambria Math" w:hAnsi="Cambria Math" w:cs="Times New Roman"/>
                      <w:sz w:val="24"/>
                      <w:szCs w:val="28"/>
                    </w:rPr>
                    <m:t>k</m:t>
                  </w:ins>
                </m:r>
                <m:d>
                  <m:dPr>
                    <m:ctrlPr>
                      <w:ins w:id="1231" w:author="Xiaolong Liu" w:date="2022-07-20T17:56:00Z">
                        <w:rPr>
                          <w:rFonts w:ascii="Cambria Math" w:hAnsi="Cambria Math" w:cs="Times New Roman"/>
                          <w:i/>
                          <w:sz w:val="24"/>
                          <w:szCs w:val="28"/>
                        </w:rPr>
                      </w:ins>
                    </m:ctrlPr>
                  </m:dPr>
                  <m:e>
                    <m:r>
                      <w:ins w:id="1232" w:author="Xiaolong Liu" w:date="2022-07-20T17:56:00Z">
                        <w:rPr>
                          <w:rFonts w:ascii="Cambria Math" w:hAnsi="Cambria Math" w:cs="Times New Roman"/>
                          <w:sz w:val="24"/>
                          <w:szCs w:val="28"/>
                        </w:rPr>
                        <m:t>E</m:t>
                      </w:ins>
                    </m:r>
                  </m:e>
                </m:d>
              </m:e>
            </m:d>
          </m:e>
        </m:d>
      </m:oMath>
      <w:ins w:id="1233" w:author="Xiaolong Liu" w:date="2022-07-20T17:56:00Z">
        <w:r w:rsidR="006A62BE" w:rsidRPr="002B4446">
          <w:rPr>
            <w:rFonts w:ascii="Times New Roman" w:hAnsi="Times New Roman" w:cs="Times New Roman"/>
            <w:sz w:val="24"/>
            <w:szCs w:val="28"/>
          </w:rPr>
          <w:t>, wh</w:t>
        </w:r>
      </w:ins>
      <w:ins w:id="1234" w:author="Xiaolong Liu" w:date="2022-07-20T17:57:00Z">
        <w:r w:rsidR="006A62BE" w:rsidRPr="002B4446">
          <w:rPr>
            <w:rFonts w:ascii="Times New Roman" w:hAnsi="Times New Roman" w:cs="Times New Roman"/>
            <w:sz w:val="24"/>
            <w:szCs w:val="28"/>
          </w:rPr>
          <w:t>ere</w:t>
        </w:r>
        <w:r w:rsidR="00176434" w:rsidRPr="002B4446">
          <w:rPr>
            <w:rFonts w:ascii="Times New Roman" w:hAnsi="Times New Roman" w:cs="Times New Roman"/>
            <w:sz w:val="24"/>
            <w:szCs w:val="28"/>
          </w:rPr>
          <w:t xml:space="preserve"> </w:t>
        </w:r>
      </w:ins>
      <m:oMath>
        <m:r>
          <w:ins w:id="1235" w:author="Xiaolong Liu" w:date="2022-07-20T17:57:00Z">
            <m:rPr>
              <m:sty m:val="bi"/>
            </m:rPr>
            <w:rPr>
              <w:rFonts w:ascii="Cambria Math" w:hAnsi="Cambria Math" w:cs="Times New Roman"/>
              <w:sz w:val="24"/>
              <w:szCs w:val="28"/>
            </w:rPr>
            <m:t>q=</m:t>
          </w:ins>
        </m:r>
        <m:sSup>
          <m:sSupPr>
            <m:ctrlPr>
              <w:ins w:id="1236" w:author="Xiaolong Liu" w:date="2022-07-20T17:57:00Z">
                <w:rPr>
                  <w:rFonts w:ascii="Cambria Math" w:hAnsi="Cambria Math" w:cs="Times New Roman"/>
                  <w:b/>
                  <w:i/>
                  <w:sz w:val="24"/>
                  <w:szCs w:val="28"/>
                </w:rPr>
              </w:ins>
            </m:ctrlPr>
          </m:sSupPr>
          <m:e>
            <m:r>
              <w:ins w:id="1237" w:author="Xiaolong Liu" w:date="2022-07-20T17:57:00Z">
                <m:rPr>
                  <m:sty m:val="bi"/>
                </m:rPr>
                <w:rPr>
                  <w:rFonts w:ascii="Cambria Math" w:hAnsi="Cambria Math" w:cs="Times New Roman"/>
                  <w:sz w:val="24"/>
                  <w:szCs w:val="28"/>
                </w:rPr>
                <m:t>k</m:t>
              </w:ins>
            </m:r>
          </m:e>
          <m:sup>
            <m:r>
              <w:ins w:id="1238" w:author="Xiaolong Liu" w:date="2022-07-20T17:57:00Z">
                <m:rPr>
                  <m:sty m:val="bi"/>
                </m:rPr>
                <w:rPr>
                  <w:rFonts w:ascii="Cambria Math" w:hAnsi="Cambria Math" w:cs="Times New Roman"/>
                  <w:sz w:val="24"/>
                  <w:szCs w:val="28"/>
                </w:rPr>
                <m:t>'</m:t>
              </w:ins>
            </m:r>
          </m:sup>
        </m:sSup>
        <m:r>
          <w:ins w:id="1239" w:author="Xiaolong Liu" w:date="2022-07-20T17:57:00Z">
            <m:rPr>
              <m:sty m:val="bi"/>
            </m:rPr>
            <w:rPr>
              <w:rFonts w:ascii="Cambria Math" w:hAnsi="Cambria Math" w:cs="Times New Roman"/>
              <w:sz w:val="24"/>
              <w:szCs w:val="28"/>
            </w:rPr>
            <m:t>-k</m:t>
          </w:ins>
        </m:r>
      </m:oMath>
      <w:ins w:id="1240" w:author="Xiaolong Liu" w:date="2022-07-20T17:58:00Z">
        <w:r w:rsidR="007F7325" w:rsidRPr="002B4446">
          <w:rPr>
            <w:rFonts w:ascii="Times New Roman" w:hAnsi="Times New Roman" w:cs="Times New Roman"/>
            <w:bCs/>
            <w:sz w:val="24"/>
            <w:szCs w:val="28"/>
            <w:rPrChange w:id="1241" w:author="Xiaolong Liu" w:date="2022-07-21T00:25:00Z">
              <w:rPr>
                <w:rFonts w:ascii="Times New Roman" w:hAnsi="Times New Roman" w:cs="Times New Roman"/>
                <w:b/>
                <w:sz w:val="24"/>
                <w:szCs w:val="28"/>
              </w:rPr>
            </w:rPrChange>
          </w:rPr>
          <w:t>.</w:t>
        </w:r>
      </w:ins>
      <w:ins w:id="1242" w:author="Xiaolong Liu" w:date="2022-07-20T17:57:00Z">
        <w:r w:rsidR="006A62BE" w:rsidRPr="002B4446">
          <w:rPr>
            <w:rFonts w:ascii="Times New Roman" w:hAnsi="Times New Roman" w:cs="Times New Roman"/>
            <w:sz w:val="24"/>
            <w:szCs w:val="28"/>
          </w:rPr>
          <w:t xml:space="preserve"> </w:t>
        </w:r>
      </w:ins>
      <w:ins w:id="1243" w:author="Xiaolong Liu" w:date="2022-07-20T17:58:00Z">
        <w:r w:rsidR="007F7325" w:rsidRPr="002B4446">
          <w:rPr>
            <w:rFonts w:ascii="Times New Roman" w:hAnsi="Times New Roman" w:cs="Times New Roman"/>
            <w:sz w:val="24"/>
            <w:szCs w:val="28"/>
          </w:rPr>
          <w:lastRenderedPageBreak/>
          <w:t>T</w:t>
        </w:r>
      </w:ins>
      <w:ins w:id="1244" w:author="Xiaolong Liu" w:date="2022-07-20T15:47:00Z">
        <w:r w:rsidR="00E91CFD" w:rsidRPr="002B4446">
          <w:rPr>
            <w:rFonts w:ascii="Times New Roman" w:hAnsi="Times New Roman" w:cs="Times New Roman"/>
            <w:sz w:val="24"/>
            <w:szCs w:val="28"/>
          </w:rPr>
          <w:t xml:space="preserve">he wavevectors that connect large regions of constant energy contours </w:t>
        </w:r>
        <w:r w:rsidR="00C41403" w:rsidRPr="002B4446">
          <w:rPr>
            <w:rFonts w:ascii="Times New Roman" w:hAnsi="Times New Roman" w:cs="Times New Roman"/>
            <w:sz w:val="24"/>
            <w:szCs w:val="28"/>
          </w:rPr>
          <w:t xml:space="preserve">in the </w:t>
        </w:r>
        <w:r w:rsidR="00C41403" w:rsidRPr="002B4446">
          <w:rPr>
            <w:rFonts w:ascii="Times New Roman" w:hAnsi="Times New Roman" w:cs="Times New Roman"/>
            <w:b/>
            <w:bCs/>
            <w:i/>
            <w:iCs/>
            <w:sz w:val="24"/>
            <w:szCs w:val="28"/>
            <w:rPrChange w:id="1245" w:author="Xiaolong Liu" w:date="2022-07-21T00:25:00Z">
              <w:rPr>
                <w:rFonts w:ascii="Times New Roman" w:hAnsi="Times New Roman" w:cs="Times New Roman"/>
                <w:sz w:val="24"/>
                <w:szCs w:val="28"/>
              </w:rPr>
            </w:rPrChange>
          </w:rPr>
          <w:t>k</w:t>
        </w:r>
        <w:r w:rsidR="00C41403" w:rsidRPr="002B4446">
          <w:rPr>
            <w:rFonts w:ascii="Times New Roman" w:hAnsi="Times New Roman" w:cs="Times New Roman"/>
            <w:sz w:val="24"/>
            <w:szCs w:val="28"/>
          </w:rPr>
          <w:t>-space</w:t>
        </w:r>
        <w:r w:rsidR="00E91CFD" w:rsidRPr="002B4446">
          <w:rPr>
            <w:rFonts w:ascii="Times New Roman" w:hAnsi="Times New Roman" w:cs="Times New Roman"/>
            <w:sz w:val="24"/>
            <w:szCs w:val="28"/>
          </w:rPr>
          <w:t xml:space="preserve"> generate the most scattering</w:t>
        </w:r>
        <w:r w:rsidR="0059626E" w:rsidRPr="002B4446">
          <w:rPr>
            <w:rFonts w:ascii="Times New Roman" w:hAnsi="Times New Roman" w:cs="Times New Roman"/>
            <w:sz w:val="24"/>
            <w:szCs w:val="28"/>
          </w:rPr>
          <w:t xml:space="preserve">, which is what JDOS captures. </w:t>
        </w:r>
        <w:r w:rsidR="00204959" w:rsidRPr="002B4446">
          <w:rPr>
            <w:rFonts w:ascii="Times New Roman" w:hAnsi="Times New Roman" w:cs="Times New Roman"/>
            <w:sz w:val="24"/>
            <w:szCs w:val="28"/>
          </w:rPr>
          <w:t>Such wavevectors are said t</w:t>
        </w:r>
      </w:ins>
      <w:ins w:id="1246" w:author="Xiaolong Liu" w:date="2022-07-20T15:48:00Z">
        <w:r w:rsidR="00204959" w:rsidRPr="002B4446">
          <w:rPr>
            <w:rFonts w:ascii="Times New Roman" w:hAnsi="Times New Roman" w:cs="Times New Roman"/>
            <w:sz w:val="24"/>
            <w:szCs w:val="28"/>
          </w:rPr>
          <w:t xml:space="preserve">o be nested, which is schematically demonstrated in Fig. 3. </w:t>
        </w:r>
      </w:ins>
    </w:p>
    <w:p w14:paraId="24D29397" w14:textId="03B3F196" w:rsidR="00A91261" w:rsidRPr="002B4446" w:rsidRDefault="009C5B15" w:rsidP="009C5B15">
      <w:pPr>
        <w:ind w:leftChars="86" w:left="181"/>
        <w:jc w:val="center"/>
        <w:rPr>
          <w:ins w:id="1247" w:author="Xiaolong Liu" w:date="2022-07-20T15:49:00Z"/>
          <w:rFonts w:ascii="Times New Roman" w:hAnsi="Times New Roman" w:cs="Times New Roman"/>
          <w:szCs w:val="28"/>
          <w:rPrChange w:id="1248" w:author="Xiaolong Liu" w:date="2022-07-21T00:25:00Z">
            <w:rPr>
              <w:ins w:id="1249" w:author="Xiaolong Liu" w:date="2022-07-20T15:49:00Z"/>
              <w:szCs w:val="28"/>
            </w:rPr>
          </w:rPrChange>
        </w:rPr>
      </w:pPr>
      <w:ins w:id="1250" w:author="Xiaolong Liu" w:date="2022-07-20T15:49:00Z">
        <w:r w:rsidRPr="002B4446">
          <w:rPr>
            <w:rFonts w:ascii="Times New Roman" w:hAnsi="Times New Roman" w:cs="Times New Roman"/>
            <w:noProof/>
            <w:sz w:val="24"/>
            <w:szCs w:val="28"/>
          </w:rPr>
          <w:drawing>
            <wp:inline distT="0" distB="0" distL="0" distR="0" wp14:anchorId="3BA5C235" wp14:editId="37E202FF">
              <wp:extent cx="1998930" cy="2876689"/>
              <wp:effectExtent l="0" t="0" r="0" b="0"/>
              <wp:docPr id="4" name="Picture 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radar chart&#10;&#10;Description automatically generated"/>
                      <pic:cNvPicPr/>
                    </pic:nvPicPr>
                    <pic:blipFill>
                      <a:blip r:embed="rId14"/>
                      <a:stretch>
                        <a:fillRect/>
                      </a:stretch>
                    </pic:blipFill>
                    <pic:spPr>
                      <a:xfrm>
                        <a:off x="0" y="0"/>
                        <a:ext cx="2006693" cy="2887861"/>
                      </a:xfrm>
                      <a:prstGeom prst="rect">
                        <a:avLst/>
                      </a:prstGeom>
                    </pic:spPr>
                  </pic:pic>
                </a:graphicData>
              </a:graphic>
            </wp:inline>
          </w:drawing>
        </w:r>
      </w:ins>
    </w:p>
    <w:p w14:paraId="2947C995" w14:textId="510AB5B0" w:rsidR="009C5B15" w:rsidRPr="002B4446" w:rsidRDefault="009C5B15">
      <w:pPr>
        <w:ind w:leftChars="86" w:left="181"/>
        <w:jc w:val="center"/>
        <w:rPr>
          <w:ins w:id="1251" w:author="Xiaolong Liu" w:date="2022-07-20T15:45:00Z"/>
          <w:rFonts w:ascii="Times New Roman" w:hAnsi="Times New Roman" w:cs="Times New Roman"/>
          <w:szCs w:val="28"/>
          <w:rPrChange w:id="1252" w:author="Xiaolong Liu" w:date="2022-07-21T00:25:00Z">
            <w:rPr>
              <w:ins w:id="1253" w:author="Xiaolong Liu" w:date="2022-07-20T15:45:00Z"/>
              <w:szCs w:val="28"/>
            </w:rPr>
          </w:rPrChange>
        </w:rPr>
        <w:pPrChange w:id="1254" w:author="Xiaolong Liu" w:date="2022-07-20T15:49:00Z">
          <w:pPr/>
        </w:pPrChange>
      </w:pPr>
    </w:p>
    <w:p w14:paraId="7A7EEEF6" w14:textId="6430DA57" w:rsidR="00914709" w:rsidRDefault="009C5B15" w:rsidP="006B1877">
      <w:pPr>
        <w:ind w:leftChars="86" w:left="181"/>
        <w:jc w:val="center"/>
        <w:rPr>
          <w:rFonts w:ascii="Times New Roman" w:hAnsi="Times New Roman" w:cs="Times New Roman"/>
          <w:sz w:val="24"/>
          <w:szCs w:val="28"/>
        </w:rPr>
      </w:pPr>
      <w:ins w:id="1255" w:author="Xiaolong Liu" w:date="2022-07-20T15:49:00Z">
        <w:r w:rsidRPr="002B4446">
          <w:rPr>
            <w:rFonts w:ascii="Times New Roman" w:hAnsi="Times New Roman" w:cs="Times New Roman"/>
            <w:sz w:val="24"/>
            <w:szCs w:val="28"/>
          </w:rPr>
          <w:t xml:space="preserve">Figure 3. </w:t>
        </w:r>
      </w:ins>
      <w:r w:rsidR="006B1877" w:rsidRPr="006B1877">
        <w:rPr>
          <w:rFonts w:ascii="Times New Roman" w:hAnsi="Times New Roman" w:cs="Times New Roman"/>
          <w:sz w:val="24"/>
          <w:szCs w:val="28"/>
        </w:rPr>
        <w:t>Geometrical construction illustrating nesting</w:t>
      </w:r>
      <w:r w:rsidR="006B1877" w:rsidRPr="006B1877">
        <w:rPr>
          <w:rFonts w:ascii="Times New Roman" w:hAnsi="Times New Roman" w:cs="Times New Roman"/>
          <w:sz w:val="24"/>
          <w:szCs w:val="28"/>
          <w:vertAlign w:val="superscript"/>
        </w:rPr>
        <w:fldChar w:fldCharType="begin"/>
      </w:r>
      <w:r w:rsidR="006B1877" w:rsidRPr="006B1877">
        <w:rPr>
          <w:rFonts w:ascii="Times New Roman" w:hAnsi="Times New Roman" w:cs="Times New Roman"/>
          <w:sz w:val="24"/>
          <w:szCs w:val="28"/>
          <w:vertAlign w:val="superscript"/>
        </w:rPr>
        <w:instrText xml:space="preserve"> REF _Ref109324430 \r \h </w:instrText>
      </w:r>
      <w:r w:rsidR="006B1877">
        <w:rPr>
          <w:rFonts w:ascii="Times New Roman" w:hAnsi="Times New Roman" w:cs="Times New Roman"/>
          <w:sz w:val="24"/>
          <w:szCs w:val="28"/>
          <w:vertAlign w:val="superscript"/>
        </w:rPr>
        <w:instrText xml:space="preserve"> \* MERGEFORMAT </w:instrText>
      </w:r>
      <w:r w:rsidR="006B1877" w:rsidRPr="006B1877">
        <w:rPr>
          <w:rFonts w:ascii="Times New Roman" w:hAnsi="Times New Roman" w:cs="Times New Roman"/>
          <w:sz w:val="24"/>
          <w:szCs w:val="28"/>
          <w:vertAlign w:val="superscript"/>
        </w:rPr>
      </w:r>
      <w:r w:rsidR="006B1877" w:rsidRPr="006B1877">
        <w:rPr>
          <w:rFonts w:ascii="Times New Roman" w:hAnsi="Times New Roman" w:cs="Times New Roman"/>
          <w:sz w:val="24"/>
          <w:szCs w:val="28"/>
          <w:vertAlign w:val="superscript"/>
        </w:rPr>
        <w:fldChar w:fldCharType="separate"/>
      </w:r>
      <w:r w:rsidR="006B1877" w:rsidRPr="006B1877">
        <w:rPr>
          <w:rFonts w:ascii="Times New Roman" w:hAnsi="Times New Roman" w:cs="Times New Roman"/>
          <w:sz w:val="24"/>
          <w:szCs w:val="28"/>
          <w:vertAlign w:val="superscript"/>
        </w:rPr>
        <w:t>[4]</w:t>
      </w:r>
      <w:r w:rsidR="006B1877" w:rsidRPr="006B1877">
        <w:rPr>
          <w:rFonts w:ascii="Times New Roman" w:hAnsi="Times New Roman" w:cs="Times New Roman"/>
          <w:sz w:val="24"/>
          <w:szCs w:val="28"/>
          <w:vertAlign w:val="superscript"/>
        </w:rPr>
        <w:fldChar w:fldCharType="end"/>
      </w:r>
    </w:p>
    <w:p w14:paraId="27E60390" w14:textId="77777777" w:rsidR="006B1877" w:rsidRPr="002B4446" w:rsidRDefault="006B1877" w:rsidP="006B1877">
      <w:pPr>
        <w:ind w:leftChars="86" w:left="181"/>
        <w:jc w:val="center"/>
        <w:rPr>
          <w:ins w:id="1256" w:author="Xiaolong Liu" w:date="2022-07-20T15:50:00Z"/>
          <w:rFonts w:ascii="Times New Roman" w:hAnsi="Times New Roman" w:cs="Times New Roman"/>
          <w:sz w:val="24"/>
          <w:szCs w:val="28"/>
        </w:rPr>
      </w:pPr>
    </w:p>
    <w:p w14:paraId="15EEDD65" w14:textId="479006A0" w:rsidR="00251ECB" w:rsidRPr="002B4446" w:rsidRDefault="00914709" w:rsidP="00251ECB">
      <w:pPr>
        <w:rPr>
          <w:rFonts w:ascii="Times New Roman" w:hAnsi="Times New Roman" w:cs="Times New Roman"/>
          <w:sz w:val="24"/>
          <w:szCs w:val="28"/>
        </w:rPr>
      </w:pPr>
      <w:ins w:id="1257" w:author="Xiaolong Liu" w:date="2022-07-20T15:50:00Z">
        <w:r w:rsidRPr="002B4446">
          <w:rPr>
            <w:rFonts w:ascii="Times New Roman" w:hAnsi="Times New Roman" w:cs="Times New Roman"/>
            <w:sz w:val="24"/>
            <w:szCs w:val="28"/>
          </w:rPr>
          <w:t xml:space="preserve">Using the </w:t>
        </w:r>
      </w:ins>
      <w:ins w:id="1258" w:author="Xiaolong Liu" w:date="2022-07-20T18:35:00Z">
        <w:r w:rsidR="004B688A" w:rsidRPr="002B4446">
          <w:rPr>
            <w:rFonts w:ascii="Times New Roman" w:hAnsi="Times New Roman" w:cs="Times New Roman"/>
            <w:sz w:val="24"/>
            <w:szCs w:val="28"/>
          </w:rPr>
          <w:t>retarded</w:t>
        </w:r>
      </w:ins>
      <w:ins w:id="1259" w:author="Xiaolong Liu" w:date="2022-07-20T15:50:00Z">
        <w:r w:rsidRPr="002B4446">
          <w:rPr>
            <w:rFonts w:ascii="Times New Roman" w:hAnsi="Times New Roman" w:cs="Times New Roman"/>
            <w:sz w:val="24"/>
            <w:szCs w:val="28"/>
          </w:rPr>
          <w:t xml:space="preserve"> Green’s function, the </w:t>
        </w:r>
      </w:ins>
      <w:del w:id="1260" w:author="Xiaolong Liu" w:date="2022-07-20T15:37:00Z">
        <w:r w:rsidR="006C7F3D" w:rsidRPr="002B4446" w:rsidDel="0027600B">
          <w:rPr>
            <w:rFonts w:ascii="Times New Roman" w:hAnsi="Times New Roman" w:cs="Times New Roman"/>
            <w:sz w:val="24"/>
            <w:szCs w:val="28"/>
          </w:rPr>
          <w:delText>Since the number of the two spins is equal when magnetic scattering is not considered, only one spin is needed to be considered, that is, only the first term of the main diagonal of the matrix is needed to be considered. This is the simulation of BQPI pattern</w:delText>
        </w:r>
        <w:r w:rsidR="00251ECB" w:rsidRPr="002B4446" w:rsidDel="0027600B">
          <w:rPr>
            <w:rFonts w:ascii="Times New Roman" w:hAnsi="Times New Roman" w:cs="Times New Roman"/>
            <w:sz w:val="24"/>
            <w:szCs w:val="28"/>
          </w:rPr>
          <w:delText xml:space="preserve"> which will be one of the outputs. </w:delText>
        </w:r>
        <w:r w:rsidR="00251ECB" w:rsidRPr="002B4446" w:rsidDel="0027600B">
          <w:rPr>
            <w:rFonts w:ascii="Times New Roman" w:hAnsi="Times New Roman" w:cs="Times New Roman"/>
            <w:iCs/>
            <w:sz w:val="24"/>
            <w:szCs w:val="28"/>
          </w:rPr>
          <w:delText>Because the spectral density function can</w:delText>
        </w:r>
      </w:del>
      <w:del w:id="1261" w:author="Xiaolong Liu" w:date="2022-07-20T15:50:00Z">
        <w:r w:rsidR="00251ECB" w:rsidRPr="002B4446" w:rsidDel="00914709">
          <w:rPr>
            <w:rFonts w:ascii="Times New Roman" w:hAnsi="Times New Roman" w:cs="Times New Roman"/>
            <w:iCs/>
            <w:sz w:val="24"/>
            <w:szCs w:val="28"/>
          </w:rPr>
          <w:delText xml:space="preserve"> visualize the local density of states (LDOS) of BQPI, the results will also output the </w:delText>
        </w:r>
      </w:del>
      <w:r w:rsidR="00251ECB" w:rsidRPr="002B4446">
        <w:rPr>
          <w:rFonts w:ascii="Times New Roman" w:hAnsi="Times New Roman" w:cs="Times New Roman"/>
          <w:iCs/>
          <w:sz w:val="24"/>
          <w:szCs w:val="28"/>
        </w:rPr>
        <w:t xml:space="preserve">spectral density </w:t>
      </w:r>
      <w:ins w:id="1262" w:author="Xiaolong Liu" w:date="2022-07-20T15:51:00Z">
        <w:r w:rsidR="00CE0B2A" w:rsidRPr="002B4446">
          <w:rPr>
            <w:rFonts w:ascii="Times New Roman" w:hAnsi="Times New Roman" w:cs="Times New Roman"/>
            <w:iCs/>
            <w:sz w:val="24"/>
            <w:szCs w:val="28"/>
          </w:rPr>
          <w:t>can be calculated as</w:t>
        </w:r>
      </w:ins>
      <w:del w:id="1263" w:author="Xiaolong Liu" w:date="2022-07-20T15:51:00Z">
        <w:r w:rsidR="00251ECB" w:rsidRPr="002B4446" w:rsidDel="00CE0B2A">
          <w:rPr>
            <w:rFonts w:ascii="Times New Roman" w:hAnsi="Times New Roman" w:cs="Times New Roman"/>
            <w:iCs/>
            <w:sz w:val="24"/>
            <w:szCs w:val="28"/>
          </w:rPr>
          <w:delText>function</w:delText>
        </w:r>
      </w:del>
    </w:p>
    <w:p w14:paraId="59FA9A00" w14:textId="13C1B6CB" w:rsidR="00564C2B" w:rsidRPr="0039101F" w:rsidDel="0039101F" w:rsidRDefault="00000000" w:rsidP="00251ECB">
      <w:pPr>
        <w:ind w:left="210" w:right="210"/>
        <w:rPr>
          <w:del w:id="1264" w:author="Xiaolong Liu" w:date="2022-07-21T01:34:00Z"/>
          <w:rFonts w:ascii="Times New Roman" w:hAnsi="Times New Roman" w:cs="Times New Roman"/>
          <w:iCs/>
          <w:sz w:val="24"/>
          <w:szCs w:val="28"/>
        </w:rPr>
      </w:pPr>
      <m:oMathPara>
        <m:oMath>
          <m:eqArr>
            <m:eqArrPr>
              <m:maxDist m:val="1"/>
              <m:ctrlPr>
                <w:rPr>
                  <w:rFonts w:ascii="Cambria Math" w:hAnsi="Cambria Math" w:cs="Times New Roman"/>
                  <w:i/>
                  <w:iCs/>
                  <w:sz w:val="24"/>
                  <w:szCs w:val="28"/>
                </w:rPr>
              </m:ctrlPr>
            </m:eqArrPr>
            <m:e>
              <m:sSub>
                <m:sSubPr>
                  <m:ctrlPr>
                    <w:rPr>
                      <w:rFonts w:ascii="Cambria Math" w:hAnsi="Cambria Math" w:cs="Times New Roman"/>
                      <w:i/>
                      <w:iCs/>
                      <w:sz w:val="24"/>
                      <w:szCs w:val="28"/>
                    </w:rPr>
                  </m:ctrlPr>
                </m:sSubPr>
                <m:e>
                  <m:r>
                    <w:rPr>
                      <w:rFonts w:ascii="Cambria Math" w:hAnsi="Cambria Math" w:cs="Times New Roman"/>
                      <w:sz w:val="24"/>
                      <w:szCs w:val="28"/>
                    </w:rPr>
                    <m:t>A</m:t>
                  </m:r>
                </m:e>
                <m:sub>
                  <m:r>
                    <w:rPr>
                      <w:rFonts w:ascii="Cambria Math" w:hAnsi="Cambria Math" w:cs="Times New Roman"/>
                      <w:sz w:val="24"/>
                      <w:szCs w:val="28"/>
                    </w:rPr>
                    <m:t>0</m:t>
                  </m:r>
                </m:sub>
              </m:sSub>
              <m:d>
                <m:dPr>
                  <m:ctrlPr>
                    <w:rPr>
                      <w:rFonts w:ascii="Cambria Math" w:hAnsi="Cambria Math" w:cs="Times New Roman"/>
                      <w:i/>
                      <w:iCs/>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 -</m:t>
              </m:r>
              <m:f>
                <m:fPr>
                  <m:ctrlPr>
                    <w:rPr>
                      <w:rFonts w:ascii="Cambria Math" w:hAnsi="Cambria Math" w:cs="Times New Roman"/>
                      <w:i/>
                      <w:iCs/>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m:t>
              </m:r>
              <m:nary>
                <m:naryPr>
                  <m:chr m:val="∑"/>
                  <m:limLoc m:val="undOvr"/>
                  <m:supHide m:val="1"/>
                  <m:ctrlPr>
                    <w:rPr>
                      <w:rFonts w:ascii="Cambria Math" w:hAnsi="Cambria Math" w:cs="Times New Roman"/>
                      <w:i/>
                      <w:iCs/>
                      <w:sz w:val="24"/>
                      <w:szCs w:val="28"/>
                    </w:rPr>
                  </m:ctrlPr>
                </m:naryPr>
                <m:sub>
                  <m:r>
                    <w:rPr>
                      <w:rFonts w:ascii="Cambria Math" w:hAnsi="Cambria Math" w:cs="Times New Roman"/>
                      <w:sz w:val="24"/>
                      <w:szCs w:val="28"/>
                    </w:rPr>
                    <m:t>i</m:t>
                  </m:r>
                </m:sub>
                <m:sup/>
                <m:e>
                  <m:sSub>
                    <m:sSubPr>
                      <m:ctrlPr>
                        <w:rPr>
                          <w:rFonts w:ascii="Cambria Math" w:hAnsi="Cambria Math" w:cs="Times New Roman"/>
                          <w:i/>
                          <w:iCs/>
                          <w:sz w:val="24"/>
                          <w:szCs w:val="28"/>
                        </w:rPr>
                      </m:ctrlPr>
                    </m:sSubPr>
                    <m:e>
                      <m:d>
                        <m:dPr>
                          <m:begChr m:val="["/>
                          <m:endChr m:val="]"/>
                          <m:ctrlPr>
                            <w:rPr>
                              <w:rFonts w:ascii="Cambria Math" w:hAnsi="Cambria Math" w:cs="Times New Roman"/>
                              <w:i/>
                              <w:iCs/>
                              <w:sz w:val="24"/>
                              <w:szCs w:val="28"/>
                            </w:rPr>
                          </m:ctrlPr>
                        </m:dPr>
                        <m:e>
                          <m:sSub>
                            <m:sSubPr>
                              <m:ctrlPr>
                                <w:rPr>
                                  <w:rFonts w:ascii="Cambria Math" w:hAnsi="Cambria Math" w:cs="Times New Roman"/>
                                  <w:i/>
                                  <w:iCs/>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iCs/>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e>
                      </m:d>
                    </m:e>
                    <m:sub>
                      <m:r>
                        <w:rPr>
                          <w:rFonts w:ascii="Cambria Math" w:hAnsi="Cambria Math" w:cs="Times New Roman"/>
                          <w:sz w:val="24"/>
                          <w:szCs w:val="28"/>
                        </w:rPr>
                        <m:t>ii</m:t>
                      </m:r>
                    </m:sub>
                  </m:sSub>
                </m:e>
              </m:nary>
              <m:r>
                <w:rPr>
                  <w:rFonts w:ascii="Cambria Math" w:hAnsi="Cambria Math" w:cs="Times New Roman"/>
                  <w:sz w:val="24"/>
                  <w:szCs w:val="28"/>
                </w:rPr>
                <m:t>#</m:t>
              </m:r>
              <m:d>
                <m:dPr>
                  <m:ctrlPr>
                    <w:rPr>
                      <w:rFonts w:ascii="Cambria Math" w:hAnsi="Cambria Math" w:cs="Times New Roman"/>
                      <w:i/>
                      <w:iCs/>
                      <w:sz w:val="24"/>
                      <w:szCs w:val="28"/>
                    </w:rPr>
                  </m:ctrlPr>
                </m:dPr>
                <m:e>
                  <m:r>
                    <w:rPr>
                      <w:rFonts w:ascii="Cambria Math" w:hAnsi="Cambria Math" w:cs="Times New Roman"/>
                      <w:sz w:val="24"/>
                      <w:szCs w:val="28"/>
                    </w:rPr>
                    <m:t>10</m:t>
                  </m:r>
                </m:e>
              </m:d>
            </m:e>
          </m:eqArr>
        </m:oMath>
      </m:oMathPara>
    </w:p>
    <w:p w14:paraId="4D40A8BB" w14:textId="77777777" w:rsidR="0039101F" w:rsidRPr="002B4446" w:rsidRDefault="0039101F" w:rsidP="00251ECB">
      <w:pPr>
        <w:rPr>
          <w:ins w:id="1265" w:author="Xiaolong Liu" w:date="2022-07-21T01:34:00Z"/>
          <w:rFonts w:ascii="Times New Roman" w:hAnsi="Times New Roman" w:cs="Times New Roman"/>
          <w:iCs/>
          <w:sz w:val="24"/>
          <w:szCs w:val="28"/>
        </w:rPr>
      </w:pPr>
    </w:p>
    <w:p w14:paraId="099A5274" w14:textId="1FC5EB10" w:rsidR="00251ECB" w:rsidRPr="002B4446" w:rsidRDefault="00845DCB" w:rsidP="00E240A8">
      <w:pPr>
        <w:rPr>
          <w:rFonts w:ascii="Times New Roman" w:hAnsi="Times New Roman" w:cs="Times New Roman"/>
          <w:iCs/>
          <w:sz w:val="24"/>
          <w:szCs w:val="28"/>
        </w:rPr>
      </w:pPr>
      <w:ins w:id="1266" w:author="Xiaolong Liu" w:date="2022-07-20T15:52:00Z">
        <w:r w:rsidRPr="002B4446">
          <w:rPr>
            <w:rFonts w:ascii="Times New Roman" w:hAnsi="Times New Roman" w:cs="Times New Roman"/>
            <w:iCs/>
            <w:sz w:val="24"/>
            <w:szCs w:val="28"/>
          </w:rPr>
          <w:t xml:space="preserve"> </w:t>
        </w:r>
      </w:ins>
      <w:ins w:id="1267" w:author="Xiaolong Liu" w:date="2022-07-21T01:34:00Z">
        <w:r w:rsidR="0039101F">
          <w:rPr>
            <w:rFonts w:ascii="Times New Roman" w:hAnsi="Times New Roman" w:cs="Times New Roman"/>
            <w:iCs/>
            <w:sz w:val="24"/>
            <w:szCs w:val="28"/>
          </w:rPr>
          <w:t xml:space="preserve"> For a one-band model, </w:t>
        </w:r>
        <w:proofErr w:type="spellStart"/>
        <w:r w:rsidR="0039101F">
          <w:rPr>
            <w:rFonts w:ascii="Times New Roman" w:hAnsi="Times New Roman" w:cs="Times New Roman"/>
            <w:iCs/>
            <w:sz w:val="24"/>
            <w:szCs w:val="28"/>
          </w:rPr>
          <w:t>i</w:t>
        </w:r>
        <w:proofErr w:type="spellEnd"/>
        <w:r w:rsidR="0039101F">
          <w:rPr>
            <w:rFonts w:ascii="Times New Roman" w:hAnsi="Times New Roman" w:cs="Times New Roman"/>
            <w:iCs/>
            <w:sz w:val="24"/>
            <w:szCs w:val="28"/>
          </w:rPr>
          <w:t xml:space="preserve">=1,2. </w:t>
        </w:r>
      </w:ins>
      <w:r w:rsidR="00251ECB" w:rsidRPr="002B4446">
        <w:rPr>
          <w:rFonts w:ascii="Times New Roman" w:hAnsi="Times New Roman" w:cs="Times New Roman"/>
          <w:iCs/>
          <w:sz w:val="24"/>
          <w:szCs w:val="28"/>
        </w:rPr>
        <w:t>The</w:t>
      </w:r>
      <w:ins w:id="1268" w:author="Xiaolong Liu" w:date="2022-07-20T15:52:00Z">
        <w:r w:rsidR="004E36F2" w:rsidRPr="002B4446">
          <w:rPr>
            <w:rFonts w:ascii="Times New Roman" w:hAnsi="Times New Roman" w:cs="Times New Roman"/>
            <w:iCs/>
            <w:sz w:val="24"/>
            <w:szCs w:val="28"/>
          </w:rPr>
          <w:t>n,</w:t>
        </w:r>
        <w:r w:rsidR="00520DD4" w:rsidRPr="002B4446">
          <w:rPr>
            <w:rFonts w:ascii="Times New Roman" w:hAnsi="Times New Roman" w:cs="Times New Roman"/>
            <w:iCs/>
            <w:sz w:val="24"/>
            <w:szCs w:val="28"/>
          </w:rPr>
          <w:t xml:space="preserve"> the BQPI pattern </w:t>
        </w:r>
      </w:ins>
      <w:ins w:id="1269" w:author="Xiaolong Liu" w:date="2022-07-20T15:53:00Z">
        <w:r w:rsidR="00520DD4" w:rsidRPr="002B4446">
          <w:rPr>
            <w:rFonts w:ascii="Times New Roman" w:hAnsi="Times New Roman" w:cs="Times New Roman"/>
            <w:iCs/>
            <w:sz w:val="24"/>
            <w:szCs w:val="28"/>
          </w:rPr>
          <w:t>is calculated as the autocorrelation of the spectral density</w:t>
        </w:r>
      </w:ins>
      <w:del w:id="1270" w:author="Xiaolong Liu" w:date="2022-07-20T15:52:00Z">
        <w:r w:rsidR="00251ECB" w:rsidRPr="002B4446" w:rsidDel="004E36F2">
          <w:rPr>
            <w:rFonts w:ascii="Times New Roman" w:hAnsi="Times New Roman" w:cs="Times New Roman"/>
            <w:iCs/>
            <w:sz w:val="24"/>
            <w:szCs w:val="28"/>
          </w:rPr>
          <w:delText xml:space="preserve"> BQPI pattern can also be calculated using the joint-DOS approximation method.</w:delText>
        </w:r>
      </w:del>
    </w:p>
    <w:p w14:paraId="2DE41F73" w14:textId="77777777" w:rsidR="006A5ED4" w:rsidRDefault="00000000" w:rsidP="006A5ED4">
      <w:pPr>
        <w:rPr>
          <w:sz w:val="24"/>
          <w:szCs w:val="28"/>
        </w:rPr>
      </w:pPr>
      <m:oMathPara>
        <m:oMath>
          <m:eqArr>
            <m:eqArrPr>
              <m:maxDist m:val="1"/>
              <m:ctrlPr>
                <w:rPr>
                  <w:rFonts w:ascii="Cambria Math" w:hAnsi="Cambria Math" w:cs="Times New Roman"/>
                  <w:i/>
                  <w:sz w:val="24"/>
                  <w:szCs w:val="28"/>
                </w:rPr>
              </m:ctrlPr>
            </m:eqArrPr>
            <m:e>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r>
                <w:rPr>
                  <w:rFonts w:ascii="Cambria Math" w:hAnsi="Cambria Math" w:cs="Times New Roman"/>
                  <w:sz w:val="24"/>
                  <w:szCs w:val="28"/>
                </w:rPr>
                <m:t xml:space="preserve"> ≅ </m:t>
              </m:r>
              <m:nary>
                <m:naryPr>
                  <m:limLoc m:val="undOvr"/>
                  <m:subHide m:val="1"/>
                  <m:supHide m:val="1"/>
                  <m:ctrlPr>
                    <w:rPr>
                      <w:rFonts w:ascii="Cambria Math" w:hAnsi="Cambria Math" w:cs="Times New Roman"/>
                      <w:i/>
                      <w:sz w:val="24"/>
                      <w:szCs w:val="28"/>
                    </w:rPr>
                  </m:ctrlPr>
                </m:naryPr>
                <m:sub/>
                <m:sup/>
                <m:e>
                  <m:sSub>
                    <m:sSubPr>
                      <m:ctrlPr>
                        <w:rPr>
                          <w:rFonts w:ascii="Cambria Math" w:hAnsi="Cambria Math" w:cs="Times New Roman"/>
                          <w:i/>
                          <w:sz w:val="24"/>
                          <w:szCs w:val="28"/>
                        </w:rPr>
                      </m:ctrlPr>
                    </m:sSubPr>
                    <m:e>
                      <m:r>
                        <w:rPr>
                          <w:rFonts w:ascii="Cambria Math" w:hAnsi="Cambria Math" w:cs="Times New Roman"/>
                          <w:sz w:val="24"/>
                          <w:szCs w:val="28"/>
                        </w:rPr>
                        <m:t>A</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A</m:t>
                  </m:r>
                  <m:sSub>
                    <m:sSubPr>
                      <m:ctrlPr>
                        <w:rPr>
                          <w:rFonts w:ascii="Cambria Math" w:hAnsi="Cambria Math" w:cs="Times New Roman"/>
                          <w:i/>
                          <w:sz w:val="24"/>
                          <w:szCs w:val="28"/>
                        </w:rPr>
                      </m:ctrlPr>
                    </m:sSubPr>
                    <m:e>
                      <m:r>
                        <m:rPr>
                          <m:sty m:val="p"/>
                        </m:rPr>
                        <w:rPr>
                          <w:rFonts w:ascii="Cambria Math" w:hAnsi="Cambria Math" w:cs="Times New Roman"/>
                          <w:sz w:val="24"/>
                          <w:szCs w:val="28"/>
                        </w:rPr>
                        <w:softHyphen/>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k+q,</m:t>
                      </m:r>
                      <m:r>
                        <w:rPr>
                          <w:rFonts w:ascii="Cambria Math" w:hAnsi="Cambria Math" w:cs="Times New Roman"/>
                          <w:sz w:val="24"/>
                          <w:szCs w:val="28"/>
                        </w:rPr>
                        <m:t>E</m:t>
                      </m:r>
                    </m:e>
                  </m:d>
                  <m:r>
                    <w:rPr>
                      <w:rFonts w:ascii="Cambria Math" w:hAnsi="Cambria Math" w:cs="Times New Roman"/>
                      <w:sz w:val="24"/>
                      <w:szCs w:val="28"/>
                    </w:rPr>
                    <m:t>d</m:t>
                  </m:r>
                  <m:r>
                    <m:rPr>
                      <m:sty m:val="bi"/>
                    </m:rPr>
                    <w:rPr>
                      <w:rFonts w:ascii="Cambria Math" w:hAnsi="Cambria Math" w:cs="Times New Roman"/>
                      <w:sz w:val="24"/>
                      <w:szCs w:val="28"/>
                    </w:rPr>
                    <m:t>k</m:t>
                  </m:r>
                </m:e>
              </m:nary>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11</m:t>
                  </m:r>
                </m:e>
              </m:d>
            </m:e>
          </m:eqArr>
        </m:oMath>
      </m:oMathPara>
      <w:bookmarkEnd w:id="27"/>
    </w:p>
    <w:p w14:paraId="10B45A54" w14:textId="38DD885C" w:rsidR="006A5ED4" w:rsidRPr="006A5ED4" w:rsidRDefault="006A5ED4" w:rsidP="006A5ED4">
      <w:pPr>
        <w:pStyle w:val="1"/>
        <w:rPr>
          <w:ins w:id="1271" w:author="Xiaolong Liu" w:date="2022-07-21T00:26:00Z"/>
        </w:rPr>
      </w:pPr>
      <w:bookmarkStart w:id="1272" w:name="_Toc109410329"/>
      <w:r>
        <w:t>3.The Implementation of BQPI Simulation in MATLAB</w:t>
      </w:r>
      <w:bookmarkEnd w:id="1272"/>
    </w:p>
    <w:p w14:paraId="27718633" w14:textId="7F0ECDC5" w:rsidR="00F0631B" w:rsidRDefault="00F0631B" w:rsidP="006A5ED4">
      <w:pPr>
        <w:pStyle w:val="2"/>
        <w:rPr>
          <w:ins w:id="1273" w:author="Xiaolong Liu" w:date="2022-07-21T00:44:00Z"/>
        </w:rPr>
      </w:pPr>
      <w:bookmarkStart w:id="1274" w:name="_Toc109410330"/>
      <w:ins w:id="1275" w:author="Xiaolong Liu" w:date="2022-07-21T00:26:00Z">
        <w:r w:rsidRPr="00822FE8">
          <w:rPr>
            <w:rPrChange w:id="1276" w:author="Xiaolong Liu" w:date="2022-07-21T00:26:00Z">
              <w:rPr>
                <w:b w:val="0"/>
                <w:bCs w:val="0"/>
                <w:sz w:val="32"/>
                <w:szCs w:val="36"/>
              </w:rPr>
            </w:rPrChange>
          </w:rPr>
          <w:t xml:space="preserve">3.1 </w:t>
        </w:r>
        <w:r w:rsidR="00822FE8">
          <w:t xml:space="preserve">The T-matrix </w:t>
        </w:r>
      </w:ins>
      <w:ins w:id="1277" w:author="Xiaolong Liu" w:date="2022-07-21T00:27:00Z">
        <w:r w:rsidR="005D7451">
          <w:t>M</w:t>
        </w:r>
      </w:ins>
      <w:ins w:id="1278" w:author="Xiaolong Liu" w:date="2022-07-21T00:26:00Z">
        <w:r w:rsidR="00822FE8">
          <w:t>ethod</w:t>
        </w:r>
      </w:ins>
      <w:bookmarkEnd w:id="1274"/>
    </w:p>
    <w:p w14:paraId="4D14D837" w14:textId="02E82705" w:rsidR="00D27B9D" w:rsidRPr="006A5ED4" w:rsidRDefault="008E3FE2">
      <w:pPr>
        <w:pStyle w:val="3"/>
        <w:rPr>
          <w:b w:val="0"/>
          <w:bCs w:val="0"/>
          <w:rPrChange w:id="1279" w:author="Xiaolong Liu" w:date="2022-07-21T00:45:00Z">
            <w:rPr>
              <w:b/>
              <w:bCs/>
              <w:sz w:val="32"/>
              <w:szCs w:val="36"/>
            </w:rPr>
          </w:rPrChange>
        </w:rPr>
        <w:pPrChange w:id="1280" w:author="Xiaolong Liu" w:date="2022-07-21T00:25:00Z">
          <w:pPr>
            <w:pStyle w:val="a7"/>
            <w:numPr>
              <w:numId w:val="1"/>
            </w:numPr>
            <w:ind w:left="360" w:firstLineChars="0" w:hanging="360"/>
          </w:pPr>
        </w:pPrChange>
      </w:pPr>
      <w:bookmarkStart w:id="1281" w:name="_Toc109410331"/>
      <w:ins w:id="1282" w:author="Xiaolong Liu" w:date="2022-07-21T00:44:00Z">
        <w:r w:rsidRPr="008E3FE2">
          <w:rPr>
            <w:rPrChange w:id="1283" w:author="Xiaolong Liu" w:date="2022-07-21T00:45:00Z">
              <w:rPr>
                <w:sz w:val="28"/>
                <w:szCs w:val="28"/>
              </w:rPr>
            </w:rPrChange>
          </w:rPr>
          <w:t>3.1.1 One-band model (e.g., BSCCO)</w:t>
        </w:r>
      </w:ins>
      <w:bookmarkEnd w:id="1281"/>
    </w:p>
    <w:p w14:paraId="642D4401" w14:textId="1EDAEC35" w:rsidR="00EB6A5C" w:rsidRDefault="008B2C70" w:rsidP="0059286A">
      <w:pPr>
        <w:rPr>
          <w:rFonts w:ascii="Times New Roman" w:hAnsi="Times New Roman" w:cs="Times New Roman"/>
          <w:b/>
          <w:bCs/>
          <w:sz w:val="24"/>
          <w:szCs w:val="28"/>
          <w:u w:val="single"/>
        </w:rPr>
      </w:pPr>
      <w:del w:id="1284" w:author="Xiaolong Liu" w:date="2022-07-21T00:45:00Z">
        <w:r w:rsidRPr="00B83927" w:rsidDel="00644AF5">
          <w:rPr>
            <w:rFonts w:ascii="Times New Roman" w:hAnsi="Times New Roman" w:cs="Times New Roman"/>
            <w:b/>
            <w:bCs/>
            <w:sz w:val="24"/>
            <w:szCs w:val="28"/>
            <w:u w:val="single"/>
            <w:rPrChange w:id="1285" w:author="Xiaolong Liu" w:date="2022-07-21T01:07:00Z">
              <w:rPr/>
            </w:rPrChange>
          </w:rPr>
          <w:delText xml:space="preserve">For one band </w:delText>
        </w:r>
      </w:del>
      <w:del w:id="1286" w:author="Xiaolong Liu" w:date="2022-07-21T00:27:00Z">
        <w:r w:rsidRPr="00B83927" w:rsidDel="003C32F5">
          <w:rPr>
            <w:rFonts w:ascii="Times New Roman" w:hAnsi="Times New Roman" w:cs="Times New Roman"/>
            <w:b/>
            <w:bCs/>
            <w:sz w:val="24"/>
            <w:szCs w:val="28"/>
            <w:u w:val="single"/>
            <w:rPrChange w:id="1287" w:author="Xiaolong Liu" w:date="2022-07-21T01:07:00Z">
              <w:rPr/>
            </w:rPrChange>
          </w:rPr>
          <w:delText>simulation</w:delText>
        </w:r>
      </w:del>
      <w:del w:id="1288" w:author="Xiaolong Liu" w:date="2022-07-21T00:45:00Z">
        <w:r w:rsidRPr="00B83927" w:rsidDel="00644AF5">
          <w:rPr>
            <w:rFonts w:ascii="Times New Roman" w:hAnsi="Times New Roman" w:cs="Times New Roman"/>
            <w:b/>
            <w:bCs/>
            <w:sz w:val="24"/>
            <w:szCs w:val="28"/>
            <w:u w:val="single"/>
            <w:rPrChange w:id="1289" w:author="Xiaolong Liu" w:date="2022-07-21T01:07:00Z">
              <w:rPr/>
            </w:rPrChange>
          </w:rPr>
          <w:delText xml:space="preserve">, </w:delText>
        </w:r>
        <w:r w:rsidR="00A159FC" w:rsidRPr="00B83927" w:rsidDel="00644AF5">
          <w:rPr>
            <w:rFonts w:ascii="Times New Roman" w:hAnsi="Times New Roman" w:cs="Times New Roman"/>
            <w:b/>
            <w:bCs/>
            <w:sz w:val="24"/>
            <w:szCs w:val="28"/>
            <w:u w:val="single"/>
            <w:rPrChange w:id="1290" w:author="Xiaolong Liu" w:date="2022-07-21T01:07:00Z">
              <w:rPr/>
            </w:rPrChange>
          </w:rPr>
          <w:delText>first we define the parameters</w:delText>
        </w:r>
        <w:r w:rsidRPr="00B83927" w:rsidDel="00644AF5">
          <w:rPr>
            <w:rFonts w:ascii="Times New Roman" w:hAnsi="Times New Roman" w:cs="Times New Roman"/>
            <w:b/>
            <w:bCs/>
            <w:sz w:val="24"/>
            <w:szCs w:val="28"/>
            <w:u w:val="single"/>
            <w:rPrChange w:id="1291" w:author="Xiaolong Liu" w:date="2022-07-21T01:07:00Z">
              <w:rPr/>
            </w:rPrChange>
          </w:rPr>
          <w:delText>:</w:delText>
        </w:r>
      </w:del>
      <w:ins w:id="1292" w:author="Xiaolong Liu" w:date="2022-07-21T01:06:00Z">
        <w:r w:rsidR="00EA2494" w:rsidRPr="00B83927">
          <w:rPr>
            <w:rFonts w:ascii="Times New Roman" w:hAnsi="Times New Roman" w:cs="Times New Roman"/>
            <w:b/>
            <w:bCs/>
            <w:sz w:val="24"/>
            <w:szCs w:val="28"/>
            <w:u w:val="single"/>
            <w:rPrChange w:id="1293" w:author="Xiaolong Liu" w:date="2022-07-21T01:07:00Z">
              <w:rPr>
                <w:rFonts w:ascii="Times New Roman" w:hAnsi="Times New Roman" w:cs="Times New Roman"/>
                <w:sz w:val="24"/>
                <w:szCs w:val="28"/>
              </w:rPr>
            </w:rPrChange>
          </w:rPr>
          <w:t>D</w:t>
        </w:r>
      </w:ins>
      <w:ins w:id="1294" w:author="Xiaolong Liu" w:date="2022-07-21T00:46:00Z">
        <w:r w:rsidR="0059286A" w:rsidRPr="00B83927">
          <w:rPr>
            <w:rFonts w:ascii="Times New Roman" w:hAnsi="Times New Roman" w:cs="Times New Roman"/>
            <w:b/>
            <w:bCs/>
            <w:sz w:val="24"/>
            <w:szCs w:val="28"/>
            <w:u w:val="single"/>
            <w:rPrChange w:id="1295" w:author="Xiaolong Liu" w:date="2022-07-21T01:07:00Z">
              <w:rPr>
                <w:rFonts w:ascii="Times New Roman" w:hAnsi="Times New Roman" w:cs="Times New Roman"/>
                <w:sz w:val="24"/>
                <w:szCs w:val="28"/>
              </w:rPr>
            </w:rPrChange>
          </w:rPr>
          <w:t>efine key</w:t>
        </w:r>
      </w:ins>
      <w:ins w:id="1296" w:author="Xiaolong Liu" w:date="2022-07-21T00:45:00Z">
        <w:r w:rsidR="00644AF5" w:rsidRPr="00B83927">
          <w:rPr>
            <w:rFonts w:ascii="Times New Roman" w:hAnsi="Times New Roman" w:cs="Times New Roman"/>
            <w:b/>
            <w:bCs/>
            <w:sz w:val="24"/>
            <w:szCs w:val="28"/>
            <w:u w:val="single"/>
            <w:rPrChange w:id="1297" w:author="Xiaolong Liu" w:date="2022-07-21T01:07:00Z">
              <w:rPr/>
            </w:rPrChange>
          </w:rPr>
          <w:t xml:space="preserve"> parameters</w:t>
        </w:r>
      </w:ins>
    </w:p>
    <w:p w14:paraId="4FA46779" w14:textId="77777777" w:rsidR="006A5ED4" w:rsidRPr="006A5ED4" w:rsidRDefault="006A5ED4" w:rsidP="0059286A">
      <w:pPr>
        <w:rPr>
          <w:ins w:id="1298" w:author="Xiaolong Liu" w:date="2022-07-21T00:48:00Z"/>
          <w:rFonts w:ascii="Times New Roman" w:hAnsi="Times New Roman" w:cs="Times New Roman"/>
          <w:b/>
          <w:bCs/>
          <w:sz w:val="24"/>
          <w:szCs w:val="28"/>
          <w:u w:val="single"/>
        </w:rPr>
      </w:pPr>
    </w:p>
    <w:p w14:paraId="72F88D4A" w14:textId="5E2ADA77" w:rsidR="0059286A" w:rsidRPr="0059286A" w:rsidDel="006F4E81" w:rsidRDefault="0059286A">
      <w:pPr>
        <w:widowControl/>
        <w:pBdr>
          <w:left w:val="single" w:sz="18" w:space="0" w:color="6CE26C"/>
        </w:pBdr>
        <w:shd w:val="clear" w:color="auto" w:fill="F8F8F8"/>
        <w:spacing w:line="270" w:lineRule="atLeast"/>
        <w:ind w:left="210" w:right="210"/>
        <w:jc w:val="left"/>
        <w:rPr>
          <w:del w:id="1299" w:author="Xiaolong Liu" w:date="2022-07-21T00:52:00Z"/>
          <w:rFonts w:ascii="Times New Roman" w:hAnsi="Times New Roman" w:cs="Times New Roman"/>
          <w:sz w:val="24"/>
          <w:szCs w:val="28"/>
          <w:rPrChange w:id="1300" w:author="Xiaolong Liu" w:date="2022-07-21T00:48:00Z">
            <w:rPr>
              <w:del w:id="1301" w:author="Xiaolong Liu" w:date="2022-07-21T00:52:00Z"/>
            </w:rPr>
          </w:rPrChange>
        </w:rPr>
        <w:pPrChange w:id="1302" w:author="Xiaolong Liu" w:date="2022-07-21T00:52:00Z">
          <w:pPr/>
        </w:pPrChange>
      </w:pPr>
    </w:p>
    <w:p w14:paraId="761AB53D" w14:textId="73808987" w:rsidR="008B2C70" w:rsidRDefault="00633380" w:rsidP="000E24CC">
      <w:pPr>
        <w:pStyle w:val="a7"/>
        <w:numPr>
          <w:ilvl w:val="0"/>
          <w:numId w:val="3"/>
        </w:numPr>
        <w:ind w:left="720" w:firstLineChars="0"/>
        <w:rPr>
          <w:ins w:id="1303" w:author="Xiaolong Liu" w:date="2022-07-21T00:57:00Z"/>
          <w:rFonts w:ascii="Times New Roman" w:hAnsi="Times New Roman" w:cs="Times New Roman"/>
          <w:sz w:val="24"/>
          <w:szCs w:val="28"/>
        </w:rPr>
      </w:pPr>
      <w:r w:rsidRPr="006F4E81">
        <w:rPr>
          <w:rFonts w:ascii="Times New Roman" w:hAnsi="Times New Roman" w:cs="Times New Roman"/>
          <w:sz w:val="24"/>
          <w:szCs w:val="28"/>
        </w:rPr>
        <w:t>N</w:t>
      </w:r>
      <w:r w:rsidR="008B2C70" w:rsidRPr="006F4E81">
        <w:rPr>
          <w:rFonts w:ascii="Times New Roman" w:hAnsi="Times New Roman" w:cs="Times New Roman"/>
          <w:sz w:val="24"/>
          <w:szCs w:val="28"/>
        </w:rPr>
        <w:t xml:space="preserve">umber of points in k-space, that is, the number of points in the first Brillouin zone </w:t>
      </w:r>
      <m:oMath>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π</m:t>
            </m:r>
          </m:num>
          <m:den>
            <m:r>
              <w:rPr>
                <w:rFonts w:ascii="Cambria Math" w:hAnsi="Cambria Math" w:cs="Times New Roman"/>
                <w:sz w:val="24"/>
                <w:szCs w:val="28"/>
              </w:rPr>
              <m:t>a</m:t>
            </m:r>
          </m:den>
        </m:f>
        <m:r>
          <w:rPr>
            <w:rFonts w:ascii="Cambria Math" w:hAnsi="Cambria Math" w:cs="Times New Roman"/>
            <w:sz w:val="24"/>
            <w:szCs w:val="28"/>
          </w:rPr>
          <m:t xml:space="preserve">, </m:t>
        </m:r>
        <m:f>
          <m:fPr>
            <m:ctrlPr>
              <w:rPr>
                <w:rFonts w:ascii="Cambria Math" w:hAnsi="Cambria Math" w:cs="Times New Roman"/>
                <w:i/>
                <w:sz w:val="24"/>
                <w:szCs w:val="28"/>
              </w:rPr>
            </m:ctrlPr>
          </m:fPr>
          <m:num>
            <m:r>
              <w:rPr>
                <w:rFonts w:ascii="Cambria Math" w:hAnsi="Cambria Math" w:cs="Times New Roman"/>
                <w:sz w:val="24"/>
                <w:szCs w:val="28"/>
              </w:rPr>
              <m:t>π</m:t>
            </m:r>
          </m:num>
          <m:den>
            <m:r>
              <w:rPr>
                <w:rFonts w:ascii="Cambria Math" w:hAnsi="Cambria Math" w:cs="Times New Roman"/>
                <w:sz w:val="24"/>
                <w:szCs w:val="28"/>
              </w:rPr>
              <m:t>a</m:t>
            </m:r>
          </m:den>
        </m:f>
        <m:r>
          <w:rPr>
            <w:rFonts w:ascii="Cambria Math" w:hAnsi="Cambria Math" w:cs="Times New Roman"/>
            <w:sz w:val="24"/>
            <w:szCs w:val="28"/>
          </w:rPr>
          <m:t>)</m:t>
        </m:r>
      </m:oMath>
      <w:r w:rsidR="008B2C70" w:rsidRPr="006F4E81">
        <w:rPr>
          <w:rFonts w:ascii="Times New Roman" w:hAnsi="Times New Roman" w:cs="Times New Roman"/>
          <w:sz w:val="24"/>
          <w:szCs w:val="28"/>
        </w:rPr>
        <w:t>, which is n_q in the code</w:t>
      </w:r>
      <w:del w:id="1304" w:author="Xiaolong Liu" w:date="2022-07-21T00:48:00Z">
        <w:r w:rsidR="00A159FC" w:rsidRPr="006F4E81" w:rsidDel="0059286A">
          <w:rPr>
            <w:rFonts w:ascii="Times New Roman" w:hAnsi="Times New Roman" w:cs="Times New Roman"/>
            <w:sz w:val="24"/>
            <w:szCs w:val="28"/>
          </w:rPr>
          <w:delText>.</w:delText>
        </w:r>
      </w:del>
      <w:ins w:id="1305" w:author="Xiaolong Liu" w:date="2022-07-21T00:28:00Z">
        <w:r w:rsidR="00F41229" w:rsidRPr="006F4E81">
          <w:rPr>
            <w:rFonts w:ascii="Times New Roman" w:hAnsi="Times New Roman" w:cs="Times New Roman"/>
            <w:sz w:val="24"/>
            <w:szCs w:val="28"/>
          </w:rPr>
          <w:t>.</w:t>
        </w:r>
      </w:ins>
      <w:ins w:id="1306" w:author="Xiaolong Liu" w:date="2022-07-21T00:47:00Z">
        <w:r w:rsidR="0059286A">
          <w:rPr>
            <w:rFonts w:ascii="Times New Roman" w:hAnsi="Times New Roman" w:cs="Times New Roman"/>
            <w:sz w:val="24"/>
            <w:szCs w:val="28"/>
          </w:rPr>
          <w:t xml:space="preserve"> </w:t>
        </w:r>
        <w:r w:rsidR="0059286A" w:rsidRPr="00040BD5">
          <w:rPr>
            <w:rFonts w:ascii="Times New Roman" w:hAnsi="Times New Roman" w:cs="Times New Roman"/>
            <w:sz w:val="24"/>
            <w:szCs w:val="28"/>
          </w:rPr>
          <w:t xml:space="preserve">Set the k-space unit to </w:t>
        </w:r>
      </w:ins>
      <m:oMath>
        <m:f>
          <m:fPr>
            <m:ctrlPr>
              <w:ins w:id="1307" w:author="Xiaolong Liu" w:date="2022-07-21T00:47:00Z">
                <w:rPr>
                  <w:rFonts w:ascii="Cambria Math" w:hAnsi="Cambria Math" w:cs="Times New Roman"/>
                  <w:i/>
                  <w:sz w:val="24"/>
                  <w:szCs w:val="28"/>
                </w:rPr>
              </w:ins>
            </m:ctrlPr>
          </m:fPr>
          <m:num>
            <m:r>
              <w:ins w:id="1308" w:author="Xiaolong Liu" w:date="2022-07-21T00:47:00Z">
                <w:rPr>
                  <w:rFonts w:ascii="Cambria Math" w:hAnsi="Cambria Math" w:cs="Times New Roman"/>
                  <w:sz w:val="24"/>
                  <w:szCs w:val="28"/>
                </w:rPr>
                <m:t>1</m:t>
              </w:ins>
            </m:r>
          </m:num>
          <m:den>
            <m:r>
              <w:ins w:id="1309" w:author="Xiaolong Liu" w:date="2022-07-21T00:47:00Z">
                <w:rPr>
                  <w:rFonts w:ascii="Cambria Math" w:hAnsi="Cambria Math" w:cs="Times New Roman"/>
                  <w:sz w:val="24"/>
                  <w:szCs w:val="28"/>
                </w:rPr>
                <m:t>a</m:t>
              </w:ins>
            </m:r>
          </m:den>
        </m:f>
      </m:oMath>
      <w:ins w:id="1310" w:author="Xiaolong Liu" w:date="2022-07-21T00:47:00Z">
        <w:r w:rsidR="0059286A" w:rsidRPr="00040BD5">
          <w:rPr>
            <w:rFonts w:ascii="Times New Roman" w:hAnsi="Times New Roman" w:cs="Times New Roman"/>
            <w:sz w:val="24"/>
            <w:szCs w:val="28"/>
          </w:rPr>
          <w:t xml:space="preserve"> (a is the </w:t>
        </w:r>
        <w:r w:rsidR="0059286A" w:rsidRPr="00040BD5">
          <w:rPr>
            <w:rFonts w:ascii="Times New Roman" w:hAnsi="Times New Roman" w:cs="Times New Roman"/>
            <w:sz w:val="24"/>
            <w:szCs w:val="28"/>
          </w:rPr>
          <w:lastRenderedPageBreak/>
          <w:t xml:space="preserve">lattice parameter), then the k-space </w:t>
        </w:r>
        <w:r w:rsidR="0059286A">
          <w:rPr>
            <w:rFonts w:ascii="Times New Roman" w:hAnsi="Times New Roman" w:cs="Times New Roman"/>
            <w:sz w:val="24"/>
            <w:szCs w:val="28"/>
          </w:rPr>
          <w:t>of first Brillouin zone is</w:t>
        </w:r>
        <w:r w:rsidR="0059286A" w:rsidRPr="00040BD5">
          <w:rPr>
            <w:rFonts w:ascii="Times New Roman" w:hAnsi="Times New Roman" w:cs="Times New Roman"/>
            <w:sz w:val="24"/>
            <w:szCs w:val="28"/>
          </w:rPr>
          <w:t xml:space="preserve"> </w:t>
        </w:r>
      </w:ins>
      <m:oMath>
        <m:sSub>
          <m:sSubPr>
            <m:ctrlPr>
              <w:ins w:id="1311" w:author="Xiaolong Liu" w:date="2022-07-21T00:47:00Z">
                <w:rPr>
                  <w:rFonts w:ascii="Cambria Math" w:hAnsi="Cambria Math" w:cs="Times New Roman"/>
                  <w:i/>
                  <w:sz w:val="24"/>
                  <w:szCs w:val="28"/>
                </w:rPr>
              </w:ins>
            </m:ctrlPr>
          </m:sSubPr>
          <m:e>
            <m:r>
              <w:ins w:id="1312" w:author="Xiaolong Liu" w:date="2022-07-21T00:47:00Z">
                <w:rPr>
                  <w:rFonts w:ascii="Cambria Math" w:hAnsi="Cambria Math" w:cs="Times New Roman"/>
                  <w:sz w:val="24"/>
                  <w:szCs w:val="28"/>
                </w:rPr>
                <m:t>k</m:t>
              </w:ins>
            </m:r>
          </m:e>
          <m:sub>
            <m:r>
              <w:ins w:id="1313" w:author="Xiaolong Liu" w:date="2022-07-21T00:47:00Z">
                <w:rPr>
                  <w:rFonts w:ascii="Cambria Math" w:hAnsi="Cambria Math" w:cs="Times New Roman"/>
                  <w:sz w:val="24"/>
                  <w:szCs w:val="28"/>
                </w:rPr>
                <m:t>x</m:t>
              </w:ins>
            </m:r>
          </m:sub>
        </m:sSub>
        <m:r>
          <w:ins w:id="1314" w:author="Xiaolong Liu" w:date="2022-07-21T00:47:00Z">
            <w:rPr>
              <w:rFonts w:ascii="Cambria Math" w:hAnsi="Cambria Math" w:cs="Times New Roman"/>
              <w:sz w:val="24"/>
              <w:szCs w:val="28"/>
            </w:rPr>
            <m:t>ϵ</m:t>
          </w:ins>
        </m:r>
        <m:d>
          <m:dPr>
            <m:ctrlPr>
              <w:ins w:id="1315" w:author="Xiaolong Liu" w:date="2022-07-21T00:47:00Z">
                <w:rPr>
                  <w:rFonts w:ascii="Cambria Math" w:hAnsi="Cambria Math" w:cs="Times New Roman"/>
                  <w:i/>
                  <w:sz w:val="24"/>
                  <w:szCs w:val="28"/>
                </w:rPr>
              </w:ins>
            </m:ctrlPr>
          </m:dPr>
          <m:e>
            <m:r>
              <w:ins w:id="1316" w:author="Xiaolong Liu" w:date="2022-07-21T00:47:00Z">
                <w:rPr>
                  <w:rFonts w:ascii="Cambria Math" w:hAnsi="Cambria Math" w:cs="Times New Roman"/>
                  <w:sz w:val="24"/>
                  <w:szCs w:val="28"/>
                </w:rPr>
                <m:t>-π,π</m:t>
              </w:ins>
            </m:r>
          </m:e>
        </m:d>
      </m:oMath>
      <w:ins w:id="1317" w:author="Xiaolong Liu" w:date="2022-07-21T00:47:00Z">
        <w:r w:rsidR="0059286A" w:rsidRPr="00040BD5">
          <w:rPr>
            <w:rFonts w:ascii="Times New Roman" w:hAnsi="Times New Roman" w:cs="Times New Roman"/>
            <w:sz w:val="24"/>
            <w:szCs w:val="28"/>
          </w:rPr>
          <w:t>,</w:t>
        </w:r>
        <w:r w:rsidR="0059286A" w:rsidRPr="00040BD5">
          <w:rPr>
            <w:rFonts w:ascii="Times New Roman" w:hAnsi="Times New Roman" w:cs="Times New Roman"/>
            <w:i/>
            <w:sz w:val="24"/>
            <w:szCs w:val="28"/>
          </w:rPr>
          <w:t xml:space="preserve"> </w:t>
        </w:r>
      </w:ins>
      <m:oMath>
        <m:sSub>
          <m:sSubPr>
            <m:ctrlPr>
              <w:ins w:id="1318" w:author="Xiaolong Liu" w:date="2022-07-21T00:47:00Z">
                <w:rPr>
                  <w:rFonts w:ascii="Cambria Math" w:hAnsi="Cambria Math" w:cs="Times New Roman"/>
                  <w:i/>
                  <w:sz w:val="24"/>
                  <w:szCs w:val="28"/>
                </w:rPr>
              </w:ins>
            </m:ctrlPr>
          </m:sSubPr>
          <m:e>
            <m:r>
              <w:ins w:id="1319" w:author="Xiaolong Liu" w:date="2022-07-21T00:47:00Z">
                <w:rPr>
                  <w:rFonts w:ascii="Cambria Math" w:hAnsi="Cambria Math" w:cs="Times New Roman"/>
                  <w:sz w:val="24"/>
                  <w:szCs w:val="28"/>
                </w:rPr>
                <m:t>k</m:t>
              </w:ins>
            </m:r>
          </m:e>
          <m:sub>
            <m:r>
              <w:ins w:id="1320" w:author="Xiaolong Liu" w:date="2022-07-21T00:47:00Z">
                <w:rPr>
                  <w:rFonts w:ascii="Cambria Math" w:hAnsi="Cambria Math" w:cs="Times New Roman"/>
                  <w:sz w:val="24"/>
                  <w:szCs w:val="28"/>
                </w:rPr>
                <m:t>y</m:t>
              </w:ins>
            </m:r>
          </m:sub>
        </m:sSub>
        <m:r>
          <w:ins w:id="1321" w:author="Xiaolong Liu" w:date="2022-07-21T00:47:00Z">
            <w:rPr>
              <w:rFonts w:ascii="Cambria Math" w:hAnsi="Cambria Math" w:cs="Times New Roman"/>
              <w:sz w:val="24"/>
              <w:szCs w:val="28"/>
            </w:rPr>
            <m:t>ϵ</m:t>
          </w:ins>
        </m:r>
        <m:d>
          <m:dPr>
            <m:ctrlPr>
              <w:ins w:id="1322" w:author="Xiaolong Liu" w:date="2022-07-21T00:47:00Z">
                <w:rPr>
                  <w:rFonts w:ascii="Cambria Math" w:hAnsi="Cambria Math" w:cs="Times New Roman"/>
                  <w:i/>
                  <w:sz w:val="24"/>
                  <w:szCs w:val="28"/>
                </w:rPr>
              </w:ins>
            </m:ctrlPr>
          </m:dPr>
          <m:e>
            <m:r>
              <w:ins w:id="1323" w:author="Xiaolong Liu" w:date="2022-07-21T00:47:00Z">
                <w:rPr>
                  <w:rFonts w:ascii="Cambria Math" w:hAnsi="Cambria Math" w:cs="Times New Roman"/>
                  <w:sz w:val="24"/>
                  <w:szCs w:val="28"/>
                </w:rPr>
                <m:t>-π,π</m:t>
              </w:ins>
            </m:r>
          </m:e>
        </m:d>
      </m:oMath>
      <w:ins w:id="1324" w:author="Xiaolong Liu" w:date="2022-07-21T00:47:00Z">
        <w:r w:rsidR="0059286A" w:rsidRPr="00040BD5">
          <w:rPr>
            <w:rFonts w:ascii="Times New Roman" w:hAnsi="Times New Roman" w:cs="Times New Roman"/>
            <w:sz w:val="24"/>
            <w:szCs w:val="28"/>
          </w:rPr>
          <w:t xml:space="preserve">, and it is divided into points according to the number of points we set. That is, we use the ‘linspace’ command to generate a coordinate vector, and then use the ‘meshgrid’ command to generate a matrix </w:t>
        </w:r>
      </w:ins>
      <m:oMath>
        <m:r>
          <w:ins w:id="1325" w:author="Xiaolong Liu" w:date="2022-07-21T00:47:00Z">
            <m:rPr>
              <m:sty m:val="bi"/>
            </m:rPr>
            <w:rPr>
              <w:rFonts w:ascii="Cambria Math" w:hAnsi="Cambria Math" w:cs="Times New Roman"/>
              <w:sz w:val="24"/>
              <w:szCs w:val="28"/>
            </w:rPr>
            <m:t>k</m:t>
          </w:ins>
        </m:r>
        <m:r>
          <w:ins w:id="1326" w:author="Xiaolong Liu" w:date="2022-07-21T00:47:00Z">
            <w:rPr>
              <w:rFonts w:ascii="Cambria Math" w:hAnsi="Cambria Math" w:cs="Times New Roman"/>
              <w:sz w:val="24"/>
              <w:szCs w:val="28"/>
            </w:rPr>
            <m:t>[</m:t>
          </w:ins>
        </m:r>
        <m:sSub>
          <m:sSubPr>
            <m:ctrlPr>
              <w:ins w:id="1327" w:author="Xiaolong Liu" w:date="2022-07-21T00:47:00Z">
                <w:rPr>
                  <w:rFonts w:ascii="Cambria Math" w:hAnsi="Cambria Math" w:cs="Times New Roman"/>
                  <w:i/>
                  <w:sz w:val="24"/>
                  <w:szCs w:val="28"/>
                </w:rPr>
              </w:ins>
            </m:ctrlPr>
          </m:sSubPr>
          <m:e>
            <m:r>
              <w:ins w:id="1328" w:author="Xiaolong Liu" w:date="2022-07-21T00:47:00Z">
                <w:rPr>
                  <w:rFonts w:ascii="Cambria Math" w:hAnsi="Cambria Math" w:cs="Times New Roman"/>
                  <w:sz w:val="24"/>
                  <w:szCs w:val="28"/>
                </w:rPr>
                <m:t>k</m:t>
              </w:ins>
            </m:r>
          </m:e>
          <m:sub>
            <m:r>
              <w:ins w:id="1329" w:author="Xiaolong Liu" w:date="2022-07-21T00:47:00Z">
                <w:rPr>
                  <w:rFonts w:ascii="Cambria Math" w:hAnsi="Cambria Math" w:cs="Times New Roman"/>
                  <w:sz w:val="24"/>
                  <w:szCs w:val="28"/>
                </w:rPr>
                <m:t>x</m:t>
              </w:ins>
            </m:r>
          </m:sub>
        </m:sSub>
        <m:r>
          <w:ins w:id="1330" w:author="Xiaolong Liu" w:date="2022-07-21T00:47:00Z">
            <w:rPr>
              <w:rFonts w:ascii="Cambria Math" w:hAnsi="Cambria Math" w:cs="Times New Roman"/>
              <w:sz w:val="24"/>
              <w:szCs w:val="28"/>
            </w:rPr>
            <m:t>,</m:t>
          </w:ins>
        </m:r>
        <m:sSub>
          <m:sSubPr>
            <m:ctrlPr>
              <w:ins w:id="1331" w:author="Xiaolong Liu" w:date="2022-07-21T00:47:00Z">
                <w:rPr>
                  <w:rFonts w:ascii="Cambria Math" w:hAnsi="Cambria Math" w:cs="Times New Roman"/>
                  <w:i/>
                  <w:sz w:val="24"/>
                  <w:szCs w:val="28"/>
                </w:rPr>
              </w:ins>
            </m:ctrlPr>
          </m:sSubPr>
          <m:e>
            <m:r>
              <w:ins w:id="1332" w:author="Xiaolong Liu" w:date="2022-07-21T00:47:00Z">
                <w:rPr>
                  <w:rFonts w:ascii="Cambria Math" w:hAnsi="Cambria Math" w:cs="Times New Roman"/>
                  <w:sz w:val="24"/>
                  <w:szCs w:val="28"/>
                </w:rPr>
                <m:t>k</m:t>
              </w:ins>
            </m:r>
          </m:e>
          <m:sub>
            <m:r>
              <w:ins w:id="1333" w:author="Xiaolong Liu" w:date="2022-07-21T00:47:00Z">
                <w:rPr>
                  <w:rFonts w:ascii="Cambria Math" w:hAnsi="Cambria Math" w:cs="Times New Roman"/>
                  <w:sz w:val="24"/>
                  <w:szCs w:val="28"/>
                </w:rPr>
                <m:t>y</m:t>
              </w:ins>
            </m:r>
          </m:sub>
        </m:sSub>
        <m:r>
          <w:ins w:id="1334" w:author="Xiaolong Liu" w:date="2022-07-21T00:47:00Z">
            <w:rPr>
              <w:rFonts w:ascii="Cambria Math" w:hAnsi="Cambria Math" w:cs="Times New Roman"/>
              <w:sz w:val="24"/>
              <w:szCs w:val="28"/>
            </w:rPr>
            <m:t>]</m:t>
          </w:ins>
        </m:r>
      </m:oMath>
      <w:ins w:id="1335" w:author="Xiaolong Liu" w:date="2022-07-21T00:47:00Z">
        <w:r w:rsidR="0059286A" w:rsidRPr="00040BD5">
          <w:rPr>
            <w:rFonts w:ascii="Times New Roman" w:hAnsi="Times New Roman" w:cs="Times New Roman"/>
            <w:sz w:val="24"/>
            <w:szCs w:val="28"/>
          </w:rPr>
          <w:t xml:space="preserve"> for subsequent calculations</w:t>
        </w:r>
      </w:ins>
      <w:ins w:id="1336" w:author="Xiaolong Liu" w:date="2022-07-21T00:50:00Z">
        <w:r w:rsidR="006F4E81">
          <w:rPr>
            <w:rFonts w:ascii="Times New Roman" w:hAnsi="Times New Roman" w:cs="Times New Roman"/>
            <w:sz w:val="24"/>
            <w:szCs w:val="28"/>
          </w:rPr>
          <w:t>:</w:t>
        </w:r>
      </w:ins>
      <w:del w:id="1337" w:author="Xiaolong Liu" w:date="2022-07-21T00:27:00Z">
        <w:r w:rsidR="00A159FC" w:rsidRPr="002B4446" w:rsidDel="00375945">
          <w:rPr>
            <w:rFonts w:ascii="Times New Roman" w:hAnsi="Times New Roman" w:cs="Times New Roman"/>
            <w:sz w:val="24"/>
            <w:szCs w:val="28"/>
          </w:rPr>
          <w:delText xml:space="preserve"> </w:delText>
        </w:r>
        <w:r w:rsidR="008B2C70" w:rsidRPr="002B4446" w:rsidDel="00C34FCA">
          <w:rPr>
            <w:rFonts w:ascii="Times New Roman" w:hAnsi="Times New Roman" w:cs="Times New Roman"/>
            <w:sz w:val="24"/>
            <w:szCs w:val="28"/>
          </w:rPr>
          <w:delText>this parameter will affect the clarity of the final image</w:delText>
        </w:r>
        <w:r w:rsidRPr="002B4446" w:rsidDel="00C34FCA">
          <w:rPr>
            <w:rFonts w:ascii="Times New Roman" w:hAnsi="Times New Roman" w:cs="Times New Roman"/>
            <w:sz w:val="24"/>
            <w:szCs w:val="28"/>
          </w:rPr>
          <w:delText>.</w:delText>
        </w:r>
      </w:del>
    </w:p>
    <w:p w14:paraId="38483C38" w14:textId="017D8CC1" w:rsidR="006F4E81" w:rsidRPr="001B0360" w:rsidRDefault="001B0360">
      <w:pPr>
        <w:widowControl/>
        <w:pBdr>
          <w:left w:val="single" w:sz="18" w:space="0" w:color="6CE26C"/>
        </w:pBdr>
        <w:shd w:val="clear" w:color="auto" w:fill="F8F8F8"/>
        <w:spacing w:line="270" w:lineRule="atLeast"/>
        <w:jc w:val="left"/>
        <w:rPr>
          <w:ins w:id="1338" w:author="Xiaolong Liu" w:date="2022-07-21T00:49:00Z"/>
          <w:rFonts w:ascii="Times New Roman" w:eastAsia="宋体" w:hAnsi="Times New Roman" w:cs="Times New Roman"/>
          <w:color w:val="5C5C5C"/>
          <w:kern w:val="0"/>
          <w:szCs w:val="21"/>
          <w:rPrChange w:id="1339" w:author="Xiaolong Liu" w:date="2022-07-21T00:57:00Z">
            <w:rPr>
              <w:ins w:id="1340" w:author="Xiaolong Liu" w:date="2022-07-21T00:49:00Z"/>
            </w:rPr>
          </w:rPrChange>
        </w:rPr>
        <w:pPrChange w:id="1341" w:author="Xiaolong Liu" w:date="2022-07-21T00:57:00Z">
          <w:pPr>
            <w:pStyle w:val="a7"/>
            <w:numPr>
              <w:numId w:val="3"/>
            </w:numPr>
            <w:ind w:left="720" w:firstLineChars="0" w:hanging="360"/>
          </w:pPr>
        </w:pPrChange>
      </w:pPr>
      <w:proofErr w:type="spellStart"/>
      <w:ins w:id="1342" w:author="Xiaolong Liu" w:date="2022-07-21T00:57:00Z">
        <w:r w:rsidRPr="001B0360">
          <w:rPr>
            <w:rFonts w:ascii="Times New Roman" w:eastAsia="宋体" w:hAnsi="Times New Roman" w:cs="Times New Roman"/>
            <w:color w:val="986801"/>
            <w:kern w:val="0"/>
            <w:szCs w:val="21"/>
            <w:rPrChange w:id="1343" w:author="Xiaolong Liu" w:date="2022-07-21T00:57:00Z">
              <w:rPr>
                <w:color w:val="986801"/>
              </w:rPr>
            </w:rPrChange>
          </w:rPr>
          <w:t>n_q</w:t>
        </w:r>
        <w:proofErr w:type="spellEnd"/>
        <w:r w:rsidRPr="001B0360">
          <w:rPr>
            <w:rFonts w:ascii="Times New Roman" w:eastAsia="宋体" w:hAnsi="Times New Roman" w:cs="Times New Roman"/>
            <w:color w:val="5C5C5C"/>
            <w:kern w:val="0"/>
            <w:szCs w:val="21"/>
            <w:rPrChange w:id="1344" w:author="Xiaolong Liu" w:date="2022-07-21T00:57:00Z">
              <w:rPr/>
            </w:rPrChange>
          </w:rPr>
          <w:t> = nq</w:t>
        </w:r>
        <w:r w:rsidRPr="001B0360">
          <w:rPr>
            <w:rFonts w:ascii="Times New Roman" w:eastAsia="宋体" w:hAnsi="Times New Roman" w:cs="Times New Roman"/>
            <w:i/>
            <w:iCs/>
            <w:color w:val="A0A1A7"/>
            <w:kern w:val="0"/>
            <w:szCs w:val="21"/>
            <w:rPrChange w:id="1345" w:author="Xiaolong Liu" w:date="2022-07-21T00:57:00Z">
              <w:rPr>
                <w:i/>
                <w:iCs/>
                <w:color w:val="A0A1A7"/>
              </w:rPr>
            </w:rPrChange>
          </w:rPr>
          <w:t>;</w:t>
        </w:r>
      </w:ins>
    </w:p>
    <w:p w14:paraId="20D3591A" w14:textId="77777777" w:rsidR="006F4E81" w:rsidRPr="00040BD5" w:rsidRDefault="006F4E81">
      <w:pPr>
        <w:widowControl/>
        <w:pBdr>
          <w:left w:val="single" w:sz="18" w:space="0" w:color="6CE26C"/>
        </w:pBdr>
        <w:shd w:val="clear" w:color="auto" w:fill="F8F8F8"/>
        <w:spacing w:line="270" w:lineRule="atLeast"/>
        <w:jc w:val="left"/>
        <w:rPr>
          <w:ins w:id="1346" w:author="Xiaolong Liu" w:date="2022-07-21T00:49:00Z"/>
          <w:rFonts w:ascii="Times New Roman" w:eastAsia="宋体" w:hAnsi="Times New Roman" w:cs="Times New Roman"/>
          <w:color w:val="5C5C5C"/>
          <w:kern w:val="0"/>
          <w:szCs w:val="21"/>
        </w:rPr>
        <w:pPrChange w:id="1347" w:author="Xiaolong Liu" w:date="2022-07-21T00:49:00Z">
          <w:pPr>
            <w:widowControl/>
            <w:numPr>
              <w:numId w:val="3"/>
            </w:numPr>
            <w:pBdr>
              <w:left w:val="single" w:sz="18" w:space="0" w:color="6CE26C"/>
            </w:pBdr>
            <w:shd w:val="clear" w:color="auto" w:fill="F8F8F8"/>
            <w:spacing w:line="270" w:lineRule="atLeast"/>
            <w:ind w:left="360" w:hanging="360"/>
            <w:jc w:val="left"/>
          </w:pPr>
        </w:pPrChange>
      </w:pPr>
      <w:ins w:id="1348" w:author="Xiaolong Liu" w:date="2022-07-21T00:49:00Z">
        <w:r w:rsidRPr="00040BD5">
          <w:rPr>
            <w:rFonts w:ascii="Times New Roman" w:eastAsia="宋体" w:hAnsi="Times New Roman" w:cs="Times New Roman"/>
            <w:color w:val="5C5C5C"/>
            <w:kern w:val="0"/>
            <w:szCs w:val="21"/>
          </w:rPr>
          <w:t>[</w:t>
        </w:r>
        <w:proofErr w:type="spellStart"/>
        <w:r w:rsidRPr="00040BD5">
          <w:rPr>
            <w:rFonts w:ascii="Times New Roman" w:eastAsia="宋体" w:hAnsi="Times New Roman" w:cs="Times New Roman"/>
            <w:color w:val="5C5C5C"/>
            <w:kern w:val="0"/>
            <w:szCs w:val="21"/>
          </w:rPr>
          <w:t>kx,ky</w:t>
        </w:r>
        <w:proofErr w:type="spellEnd"/>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C5C5C"/>
            <w:kern w:val="0"/>
            <w:szCs w:val="21"/>
          </w:rPr>
          <w:t>meshgrid</w:t>
        </w:r>
        <w:proofErr w:type="spellEnd"/>
        <w:r w:rsidRPr="00040BD5">
          <w:rPr>
            <w:rFonts w:ascii="Times New Roman" w:eastAsia="宋体" w:hAnsi="Times New Roman" w:cs="Times New Roman"/>
            <w:color w:val="5C5C5C"/>
            <w:kern w:val="0"/>
            <w:szCs w:val="21"/>
          </w:rPr>
          <w:t>(</w:t>
        </w:r>
        <w:proofErr w:type="spellStart"/>
        <w:r w:rsidRPr="00040BD5">
          <w:rPr>
            <w:rFonts w:ascii="Times New Roman" w:eastAsia="宋体" w:hAnsi="Times New Roman" w:cs="Times New Roman"/>
            <w:color w:val="5C5C5C"/>
            <w:kern w:val="0"/>
            <w:szCs w:val="21"/>
          </w:rPr>
          <w:t>linspace</w:t>
        </w:r>
        <w:proofErr w:type="spellEnd"/>
        <w:r w:rsidRPr="00040BD5">
          <w:rPr>
            <w:rFonts w:ascii="Times New Roman" w:eastAsia="宋体" w:hAnsi="Times New Roman" w:cs="Times New Roman"/>
            <w:color w:val="5C5C5C"/>
            <w:kern w:val="0"/>
            <w:szCs w:val="21"/>
          </w:rPr>
          <w:t>(-</w:t>
        </w:r>
        <w:proofErr w:type="spellStart"/>
        <w:r w:rsidRPr="00040BD5">
          <w:rPr>
            <w:rFonts w:ascii="Times New Roman" w:eastAsia="宋体" w:hAnsi="Times New Roman" w:cs="Times New Roman"/>
            <w:color w:val="C18401"/>
            <w:kern w:val="0"/>
            <w:szCs w:val="21"/>
          </w:rPr>
          <w:t>pi</w:t>
        </w:r>
        <w:r w:rsidRPr="00040BD5">
          <w:rPr>
            <w:rFonts w:ascii="Times New Roman" w:eastAsia="宋体" w:hAnsi="Times New Roman" w:cs="Times New Roman"/>
            <w:color w:val="5C5C5C"/>
            <w:kern w:val="0"/>
            <w:szCs w:val="21"/>
          </w:rPr>
          <w:t>,</w:t>
        </w:r>
        <w:r w:rsidRPr="00040BD5">
          <w:rPr>
            <w:rFonts w:ascii="Times New Roman" w:eastAsia="宋体" w:hAnsi="Times New Roman" w:cs="Times New Roman"/>
            <w:color w:val="C18401"/>
            <w:kern w:val="0"/>
            <w:szCs w:val="21"/>
          </w:rPr>
          <w:t>pi</w:t>
        </w:r>
        <w:r w:rsidRPr="00040BD5">
          <w:rPr>
            <w:rFonts w:ascii="Times New Roman" w:eastAsia="宋体" w:hAnsi="Times New Roman" w:cs="Times New Roman"/>
            <w:color w:val="5C5C5C"/>
            <w:kern w:val="0"/>
            <w:szCs w:val="21"/>
          </w:rPr>
          <w:t>,n_q</w:t>
        </w:r>
        <w:proofErr w:type="spellEnd"/>
        <w:r w:rsidRPr="00040BD5">
          <w:rPr>
            <w:rFonts w:ascii="Times New Roman" w:eastAsia="宋体" w:hAnsi="Times New Roman" w:cs="Times New Roman"/>
            <w:color w:val="5C5C5C"/>
            <w:kern w:val="0"/>
            <w:szCs w:val="21"/>
          </w:rPr>
          <w:t>));</w:t>
        </w:r>
      </w:ins>
    </w:p>
    <w:p w14:paraId="7F402D21" w14:textId="77777777" w:rsidR="006F4E81" w:rsidRPr="002B4446" w:rsidRDefault="006F4E81">
      <w:pPr>
        <w:pStyle w:val="a7"/>
        <w:ind w:left="720" w:firstLineChars="0" w:firstLine="0"/>
        <w:rPr>
          <w:rFonts w:ascii="Times New Roman" w:hAnsi="Times New Roman" w:cs="Times New Roman"/>
          <w:sz w:val="24"/>
          <w:szCs w:val="28"/>
        </w:rPr>
        <w:pPrChange w:id="1349" w:author="Xiaolong Liu" w:date="2022-07-21T00:50:00Z">
          <w:pPr>
            <w:pStyle w:val="a7"/>
            <w:numPr>
              <w:numId w:val="3"/>
            </w:numPr>
            <w:ind w:left="360" w:firstLineChars="0" w:hanging="360"/>
          </w:pPr>
        </w:pPrChange>
      </w:pPr>
    </w:p>
    <w:p w14:paraId="79A7CAFC" w14:textId="614A8620" w:rsidR="008B2C70" w:rsidRDefault="008B2C70" w:rsidP="000E24CC">
      <w:pPr>
        <w:pStyle w:val="a7"/>
        <w:numPr>
          <w:ilvl w:val="0"/>
          <w:numId w:val="3"/>
        </w:numPr>
        <w:ind w:left="720" w:firstLineChars="0"/>
        <w:rPr>
          <w:ins w:id="1350" w:author="Xiaolong Liu" w:date="2022-07-21T00:55:00Z"/>
          <w:rFonts w:ascii="Times New Roman" w:hAnsi="Times New Roman" w:cs="Times New Roman"/>
          <w:sz w:val="24"/>
          <w:szCs w:val="28"/>
        </w:rPr>
      </w:pPr>
      <w:r w:rsidRPr="002B4446">
        <w:rPr>
          <w:rFonts w:ascii="Times New Roman" w:hAnsi="Times New Roman" w:cs="Times New Roman"/>
          <w:sz w:val="24"/>
          <w:szCs w:val="28"/>
        </w:rPr>
        <w:t xml:space="preserve">The </w:t>
      </w:r>
      <w:del w:id="1351" w:author="Xiaolong Liu" w:date="2022-07-21T00:28:00Z">
        <w:r w:rsidRPr="002B4446" w:rsidDel="00F41229">
          <w:rPr>
            <w:rFonts w:ascii="Times New Roman" w:hAnsi="Times New Roman" w:cs="Times New Roman"/>
            <w:sz w:val="24"/>
            <w:szCs w:val="28"/>
          </w:rPr>
          <w:delText>maximum energy value measured</w:delText>
        </w:r>
        <w:r w:rsidR="00633380" w:rsidRPr="002B4446" w:rsidDel="00F41229">
          <w:rPr>
            <w:rFonts w:ascii="Times New Roman" w:hAnsi="Times New Roman" w:cs="Times New Roman"/>
            <w:sz w:val="24"/>
            <w:szCs w:val="28"/>
          </w:rPr>
          <w:delText xml:space="preserve">, that is, the </w:delText>
        </w:r>
      </w:del>
      <w:r w:rsidR="00633380" w:rsidRPr="002B4446">
        <w:rPr>
          <w:rFonts w:ascii="Times New Roman" w:hAnsi="Times New Roman" w:cs="Times New Roman"/>
          <w:sz w:val="24"/>
          <w:szCs w:val="28"/>
        </w:rPr>
        <w:t xml:space="preserve">energy range </w:t>
      </w:r>
      <w:del w:id="1352" w:author="Xiaolong Liu" w:date="2022-07-21T00:28:00Z">
        <w:r w:rsidR="00633380" w:rsidRPr="002B4446" w:rsidDel="00F41229">
          <w:rPr>
            <w:rFonts w:ascii="Times New Roman" w:hAnsi="Times New Roman" w:cs="Times New Roman"/>
            <w:sz w:val="24"/>
            <w:szCs w:val="28"/>
          </w:rPr>
          <w:delText xml:space="preserve">is </w:delText>
        </w:r>
      </w:del>
      <m:oMath>
        <m:r>
          <w:rPr>
            <w:rFonts w:ascii="Cambria Math" w:hAnsi="Cambria Math" w:cs="Times New Roman"/>
            <w:sz w:val="24"/>
            <w:szCs w:val="28"/>
          </w:rPr>
          <m:t>(-E, E)</m:t>
        </m:r>
      </m:oMath>
      <w:del w:id="1353" w:author="Xiaolong Liu" w:date="2022-07-21T00:29:00Z">
        <w:r w:rsidR="00633380" w:rsidRPr="002B4446" w:rsidDel="00F41229">
          <w:rPr>
            <w:rFonts w:ascii="Times New Roman" w:hAnsi="Times New Roman" w:cs="Times New Roman"/>
            <w:sz w:val="24"/>
            <w:szCs w:val="28"/>
          </w:rPr>
          <w:delText xml:space="preserve">, </w:delText>
        </w:r>
      </w:del>
      <w:del w:id="1354" w:author="Xiaolong Liu" w:date="2022-07-21T00:28:00Z">
        <w:r w:rsidR="00633380" w:rsidRPr="002B4446" w:rsidDel="00F41229">
          <w:rPr>
            <w:rFonts w:ascii="Times New Roman" w:hAnsi="Times New Roman" w:cs="Times New Roman"/>
            <w:sz w:val="24"/>
            <w:szCs w:val="28"/>
          </w:rPr>
          <w:delText>a</w:delText>
        </w:r>
      </w:del>
      <w:ins w:id="1355" w:author="Xiaolong Liu" w:date="2022-07-21T00:29:00Z">
        <w:r w:rsidR="00F41229">
          <w:rPr>
            <w:rFonts w:ascii="Times New Roman" w:hAnsi="Times New Roman" w:cs="Times New Roman"/>
            <w:sz w:val="24"/>
            <w:szCs w:val="28"/>
          </w:rPr>
          <w:t>,</w:t>
        </w:r>
      </w:ins>
      <w:del w:id="1356" w:author="Xiaolong Liu" w:date="2022-07-21T00:28:00Z">
        <w:r w:rsidR="00633380" w:rsidRPr="002B4446" w:rsidDel="00F41229">
          <w:rPr>
            <w:rFonts w:ascii="Times New Roman" w:hAnsi="Times New Roman" w:cs="Times New Roman"/>
            <w:sz w:val="24"/>
            <w:szCs w:val="28"/>
          </w:rPr>
          <w:delText xml:space="preserve">nd </w:delText>
        </w:r>
      </w:del>
      <w:ins w:id="1357" w:author="Xiaolong Liu" w:date="2022-07-21T00:28:00Z">
        <w:r w:rsidR="00F41229" w:rsidRPr="002B4446">
          <w:rPr>
            <w:rFonts w:ascii="Times New Roman" w:hAnsi="Times New Roman" w:cs="Times New Roman"/>
            <w:sz w:val="24"/>
            <w:szCs w:val="28"/>
          </w:rPr>
          <w:t xml:space="preserve"> </w:t>
        </w:r>
      </w:ins>
      <w:del w:id="1358" w:author="Xiaolong Liu" w:date="2022-07-21T00:29:00Z">
        <w:r w:rsidR="00633380" w:rsidRPr="002B4446" w:rsidDel="00F41229">
          <w:rPr>
            <w:rFonts w:ascii="Times New Roman" w:hAnsi="Times New Roman" w:cs="Times New Roman"/>
            <w:sz w:val="24"/>
            <w:szCs w:val="28"/>
          </w:rPr>
          <w:delText>the unit is eV</w:delText>
        </w:r>
        <w:r w:rsidRPr="002B4446" w:rsidDel="00F41229">
          <w:rPr>
            <w:rFonts w:ascii="Times New Roman" w:hAnsi="Times New Roman" w:cs="Times New Roman"/>
            <w:sz w:val="24"/>
            <w:szCs w:val="28"/>
          </w:rPr>
          <w:delText xml:space="preserve">, </w:delText>
        </w:r>
      </w:del>
      <w:r w:rsidR="00633380" w:rsidRPr="002B4446">
        <w:rPr>
          <w:rFonts w:ascii="Times New Roman" w:hAnsi="Times New Roman" w:cs="Times New Roman"/>
          <w:sz w:val="24"/>
          <w:szCs w:val="28"/>
        </w:rPr>
        <w:t>which is</w:t>
      </w:r>
      <w:r w:rsidRPr="002B4446">
        <w:rPr>
          <w:rFonts w:ascii="Times New Roman" w:hAnsi="Times New Roman" w:cs="Times New Roman"/>
          <w:sz w:val="24"/>
          <w:szCs w:val="28"/>
        </w:rPr>
        <w:t xml:space="preserve"> E</w:t>
      </w:r>
      <w:r w:rsidR="00633380" w:rsidRPr="002B4446">
        <w:rPr>
          <w:rFonts w:ascii="Times New Roman" w:hAnsi="Times New Roman" w:cs="Times New Roman"/>
          <w:sz w:val="24"/>
          <w:szCs w:val="28"/>
        </w:rPr>
        <w:t xml:space="preserve"> in the code</w:t>
      </w:r>
      <w:ins w:id="1359" w:author="Xiaolong Liu" w:date="2022-07-21T00:29:00Z">
        <w:r w:rsidR="00F41229">
          <w:rPr>
            <w:rFonts w:ascii="Times New Roman" w:hAnsi="Times New Roman" w:cs="Times New Roman"/>
            <w:sz w:val="24"/>
            <w:szCs w:val="28"/>
          </w:rPr>
          <w:t xml:space="preserve"> with unit of </w:t>
        </w:r>
        <w:r w:rsidR="00F41229" w:rsidRPr="002B4446">
          <w:rPr>
            <w:rFonts w:ascii="Times New Roman" w:hAnsi="Times New Roman" w:cs="Times New Roman"/>
            <w:sz w:val="24"/>
            <w:szCs w:val="28"/>
          </w:rPr>
          <w:t>eV</w:t>
        </w:r>
      </w:ins>
      <w:ins w:id="1360" w:author="Xiaolong Liu" w:date="2022-07-21T00:50:00Z">
        <w:r w:rsidR="006F4E81">
          <w:rPr>
            <w:rFonts w:ascii="Times New Roman" w:hAnsi="Times New Roman" w:cs="Times New Roman"/>
            <w:sz w:val="24"/>
            <w:szCs w:val="28"/>
          </w:rPr>
          <w:t>.</w:t>
        </w:r>
      </w:ins>
      <w:del w:id="1361" w:author="Xiaolong Liu" w:date="2022-07-21T00:50:00Z">
        <w:r w:rsidR="00633380" w:rsidRPr="002B4446" w:rsidDel="006F4E81">
          <w:rPr>
            <w:rFonts w:ascii="Times New Roman" w:hAnsi="Times New Roman" w:cs="Times New Roman"/>
            <w:sz w:val="24"/>
            <w:szCs w:val="28"/>
          </w:rPr>
          <w:delText>.</w:delText>
        </w:r>
      </w:del>
    </w:p>
    <w:p w14:paraId="0C5E7226" w14:textId="77777777" w:rsidR="001B0360" w:rsidRPr="006B1877" w:rsidRDefault="001B0360">
      <w:pPr>
        <w:widowControl/>
        <w:pBdr>
          <w:left w:val="single" w:sz="18" w:space="0" w:color="6CE26C"/>
        </w:pBdr>
        <w:shd w:val="clear" w:color="auto" w:fill="F8F8F8"/>
        <w:spacing w:line="270" w:lineRule="atLeast"/>
        <w:jc w:val="left"/>
        <w:rPr>
          <w:ins w:id="1362" w:author="Xiaolong Liu" w:date="2022-07-21T00:56:00Z"/>
          <w:rFonts w:ascii="Times New Roman" w:eastAsia="宋体" w:hAnsi="Times New Roman" w:cs="Times New Roman"/>
          <w:color w:val="986801"/>
          <w:kern w:val="0"/>
          <w:szCs w:val="21"/>
          <w:rPrChange w:id="1363" w:author="Xiaolong Liu" w:date="2022-07-21T00:56:00Z">
            <w:rPr>
              <w:ins w:id="1364" w:author="Xiaolong Liu" w:date="2022-07-21T00:56:00Z"/>
            </w:rPr>
          </w:rPrChange>
        </w:rPr>
        <w:pPrChange w:id="1365" w:author="Xiaolong Liu" w:date="2022-07-21T00:56:00Z">
          <w:pPr>
            <w:pStyle w:val="a7"/>
            <w:widowControl/>
            <w:numPr>
              <w:numId w:val="3"/>
            </w:numPr>
            <w:pBdr>
              <w:left w:val="single" w:sz="18" w:space="0" w:color="6CE26C"/>
            </w:pBdr>
            <w:shd w:val="clear" w:color="auto" w:fill="FFFFFF"/>
            <w:spacing w:line="270" w:lineRule="atLeast"/>
            <w:ind w:left="360" w:firstLineChars="0" w:hanging="360"/>
            <w:jc w:val="left"/>
          </w:pPr>
        </w:pPrChange>
      </w:pPr>
      <w:ins w:id="1366" w:author="Xiaolong Liu" w:date="2022-07-21T00:56:00Z">
        <w:r w:rsidRPr="001B0360">
          <w:rPr>
            <w:rFonts w:ascii="Times New Roman" w:eastAsia="宋体" w:hAnsi="Times New Roman" w:cs="Times New Roman"/>
            <w:color w:val="986801"/>
            <w:kern w:val="0"/>
            <w:szCs w:val="21"/>
            <w:rPrChange w:id="1367" w:author="Xiaolong Liu" w:date="2022-07-21T00:56:00Z">
              <w:rPr>
                <w:color w:val="986801"/>
              </w:rPr>
            </w:rPrChange>
          </w:rPr>
          <w:t>E</w:t>
        </w:r>
        <w:r w:rsidRPr="006B1877">
          <w:rPr>
            <w:rFonts w:ascii="Times New Roman" w:eastAsia="宋体" w:hAnsi="Times New Roman" w:cs="Times New Roman"/>
            <w:color w:val="986801"/>
            <w:kern w:val="0"/>
            <w:szCs w:val="21"/>
            <w:rPrChange w:id="1368" w:author="Xiaolong Liu" w:date="2022-07-21T00:56:00Z">
              <w:rPr/>
            </w:rPrChange>
          </w:rPr>
          <w:t> = e</w:t>
        </w:r>
        <w:r w:rsidRPr="006B1877">
          <w:rPr>
            <w:rFonts w:ascii="Times New Roman" w:eastAsia="宋体" w:hAnsi="Times New Roman" w:cs="Times New Roman"/>
            <w:color w:val="986801"/>
            <w:kern w:val="0"/>
            <w:szCs w:val="21"/>
            <w:rPrChange w:id="1369" w:author="Xiaolong Liu" w:date="2022-07-21T00:56:00Z">
              <w:rPr>
                <w:i/>
                <w:iCs/>
                <w:color w:val="A0A1A7"/>
              </w:rPr>
            </w:rPrChange>
          </w:rPr>
          <w:t>;</w:t>
        </w:r>
      </w:ins>
    </w:p>
    <w:p w14:paraId="030857F7" w14:textId="77777777" w:rsidR="00EB6A5C" w:rsidRPr="002B4446" w:rsidRDefault="00EB6A5C">
      <w:pPr>
        <w:pStyle w:val="a7"/>
        <w:ind w:left="720" w:firstLineChars="0" w:firstLine="0"/>
        <w:rPr>
          <w:rFonts w:ascii="Times New Roman" w:hAnsi="Times New Roman" w:cs="Times New Roman"/>
          <w:sz w:val="24"/>
          <w:szCs w:val="28"/>
        </w:rPr>
        <w:pPrChange w:id="1370" w:author="Xiaolong Liu" w:date="2022-07-21T00:55:00Z">
          <w:pPr>
            <w:pStyle w:val="a7"/>
            <w:numPr>
              <w:numId w:val="3"/>
            </w:numPr>
            <w:ind w:left="360" w:firstLineChars="0" w:hanging="360"/>
          </w:pPr>
        </w:pPrChange>
      </w:pPr>
    </w:p>
    <w:p w14:paraId="13272964" w14:textId="76C9EAE8" w:rsidR="007332D4" w:rsidRDefault="008B2C70" w:rsidP="007332D4">
      <w:pPr>
        <w:pStyle w:val="a7"/>
        <w:numPr>
          <w:ilvl w:val="0"/>
          <w:numId w:val="3"/>
        </w:numPr>
        <w:ind w:left="720" w:firstLineChars="0"/>
        <w:rPr>
          <w:ins w:id="1371" w:author="Xiaolong Liu" w:date="2022-07-21T00:56:00Z"/>
          <w:rFonts w:ascii="Times New Roman" w:hAnsi="Times New Roman" w:cs="Times New Roman"/>
          <w:sz w:val="24"/>
          <w:szCs w:val="28"/>
        </w:rPr>
      </w:pPr>
      <w:r w:rsidRPr="002B4446">
        <w:rPr>
          <w:rFonts w:ascii="Times New Roman" w:hAnsi="Times New Roman" w:cs="Times New Roman"/>
          <w:sz w:val="24"/>
          <w:szCs w:val="28"/>
        </w:rPr>
        <w:t xml:space="preserve">The number of </w:t>
      </w:r>
      <w:del w:id="1372" w:author="Xiaolong Liu" w:date="2022-07-21T00:29:00Z">
        <w:r w:rsidRPr="002B4446" w:rsidDel="001B17F4">
          <w:rPr>
            <w:rFonts w:ascii="Times New Roman" w:hAnsi="Times New Roman" w:cs="Times New Roman"/>
            <w:sz w:val="24"/>
            <w:szCs w:val="28"/>
          </w:rPr>
          <w:delText>energies</w:delText>
        </w:r>
        <w:r w:rsidR="00633380" w:rsidRPr="002B4446" w:rsidDel="001B17F4">
          <w:rPr>
            <w:rFonts w:ascii="Times New Roman" w:hAnsi="Times New Roman" w:cs="Times New Roman"/>
            <w:sz w:val="24"/>
            <w:szCs w:val="28"/>
          </w:rPr>
          <w:delText xml:space="preserve"> measured</w:delText>
        </w:r>
      </w:del>
      <w:ins w:id="1373" w:author="Xiaolong Liu" w:date="2022-07-21T00:29:00Z">
        <w:r w:rsidR="001B17F4">
          <w:rPr>
            <w:rFonts w:ascii="Times New Roman" w:hAnsi="Times New Roman" w:cs="Times New Roman"/>
            <w:sz w:val="24"/>
            <w:szCs w:val="28"/>
          </w:rPr>
          <w:t>energy layers</w:t>
        </w:r>
      </w:ins>
      <w:r w:rsidRPr="002B4446">
        <w:rPr>
          <w:rFonts w:ascii="Times New Roman" w:hAnsi="Times New Roman" w:cs="Times New Roman"/>
          <w:sz w:val="24"/>
          <w:szCs w:val="28"/>
        </w:rPr>
        <w:t xml:space="preserve">, which is </w:t>
      </w:r>
      <w:proofErr w:type="spellStart"/>
      <w:r w:rsidRPr="002B4446">
        <w:rPr>
          <w:rFonts w:ascii="Times New Roman" w:hAnsi="Times New Roman" w:cs="Times New Roman"/>
          <w:sz w:val="24"/>
          <w:szCs w:val="28"/>
        </w:rPr>
        <w:t>n_E</w:t>
      </w:r>
      <w:proofErr w:type="spellEnd"/>
      <w:r w:rsidRPr="002B4446">
        <w:rPr>
          <w:rFonts w:ascii="Times New Roman" w:hAnsi="Times New Roman" w:cs="Times New Roman"/>
          <w:sz w:val="24"/>
          <w:szCs w:val="28"/>
        </w:rPr>
        <w:t xml:space="preserve"> in the code</w:t>
      </w:r>
      <w:r w:rsidR="00633380" w:rsidRPr="002B4446">
        <w:rPr>
          <w:rFonts w:ascii="Times New Roman" w:hAnsi="Times New Roman" w:cs="Times New Roman"/>
          <w:sz w:val="24"/>
          <w:szCs w:val="28"/>
        </w:rPr>
        <w:t>.</w:t>
      </w:r>
      <w:ins w:id="1374" w:author="Xiaolong Liu" w:date="2022-07-21T00:29:00Z">
        <w:r w:rsidR="001B17F4">
          <w:rPr>
            <w:rFonts w:ascii="Times New Roman" w:hAnsi="Times New Roman" w:cs="Times New Roman"/>
            <w:sz w:val="24"/>
            <w:szCs w:val="28"/>
          </w:rPr>
          <w:t xml:space="preserve"> </w:t>
        </w:r>
      </w:ins>
      <w:ins w:id="1375" w:author="Xiaolong Liu" w:date="2022-07-21T00:55:00Z">
        <w:r w:rsidR="007332D4" w:rsidRPr="007332D4">
          <w:rPr>
            <w:rFonts w:ascii="Times New Roman" w:hAnsi="Times New Roman" w:cs="Times New Roman"/>
            <w:sz w:val="24"/>
            <w:szCs w:val="28"/>
            <w:rPrChange w:id="1376" w:author="Xiaolong Liu" w:date="2022-07-21T00:55:00Z">
              <w:rPr/>
            </w:rPrChange>
          </w:rPr>
          <w:t>T</w:t>
        </w:r>
      </w:ins>
      <w:ins w:id="1377" w:author="Xiaolong Liu" w:date="2022-07-21T00:54:00Z">
        <w:r w:rsidR="007332D4" w:rsidRPr="007332D4">
          <w:rPr>
            <w:rFonts w:ascii="Times New Roman" w:hAnsi="Times New Roman" w:cs="Times New Roman"/>
            <w:sz w:val="24"/>
            <w:szCs w:val="28"/>
            <w:rPrChange w:id="1378" w:author="Xiaolong Liu" w:date="2022-07-21T00:55:00Z">
              <w:rPr/>
            </w:rPrChange>
          </w:rPr>
          <w:t xml:space="preserve">he energy range </w:t>
        </w:r>
      </w:ins>
      <m:oMath>
        <m:r>
          <w:ins w:id="1379" w:author="Xiaolong Liu" w:date="2022-07-21T00:54:00Z">
            <w:rPr>
              <w:rFonts w:ascii="Cambria Math" w:hAnsi="Cambria Math" w:cs="Times New Roman"/>
              <w:sz w:val="24"/>
              <w:szCs w:val="28"/>
              <w:rPrChange w:id="1380" w:author="Xiaolong Liu" w:date="2022-07-21T00:55:00Z">
                <w:rPr>
                  <w:rFonts w:ascii="Cambria Math" w:hAnsi="Cambria Math"/>
                </w:rPr>
              </w:rPrChange>
            </w:rPr>
            <m:t>(-E, E)</m:t>
          </w:ins>
        </m:r>
      </m:oMath>
      <w:ins w:id="1381" w:author="Xiaolong Liu" w:date="2022-07-21T00:54:00Z">
        <w:r w:rsidR="007332D4" w:rsidRPr="007332D4">
          <w:rPr>
            <w:rFonts w:ascii="Times New Roman" w:hAnsi="Times New Roman" w:cs="Times New Roman"/>
            <w:sz w:val="24"/>
            <w:szCs w:val="28"/>
            <w:rPrChange w:id="1382" w:author="Xiaolong Liu" w:date="2022-07-21T00:55:00Z">
              <w:rPr/>
            </w:rPrChange>
          </w:rPr>
          <w:t xml:space="preserve"> is divided into several points according to the number of points we set, and the ‘linspace’ command is used to generate the vector Epoints.</w:t>
        </w:r>
      </w:ins>
    </w:p>
    <w:p w14:paraId="7BB77900" w14:textId="77777777" w:rsidR="001B0360" w:rsidRPr="001B0360" w:rsidRDefault="001B0360">
      <w:pPr>
        <w:pStyle w:val="a7"/>
        <w:ind w:firstLine="480"/>
        <w:rPr>
          <w:ins w:id="1383" w:author="Xiaolong Liu" w:date="2022-07-21T00:56:00Z"/>
          <w:rFonts w:ascii="Times New Roman" w:hAnsi="Times New Roman" w:cs="Times New Roman"/>
          <w:sz w:val="24"/>
          <w:szCs w:val="28"/>
          <w:rPrChange w:id="1384" w:author="Xiaolong Liu" w:date="2022-07-21T00:56:00Z">
            <w:rPr>
              <w:ins w:id="1385" w:author="Xiaolong Liu" w:date="2022-07-21T00:56:00Z"/>
            </w:rPr>
          </w:rPrChange>
        </w:rPr>
        <w:pPrChange w:id="1386" w:author="Xiaolong Liu" w:date="2022-07-21T00:56:00Z">
          <w:pPr>
            <w:pStyle w:val="a7"/>
            <w:numPr>
              <w:numId w:val="3"/>
            </w:numPr>
            <w:ind w:left="720" w:firstLineChars="0" w:hanging="360"/>
          </w:pPr>
        </w:pPrChange>
      </w:pPr>
    </w:p>
    <w:p w14:paraId="3B45B181" w14:textId="592329B4" w:rsidR="001B0360" w:rsidRPr="007F2BA0" w:rsidRDefault="001B0360">
      <w:pPr>
        <w:widowControl/>
        <w:pBdr>
          <w:left w:val="single" w:sz="18" w:space="0" w:color="6CE26C"/>
        </w:pBdr>
        <w:shd w:val="clear" w:color="auto" w:fill="F8F8F8"/>
        <w:spacing w:line="270" w:lineRule="atLeast"/>
        <w:jc w:val="left"/>
        <w:rPr>
          <w:ins w:id="1387" w:author="Xiaolong Liu" w:date="2022-07-21T00:54:00Z"/>
          <w:rFonts w:ascii="Times New Roman" w:eastAsia="宋体" w:hAnsi="Times New Roman" w:cs="Times New Roman"/>
          <w:color w:val="5C5C5C"/>
          <w:kern w:val="0"/>
          <w:szCs w:val="21"/>
          <w:lang w:val="fr-FR"/>
          <w:rPrChange w:id="1388" w:author="王 子宇" w:date="2022-07-21T18:17:00Z">
            <w:rPr>
              <w:ins w:id="1389" w:author="Xiaolong Liu" w:date="2022-07-21T00:54:00Z"/>
            </w:rPr>
          </w:rPrChange>
        </w:rPr>
        <w:pPrChange w:id="1390" w:author="Xiaolong Liu" w:date="2022-07-21T00:56:00Z">
          <w:pPr>
            <w:pStyle w:val="a7"/>
            <w:numPr>
              <w:numId w:val="3"/>
            </w:numPr>
            <w:ind w:left="360" w:firstLineChars="0" w:hanging="360"/>
          </w:pPr>
        </w:pPrChange>
      </w:pPr>
      <w:proofErr w:type="spellStart"/>
      <w:ins w:id="1391" w:author="Xiaolong Liu" w:date="2022-07-21T00:56:00Z">
        <w:r w:rsidRPr="007F2BA0">
          <w:rPr>
            <w:rFonts w:ascii="Times New Roman" w:eastAsia="宋体" w:hAnsi="Times New Roman" w:cs="Times New Roman"/>
            <w:color w:val="986801"/>
            <w:kern w:val="0"/>
            <w:szCs w:val="21"/>
            <w:lang w:val="fr-FR"/>
            <w:rPrChange w:id="1392" w:author="王 子宇" w:date="2022-07-21T18:17:00Z">
              <w:rPr>
                <w:color w:val="986801"/>
              </w:rPr>
            </w:rPrChange>
          </w:rPr>
          <w:t>n_E</w:t>
        </w:r>
        <w:proofErr w:type="spellEnd"/>
        <w:r w:rsidRPr="007F2BA0">
          <w:rPr>
            <w:rFonts w:ascii="Times New Roman" w:eastAsia="宋体" w:hAnsi="Times New Roman" w:cs="Times New Roman"/>
            <w:color w:val="5C5C5C"/>
            <w:kern w:val="0"/>
            <w:szCs w:val="21"/>
            <w:lang w:val="fr-FR"/>
            <w:rPrChange w:id="1393" w:author="王 子宇" w:date="2022-07-21T18:17:00Z">
              <w:rPr/>
            </w:rPrChange>
          </w:rPr>
          <w:t> = ne</w:t>
        </w:r>
        <w:r w:rsidRPr="007F2BA0">
          <w:rPr>
            <w:rFonts w:ascii="Times New Roman" w:eastAsia="宋体" w:hAnsi="Times New Roman" w:cs="Times New Roman"/>
            <w:i/>
            <w:iCs/>
            <w:color w:val="A0A1A7"/>
            <w:kern w:val="0"/>
            <w:szCs w:val="21"/>
            <w:lang w:val="fr-FR"/>
            <w:rPrChange w:id="1394" w:author="王 子宇" w:date="2022-07-21T18:17:00Z">
              <w:rPr>
                <w:i/>
                <w:iCs/>
                <w:color w:val="A0A1A7"/>
              </w:rPr>
            </w:rPrChange>
          </w:rPr>
          <w:t>;</w:t>
        </w:r>
      </w:ins>
    </w:p>
    <w:p w14:paraId="606B9F5E" w14:textId="77777777" w:rsidR="007332D4" w:rsidRPr="007F2BA0" w:rsidRDefault="007332D4">
      <w:pPr>
        <w:widowControl/>
        <w:pBdr>
          <w:left w:val="single" w:sz="18" w:space="0" w:color="6CE26C"/>
        </w:pBdr>
        <w:shd w:val="clear" w:color="auto" w:fill="FFFFFF"/>
        <w:spacing w:line="270" w:lineRule="atLeast"/>
        <w:jc w:val="left"/>
        <w:rPr>
          <w:ins w:id="1395" w:author="Xiaolong Liu" w:date="2022-07-21T00:54:00Z"/>
          <w:rFonts w:ascii="Times New Roman" w:eastAsia="宋体" w:hAnsi="Times New Roman" w:cs="Times New Roman"/>
          <w:color w:val="5C5C5C"/>
          <w:kern w:val="0"/>
          <w:szCs w:val="21"/>
          <w:lang w:val="fr-FR"/>
          <w:rPrChange w:id="1396" w:author="王 子宇" w:date="2022-07-21T18:17:00Z">
            <w:rPr>
              <w:ins w:id="1397" w:author="Xiaolong Liu" w:date="2022-07-21T00:54:00Z"/>
              <w:rFonts w:ascii="Times New Roman" w:eastAsia="宋体" w:hAnsi="Times New Roman" w:cs="Times New Roman"/>
              <w:color w:val="5C5C5C"/>
              <w:kern w:val="0"/>
              <w:szCs w:val="21"/>
            </w:rPr>
          </w:rPrChange>
        </w:rPr>
        <w:pPrChange w:id="1398" w:author="Xiaolong Liu" w:date="2022-07-21T00:55:00Z">
          <w:pPr>
            <w:widowControl/>
            <w:numPr>
              <w:numId w:val="3"/>
            </w:numPr>
            <w:pBdr>
              <w:left w:val="single" w:sz="18" w:space="0" w:color="6CE26C"/>
            </w:pBdr>
            <w:shd w:val="clear" w:color="auto" w:fill="FFFFFF"/>
            <w:spacing w:line="270" w:lineRule="atLeast"/>
            <w:ind w:left="360" w:hanging="360"/>
            <w:jc w:val="left"/>
          </w:pPr>
        </w:pPrChange>
      </w:pPr>
      <w:proofErr w:type="spellStart"/>
      <w:ins w:id="1399" w:author="Xiaolong Liu" w:date="2022-07-21T00:54:00Z">
        <w:r w:rsidRPr="007F2BA0">
          <w:rPr>
            <w:rFonts w:ascii="Times New Roman" w:eastAsia="宋体" w:hAnsi="Times New Roman" w:cs="Times New Roman"/>
            <w:color w:val="5C5C5C"/>
            <w:kern w:val="0"/>
            <w:szCs w:val="21"/>
            <w:lang w:val="fr-FR"/>
            <w:rPrChange w:id="1400" w:author="王 子宇" w:date="2022-07-21T18:17:00Z">
              <w:rPr>
                <w:rFonts w:ascii="Times New Roman" w:eastAsia="宋体" w:hAnsi="Times New Roman" w:cs="Times New Roman"/>
                <w:color w:val="5C5C5C"/>
                <w:kern w:val="0"/>
                <w:szCs w:val="21"/>
              </w:rPr>
            </w:rPrChange>
          </w:rPr>
          <w:t>Epoints</w:t>
        </w:r>
        <w:proofErr w:type="spellEnd"/>
        <w:r w:rsidRPr="007F2BA0">
          <w:rPr>
            <w:rFonts w:ascii="Times New Roman" w:eastAsia="宋体" w:hAnsi="Times New Roman" w:cs="Times New Roman"/>
            <w:color w:val="5C5C5C"/>
            <w:kern w:val="0"/>
            <w:szCs w:val="21"/>
            <w:lang w:val="fr-FR"/>
            <w:rPrChange w:id="1401" w:author="王 子宇" w:date="2022-07-21T18:17:00Z">
              <w:rPr>
                <w:rFonts w:ascii="Times New Roman" w:eastAsia="宋体" w:hAnsi="Times New Roman" w:cs="Times New Roman"/>
                <w:color w:val="5C5C5C"/>
                <w:kern w:val="0"/>
                <w:szCs w:val="21"/>
              </w:rPr>
            </w:rPrChange>
          </w:rPr>
          <w:t> = </w:t>
        </w:r>
        <w:proofErr w:type="spellStart"/>
        <w:r w:rsidRPr="007F2BA0">
          <w:rPr>
            <w:rFonts w:ascii="Times New Roman" w:eastAsia="宋体" w:hAnsi="Times New Roman" w:cs="Times New Roman"/>
            <w:color w:val="5C5C5C"/>
            <w:kern w:val="0"/>
            <w:szCs w:val="21"/>
            <w:lang w:val="fr-FR"/>
            <w:rPrChange w:id="1402" w:author="王 子宇" w:date="2022-07-21T18:17:00Z">
              <w:rPr>
                <w:rFonts w:ascii="Times New Roman" w:eastAsia="宋体" w:hAnsi="Times New Roman" w:cs="Times New Roman"/>
                <w:color w:val="5C5C5C"/>
                <w:kern w:val="0"/>
                <w:szCs w:val="21"/>
              </w:rPr>
            </w:rPrChange>
          </w:rPr>
          <w:t>linspace</w:t>
        </w:r>
        <w:proofErr w:type="spellEnd"/>
        <w:r w:rsidRPr="007F2BA0">
          <w:rPr>
            <w:rFonts w:ascii="Times New Roman" w:eastAsia="宋体" w:hAnsi="Times New Roman" w:cs="Times New Roman"/>
            <w:color w:val="5C5C5C"/>
            <w:kern w:val="0"/>
            <w:szCs w:val="21"/>
            <w:lang w:val="fr-FR"/>
            <w:rPrChange w:id="1403" w:author="王 子宇" w:date="2022-07-21T18:17:00Z">
              <w:rPr>
                <w:rFonts w:ascii="Times New Roman" w:eastAsia="宋体" w:hAnsi="Times New Roman" w:cs="Times New Roman"/>
                <w:color w:val="5C5C5C"/>
                <w:kern w:val="0"/>
                <w:szCs w:val="21"/>
              </w:rPr>
            </w:rPrChange>
          </w:rPr>
          <w:t>(-</w:t>
        </w:r>
        <w:proofErr w:type="spellStart"/>
        <w:r w:rsidRPr="007F2BA0">
          <w:rPr>
            <w:rFonts w:ascii="Times New Roman" w:eastAsia="宋体" w:hAnsi="Times New Roman" w:cs="Times New Roman"/>
            <w:color w:val="5C5C5C"/>
            <w:kern w:val="0"/>
            <w:szCs w:val="21"/>
            <w:lang w:val="fr-FR"/>
            <w:rPrChange w:id="1404" w:author="王 子宇" w:date="2022-07-21T18:17:00Z">
              <w:rPr>
                <w:rFonts w:ascii="Times New Roman" w:eastAsia="宋体" w:hAnsi="Times New Roman" w:cs="Times New Roman"/>
                <w:color w:val="5C5C5C"/>
                <w:kern w:val="0"/>
                <w:szCs w:val="21"/>
              </w:rPr>
            </w:rPrChange>
          </w:rPr>
          <w:t>E,E,n_E</w:t>
        </w:r>
        <w:proofErr w:type="spellEnd"/>
        <w:r w:rsidRPr="007F2BA0">
          <w:rPr>
            <w:rFonts w:ascii="Times New Roman" w:eastAsia="宋体" w:hAnsi="Times New Roman" w:cs="Times New Roman"/>
            <w:color w:val="5C5C5C"/>
            <w:kern w:val="0"/>
            <w:szCs w:val="21"/>
            <w:lang w:val="fr-FR"/>
            <w:rPrChange w:id="1405" w:author="王 子宇" w:date="2022-07-21T18:17:00Z">
              <w:rPr>
                <w:rFonts w:ascii="Times New Roman" w:eastAsia="宋体" w:hAnsi="Times New Roman" w:cs="Times New Roman"/>
                <w:color w:val="5C5C5C"/>
                <w:kern w:val="0"/>
                <w:szCs w:val="21"/>
              </w:rPr>
            </w:rPrChange>
          </w:rPr>
          <w:t>);</w:t>
        </w:r>
      </w:ins>
    </w:p>
    <w:p w14:paraId="512BDB77" w14:textId="77777777" w:rsidR="007332D4" w:rsidRPr="007F2BA0" w:rsidRDefault="007332D4">
      <w:pPr>
        <w:rPr>
          <w:rFonts w:ascii="Times New Roman" w:hAnsi="Times New Roman" w:cs="Times New Roman"/>
          <w:sz w:val="24"/>
          <w:szCs w:val="28"/>
          <w:lang w:val="fr-FR"/>
          <w:rPrChange w:id="1406" w:author="王 子宇" w:date="2022-07-21T18:17:00Z">
            <w:rPr/>
          </w:rPrChange>
        </w:rPr>
        <w:pPrChange w:id="1407" w:author="Xiaolong Liu" w:date="2022-07-21T00:54:00Z">
          <w:pPr>
            <w:pStyle w:val="a7"/>
            <w:numPr>
              <w:numId w:val="3"/>
            </w:numPr>
            <w:ind w:left="360" w:firstLineChars="0" w:hanging="360"/>
          </w:pPr>
        </w:pPrChange>
      </w:pPr>
    </w:p>
    <w:p w14:paraId="1F919254" w14:textId="7A494DC9" w:rsidR="008B2C70" w:rsidRDefault="00633380" w:rsidP="000E24CC">
      <w:pPr>
        <w:pStyle w:val="a7"/>
        <w:numPr>
          <w:ilvl w:val="0"/>
          <w:numId w:val="3"/>
        </w:numPr>
        <w:ind w:left="720" w:firstLineChars="0"/>
        <w:rPr>
          <w:ins w:id="1408" w:author="Xiaolong Liu" w:date="2022-07-21T00:56:00Z"/>
          <w:rFonts w:ascii="Times New Roman" w:hAnsi="Times New Roman" w:cs="Times New Roman"/>
          <w:sz w:val="24"/>
          <w:szCs w:val="28"/>
        </w:rPr>
      </w:pPr>
      <w:r w:rsidRPr="002B4446">
        <w:rPr>
          <w:rFonts w:ascii="Times New Roman" w:hAnsi="Times New Roman" w:cs="Times New Roman"/>
          <w:sz w:val="24"/>
          <w:szCs w:val="28"/>
        </w:rPr>
        <w:t>E</w:t>
      </w:r>
      <w:r w:rsidR="008B2C70" w:rsidRPr="002B4446">
        <w:rPr>
          <w:rFonts w:ascii="Times New Roman" w:hAnsi="Times New Roman" w:cs="Times New Roman"/>
          <w:sz w:val="24"/>
          <w:szCs w:val="28"/>
        </w:rPr>
        <w:t xml:space="preserve">nergy </w:t>
      </w:r>
      <w:del w:id="1409" w:author="Xiaolong Liu" w:date="2022-07-21T00:30:00Z">
        <w:r w:rsidR="008B2C70" w:rsidRPr="002B4446" w:rsidDel="006D5F48">
          <w:rPr>
            <w:rFonts w:ascii="Times New Roman" w:hAnsi="Times New Roman" w:cs="Times New Roman"/>
            <w:sz w:val="24"/>
            <w:szCs w:val="28"/>
          </w:rPr>
          <w:delText>resolution/bias modulation</w:delText>
        </w:r>
      </w:del>
      <w:ins w:id="1410" w:author="Xiaolong Liu" w:date="2022-07-21T00:30:00Z">
        <w:r w:rsidR="006D5F48">
          <w:rPr>
            <w:rFonts w:ascii="Times New Roman" w:hAnsi="Times New Roman" w:cs="Times New Roman"/>
            <w:sz w:val="24"/>
            <w:szCs w:val="28"/>
          </w:rPr>
          <w:t xml:space="preserve">smearing </w:t>
        </w:r>
      </w:ins>
      <m:oMath>
        <m:r>
          <w:ins w:id="1411" w:author="Xiaolong Liu" w:date="2022-07-21T00:30:00Z">
            <w:rPr>
              <w:rFonts w:ascii="Cambria Math" w:hAnsi="Cambria Math" w:cs="Times New Roman"/>
              <w:sz w:val="24"/>
              <w:szCs w:val="28"/>
            </w:rPr>
            <m:t>δ</m:t>
          </w:ins>
        </m:r>
      </m:oMath>
      <w:ins w:id="1412" w:author="Xiaolong Liu" w:date="2022-07-21T00:30:00Z">
        <w:r w:rsidR="006D5F48">
          <w:rPr>
            <w:rFonts w:ascii="Times New Roman" w:hAnsi="Times New Roman" w:cs="Times New Roman"/>
            <w:sz w:val="24"/>
            <w:szCs w:val="28"/>
          </w:rPr>
          <w:t xml:space="preserve"> in Green’s function</w:t>
        </w:r>
      </w:ins>
      <w:r w:rsidR="008B2C70" w:rsidRPr="002B4446">
        <w:rPr>
          <w:rFonts w:ascii="Times New Roman" w:hAnsi="Times New Roman" w:cs="Times New Roman"/>
          <w:sz w:val="24"/>
          <w:szCs w:val="28"/>
        </w:rPr>
        <w:t xml:space="preserve">, </w:t>
      </w:r>
      <w:r w:rsidRPr="002B4446">
        <w:rPr>
          <w:rFonts w:ascii="Times New Roman" w:hAnsi="Times New Roman" w:cs="Times New Roman"/>
          <w:sz w:val="24"/>
          <w:szCs w:val="28"/>
        </w:rPr>
        <w:t xml:space="preserve">which is </w:t>
      </w:r>
      <w:r w:rsidR="008B2C70" w:rsidRPr="002B4446">
        <w:rPr>
          <w:rFonts w:ascii="Times New Roman" w:hAnsi="Times New Roman" w:cs="Times New Roman"/>
          <w:sz w:val="24"/>
          <w:szCs w:val="28"/>
        </w:rPr>
        <w:t>d in the code</w:t>
      </w:r>
      <w:ins w:id="1413" w:author="Xiaolong Liu" w:date="2022-07-21T00:31:00Z">
        <w:r w:rsidR="00271E7D">
          <w:rPr>
            <w:rFonts w:ascii="Times New Roman" w:hAnsi="Times New Roman" w:cs="Times New Roman"/>
            <w:sz w:val="24"/>
            <w:szCs w:val="28"/>
          </w:rPr>
          <w:t xml:space="preserve"> </w:t>
        </w:r>
        <w:commentRangeStart w:id="1414"/>
        <w:commentRangeStart w:id="1415"/>
        <w:r w:rsidR="00271E7D">
          <w:rPr>
            <w:rFonts w:ascii="Times New Roman" w:hAnsi="Times New Roman" w:cs="Times New Roman"/>
            <w:sz w:val="24"/>
            <w:szCs w:val="28"/>
          </w:rPr>
          <w:t>with unit of eV</w:t>
        </w:r>
        <w:commentRangeEnd w:id="1414"/>
        <w:r w:rsidR="00271E7D">
          <w:rPr>
            <w:rStyle w:val="aa"/>
          </w:rPr>
          <w:commentReference w:id="1414"/>
        </w:r>
      </w:ins>
      <w:commentRangeEnd w:id="1415"/>
      <w:r w:rsidR="006B1877">
        <w:rPr>
          <w:rStyle w:val="aa"/>
        </w:rPr>
        <w:commentReference w:id="1415"/>
      </w:r>
      <w:ins w:id="1416" w:author="Xiaolong Liu" w:date="2022-07-21T00:55:00Z">
        <w:r w:rsidR="00EB6A5C">
          <w:rPr>
            <w:rFonts w:ascii="Times New Roman" w:hAnsi="Times New Roman" w:cs="Times New Roman"/>
            <w:sz w:val="24"/>
            <w:szCs w:val="28"/>
          </w:rPr>
          <w:t>.</w:t>
        </w:r>
      </w:ins>
      <w:del w:id="1417" w:author="Xiaolong Liu" w:date="2022-07-21T00:30:00Z">
        <w:r w:rsidRPr="002B4446" w:rsidDel="00271E7D">
          <w:rPr>
            <w:rFonts w:ascii="Times New Roman" w:hAnsi="Times New Roman" w:cs="Times New Roman"/>
            <w:sz w:val="24"/>
            <w:szCs w:val="28"/>
          </w:rPr>
          <w:delText>.</w:delText>
        </w:r>
      </w:del>
    </w:p>
    <w:p w14:paraId="693A1453" w14:textId="742A9B2D" w:rsidR="001B0360" w:rsidRPr="006B1877" w:rsidRDefault="001B0360">
      <w:pPr>
        <w:widowControl/>
        <w:pBdr>
          <w:left w:val="single" w:sz="18" w:space="0" w:color="6CE26C"/>
        </w:pBdr>
        <w:shd w:val="clear" w:color="auto" w:fill="F8F8F8"/>
        <w:spacing w:line="270" w:lineRule="atLeast"/>
        <w:jc w:val="left"/>
        <w:rPr>
          <w:ins w:id="1418" w:author="Xiaolong Liu" w:date="2022-07-21T00:55:00Z"/>
          <w:rFonts w:ascii="Times New Roman" w:eastAsia="宋体" w:hAnsi="Times New Roman" w:cs="Times New Roman"/>
          <w:color w:val="986801"/>
          <w:kern w:val="0"/>
          <w:szCs w:val="21"/>
          <w:rPrChange w:id="1419" w:author="Xiaolong Liu" w:date="2022-07-21T00:56:00Z">
            <w:rPr>
              <w:ins w:id="1420" w:author="Xiaolong Liu" w:date="2022-07-21T00:55:00Z"/>
              <w:sz w:val="24"/>
              <w:szCs w:val="28"/>
            </w:rPr>
          </w:rPrChange>
        </w:rPr>
        <w:pPrChange w:id="1421" w:author="Xiaolong Liu" w:date="2022-07-21T00:56:00Z">
          <w:pPr>
            <w:pStyle w:val="a7"/>
            <w:numPr>
              <w:numId w:val="3"/>
            </w:numPr>
            <w:ind w:left="720" w:firstLineChars="0" w:hanging="360"/>
          </w:pPr>
        </w:pPrChange>
      </w:pPr>
      <w:ins w:id="1422" w:author="Xiaolong Liu" w:date="2022-07-21T00:56:00Z">
        <w:r w:rsidRPr="001B0360">
          <w:rPr>
            <w:rFonts w:ascii="Times New Roman" w:eastAsia="宋体" w:hAnsi="Times New Roman" w:cs="Times New Roman"/>
            <w:color w:val="986801"/>
            <w:kern w:val="0"/>
            <w:szCs w:val="21"/>
            <w:rPrChange w:id="1423" w:author="Xiaolong Liu" w:date="2022-07-21T00:56:00Z">
              <w:rPr>
                <w:color w:val="986801"/>
              </w:rPr>
            </w:rPrChange>
          </w:rPr>
          <w:t>d</w:t>
        </w:r>
        <w:r w:rsidRPr="006B1877">
          <w:rPr>
            <w:rFonts w:ascii="Times New Roman" w:eastAsia="宋体" w:hAnsi="Times New Roman" w:cs="Times New Roman"/>
            <w:color w:val="986801"/>
            <w:kern w:val="0"/>
            <w:szCs w:val="21"/>
            <w:rPrChange w:id="1424" w:author="Xiaolong Liu" w:date="2022-07-21T00:56:00Z">
              <w:rPr/>
            </w:rPrChange>
          </w:rPr>
          <w:t> = d1</w:t>
        </w:r>
        <w:r w:rsidRPr="006B1877">
          <w:rPr>
            <w:rFonts w:ascii="Times New Roman" w:eastAsia="宋体" w:hAnsi="Times New Roman" w:cs="Times New Roman"/>
            <w:color w:val="986801"/>
            <w:kern w:val="0"/>
            <w:szCs w:val="21"/>
            <w:rPrChange w:id="1425" w:author="Xiaolong Liu" w:date="2022-07-21T00:56:00Z">
              <w:rPr>
                <w:i/>
                <w:iCs/>
                <w:color w:val="A0A1A7"/>
              </w:rPr>
            </w:rPrChange>
          </w:rPr>
          <w:t>;</w:t>
        </w:r>
      </w:ins>
    </w:p>
    <w:p w14:paraId="4B12D11A" w14:textId="77777777" w:rsidR="00194243" w:rsidRPr="00194243" w:rsidRDefault="00194243">
      <w:pPr>
        <w:rPr>
          <w:rFonts w:ascii="Times New Roman" w:hAnsi="Times New Roman" w:cs="Times New Roman"/>
          <w:sz w:val="24"/>
          <w:szCs w:val="28"/>
          <w:rPrChange w:id="1426" w:author="Xiaolong Liu" w:date="2022-07-21T01:01:00Z">
            <w:rPr/>
          </w:rPrChange>
        </w:rPr>
        <w:pPrChange w:id="1427" w:author="Xiaolong Liu" w:date="2022-07-21T01:01:00Z">
          <w:pPr>
            <w:pStyle w:val="a7"/>
            <w:numPr>
              <w:numId w:val="3"/>
            </w:numPr>
            <w:ind w:left="360" w:firstLineChars="0" w:hanging="360"/>
          </w:pPr>
        </w:pPrChange>
      </w:pPr>
    </w:p>
    <w:p w14:paraId="436D1BF2" w14:textId="1ECBF43F" w:rsidR="00633380" w:rsidRDefault="00633380" w:rsidP="000E24CC">
      <w:pPr>
        <w:pStyle w:val="a7"/>
        <w:numPr>
          <w:ilvl w:val="0"/>
          <w:numId w:val="3"/>
        </w:numPr>
        <w:ind w:left="720" w:firstLineChars="0"/>
        <w:rPr>
          <w:ins w:id="1428" w:author="Xiaolong Liu" w:date="2022-07-21T01:00:00Z"/>
          <w:rFonts w:ascii="Times New Roman" w:hAnsi="Times New Roman" w:cs="Times New Roman"/>
          <w:sz w:val="24"/>
          <w:szCs w:val="28"/>
        </w:rPr>
      </w:pPr>
      <w:r w:rsidRPr="002B4446">
        <w:rPr>
          <w:rFonts w:ascii="Times New Roman" w:hAnsi="Times New Roman" w:cs="Times New Roman"/>
          <w:sz w:val="24"/>
          <w:szCs w:val="28"/>
        </w:rPr>
        <w:t>T</w:t>
      </w:r>
      <w:r w:rsidR="008B2C70" w:rsidRPr="002B4446">
        <w:rPr>
          <w:rFonts w:ascii="Times New Roman" w:hAnsi="Times New Roman" w:cs="Times New Roman"/>
          <w:sz w:val="24"/>
          <w:szCs w:val="28"/>
        </w:rPr>
        <w:t xml:space="preserve">he scattering potential, </w:t>
      </w:r>
      <w:r w:rsidRPr="002B4446">
        <w:rPr>
          <w:rFonts w:ascii="Times New Roman" w:hAnsi="Times New Roman" w:cs="Times New Roman"/>
          <w:sz w:val="24"/>
          <w:szCs w:val="28"/>
        </w:rPr>
        <w:t xml:space="preserve">which is </w:t>
      </w:r>
      <m:oMath>
        <m:sSub>
          <m:sSubPr>
            <m:ctrlPr>
              <w:rPr>
                <w:rFonts w:ascii="Cambria Math" w:hAnsi="Cambria Math" w:cs="Times New Roman"/>
                <w:i/>
                <w:sz w:val="24"/>
                <w:szCs w:val="28"/>
              </w:rPr>
            </m:ctrlPr>
          </m:sSubPr>
          <m:e>
            <m:r>
              <w:rPr>
                <w:rFonts w:ascii="Cambria Math" w:hAnsi="Cambria Math" w:cs="Times New Roman"/>
                <w:sz w:val="24"/>
                <w:szCs w:val="28"/>
              </w:rPr>
              <m:t>U</m:t>
            </m:r>
          </m:e>
          <m:sub>
            <m:r>
              <w:rPr>
                <w:rFonts w:ascii="Cambria Math" w:hAnsi="Cambria Math" w:cs="Times New Roman"/>
                <w:sz w:val="24"/>
                <w:szCs w:val="28"/>
              </w:rPr>
              <m:t>0</m:t>
            </m:r>
          </m:sub>
        </m:sSub>
      </m:oMath>
      <w:r w:rsidR="007B42C1">
        <w:rPr>
          <w:rFonts w:ascii="Times New Roman" w:hAnsi="Times New Roman" w:cs="Times New Roman" w:hint="eastAsia"/>
          <w:sz w:val="24"/>
          <w:szCs w:val="28"/>
        </w:rPr>
        <w:t xml:space="preserve"> </w:t>
      </w:r>
      <w:r w:rsidR="008B2C70" w:rsidRPr="002B4446">
        <w:rPr>
          <w:rFonts w:ascii="Times New Roman" w:hAnsi="Times New Roman" w:cs="Times New Roman"/>
          <w:sz w:val="24"/>
          <w:szCs w:val="28"/>
        </w:rPr>
        <w:t xml:space="preserve">in </w:t>
      </w:r>
      <w:r w:rsidRPr="002B4446">
        <w:rPr>
          <w:rFonts w:ascii="Times New Roman" w:hAnsi="Times New Roman" w:cs="Times New Roman"/>
          <w:sz w:val="24"/>
          <w:szCs w:val="28"/>
        </w:rPr>
        <w:t xml:space="preserve">the </w:t>
      </w:r>
      <w:r w:rsidR="008B2C70" w:rsidRPr="002B4446">
        <w:rPr>
          <w:rFonts w:ascii="Times New Roman" w:hAnsi="Times New Roman" w:cs="Times New Roman"/>
          <w:sz w:val="24"/>
          <w:szCs w:val="28"/>
        </w:rPr>
        <w:t>code</w:t>
      </w:r>
      <w:ins w:id="1429" w:author="Xiaolong Liu" w:date="2022-07-21T00:31:00Z">
        <w:r w:rsidR="00CC5D41">
          <w:rPr>
            <w:rFonts w:ascii="Times New Roman" w:hAnsi="Times New Roman" w:cs="Times New Roman"/>
            <w:sz w:val="24"/>
            <w:szCs w:val="28"/>
          </w:rPr>
          <w:t xml:space="preserve"> </w:t>
        </w:r>
        <w:commentRangeStart w:id="1430"/>
        <w:commentRangeStart w:id="1431"/>
        <w:r w:rsidR="00CC5D41">
          <w:rPr>
            <w:rFonts w:ascii="Times New Roman" w:hAnsi="Times New Roman" w:cs="Times New Roman"/>
            <w:sz w:val="24"/>
            <w:szCs w:val="28"/>
          </w:rPr>
          <w:t xml:space="preserve">with unit of </w:t>
        </w:r>
      </w:ins>
      <w:ins w:id="1432" w:author="Xiaolong Liu" w:date="2022-07-21T00:32:00Z">
        <w:r w:rsidR="00CC5D41">
          <w:rPr>
            <w:rFonts w:ascii="Times New Roman" w:hAnsi="Times New Roman" w:cs="Times New Roman"/>
            <w:sz w:val="24"/>
            <w:szCs w:val="28"/>
          </w:rPr>
          <w:t>eV</w:t>
        </w:r>
        <w:commentRangeEnd w:id="1430"/>
        <w:r w:rsidR="007F6C8A">
          <w:rPr>
            <w:rStyle w:val="aa"/>
          </w:rPr>
          <w:commentReference w:id="1430"/>
        </w:r>
      </w:ins>
      <w:commentRangeEnd w:id="1431"/>
      <w:r w:rsidR="00E04E80">
        <w:rPr>
          <w:rStyle w:val="aa"/>
        </w:rPr>
        <w:commentReference w:id="1431"/>
      </w:r>
      <w:r w:rsidR="005E4744" w:rsidRPr="002B4446">
        <w:rPr>
          <w:rFonts w:ascii="Times New Roman" w:hAnsi="Times New Roman" w:cs="Times New Roman"/>
          <w:sz w:val="24"/>
          <w:szCs w:val="28"/>
        </w:rPr>
        <w:t>.</w:t>
      </w:r>
    </w:p>
    <w:p w14:paraId="2C793681" w14:textId="1838A195" w:rsidR="00194243" w:rsidRDefault="007B42C1" w:rsidP="006B1877">
      <w:pPr>
        <w:widowControl/>
        <w:pBdr>
          <w:left w:val="single" w:sz="18" w:space="0" w:color="6CE26C"/>
        </w:pBdr>
        <w:shd w:val="clear" w:color="auto" w:fill="F8F8F8"/>
        <w:spacing w:line="270" w:lineRule="atLeast"/>
        <w:jc w:val="left"/>
        <w:rPr>
          <w:ins w:id="1433" w:author="Xiaolong Liu" w:date="2022-07-21T01:01:00Z"/>
          <w:rFonts w:ascii="Times New Roman" w:eastAsia="宋体" w:hAnsi="Times New Roman" w:cs="Times New Roman"/>
          <w:color w:val="986801"/>
          <w:kern w:val="0"/>
          <w:szCs w:val="21"/>
        </w:rPr>
      </w:pPr>
      <w:r>
        <w:rPr>
          <w:rFonts w:ascii="Times New Roman" w:eastAsia="宋体" w:hAnsi="Times New Roman" w:cs="Times New Roman"/>
          <w:color w:val="986801"/>
          <w:kern w:val="0"/>
          <w:szCs w:val="21"/>
        </w:rPr>
        <w:t>U0</w:t>
      </w:r>
      <w:ins w:id="1434" w:author="Xiaolong Liu" w:date="2022-07-21T01:01:00Z">
        <w:r w:rsidR="00194243" w:rsidRPr="006B1877">
          <w:rPr>
            <w:rFonts w:ascii="Times New Roman" w:eastAsia="宋体" w:hAnsi="Times New Roman" w:cs="Times New Roman"/>
            <w:color w:val="986801"/>
            <w:kern w:val="0"/>
            <w:szCs w:val="21"/>
            <w:rPrChange w:id="1435" w:author="Xiaolong Liu" w:date="2022-07-21T01:01:00Z">
              <w:rPr/>
            </w:rPrChange>
          </w:rPr>
          <w:t>= </w:t>
        </w:r>
        <w:proofErr w:type="spellStart"/>
        <w:r w:rsidR="00194243" w:rsidRPr="006B1877">
          <w:rPr>
            <w:rFonts w:ascii="Times New Roman" w:eastAsia="宋体" w:hAnsi="Times New Roman" w:cs="Times New Roman"/>
            <w:color w:val="986801"/>
            <w:kern w:val="0"/>
            <w:szCs w:val="21"/>
            <w:rPrChange w:id="1436" w:author="Xiaolong Liu" w:date="2022-07-21T01:01:00Z">
              <w:rPr/>
            </w:rPrChange>
          </w:rPr>
          <w:t>vintra</w:t>
        </w:r>
        <w:proofErr w:type="spellEnd"/>
        <w:r w:rsidR="00194243" w:rsidRPr="006B1877">
          <w:rPr>
            <w:rFonts w:ascii="Times New Roman" w:eastAsia="宋体" w:hAnsi="Times New Roman" w:cs="Times New Roman"/>
            <w:color w:val="986801"/>
            <w:kern w:val="0"/>
            <w:szCs w:val="21"/>
            <w:rPrChange w:id="1437" w:author="Xiaolong Liu" w:date="2022-07-21T01:01:00Z">
              <w:rPr>
                <w:i/>
                <w:iCs/>
                <w:color w:val="A0A1A7"/>
              </w:rPr>
            </w:rPrChange>
          </w:rPr>
          <w:t>;</w:t>
        </w:r>
        <w:r w:rsidR="00194243" w:rsidRPr="00194243">
          <w:rPr>
            <w:rFonts w:ascii="Times New Roman" w:eastAsia="宋体" w:hAnsi="Times New Roman" w:cs="Times New Roman"/>
            <w:color w:val="986801"/>
            <w:kern w:val="0"/>
            <w:szCs w:val="21"/>
            <w:rPrChange w:id="1438" w:author="Xiaolong Liu" w:date="2022-07-21T01:01:00Z">
              <w:rPr>
                <w:color w:val="986801"/>
              </w:rPr>
            </w:rPrChange>
          </w:rPr>
          <w:t xml:space="preserve"> </w:t>
        </w:r>
      </w:ins>
    </w:p>
    <w:p w14:paraId="7C4648EC" w14:textId="51FB22AC" w:rsidR="00194243" w:rsidRPr="00194243" w:rsidRDefault="00194243">
      <w:pPr>
        <w:rPr>
          <w:ins w:id="1439" w:author="Xiaolong Liu" w:date="2022-07-21T01:01:00Z"/>
          <w:rFonts w:ascii="Times New Roman" w:hAnsi="Times New Roman" w:cs="Times New Roman"/>
          <w:sz w:val="24"/>
          <w:szCs w:val="28"/>
          <w:rPrChange w:id="1440" w:author="Xiaolong Liu" w:date="2022-07-21T01:01:00Z">
            <w:rPr>
              <w:ins w:id="1441" w:author="Xiaolong Liu" w:date="2022-07-21T01:01:00Z"/>
              <w:color w:val="986801"/>
            </w:rPr>
          </w:rPrChange>
        </w:rPr>
        <w:pPrChange w:id="1442" w:author="Xiaolong Liu" w:date="2022-07-21T01:01:00Z">
          <w:pPr>
            <w:pStyle w:val="a7"/>
            <w:numPr>
              <w:numId w:val="3"/>
            </w:numPr>
            <w:ind w:left="360" w:firstLineChars="0" w:hanging="360"/>
          </w:pPr>
        </w:pPrChange>
      </w:pPr>
      <w:ins w:id="1443" w:author="Xiaolong Liu" w:date="2022-07-21T01:01:00Z">
        <w:r>
          <w:rPr>
            <w:rFonts w:ascii="Times New Roman" w:hAnsi="Times New Roman" w:cs="Times New Roman"/>
            <w:sz w:val="24"/>
            <w:szCs w:val="28"/>
          </w:rPr>
          <w:t xml:space="preserve">(In the snapshot of script </w:t>
        </w:r>
      </w:ins>
      <w:r w:rsidR="00E04E80">
        <w:rPr>
          <w:rFonts w:ascii="Times New Roman" w:hAnsi="Times New Roman" w:cs="Times New Roman"/>
          <w:sz w:val="24"/>
          <w:szCs w:val="28"/>
        </w:rPr>
        <w:t>below</w:t>
      </w:r>
      <w:ins w:id="1444" w:author="Xiaolong Liu" w:date="2022-07-21T01:01:00Z">
        <w:r>
          <w:rPr>
            <w:rFonts w:ascii="Times New Roman" w:hAnsi="Times New Roman" w:cs="Times New Roman"/>
            <w:sz w:val="24"/>
            <w:szCs w:val="28"/>
          </w:rPr>
          <w:t xml:space="preserve">, </w:t>
        </w:r>
        <w:r w:rsidRPr="002B4446">
          <w:rPr>
            <w:rFonts w:ascii="Times New Roman" w:hAnsi="Times New Roman" w:cs="Times New Roman"/>
            <w:sz w:val="24"/>
            <w:szCs w:val="28"/>
          </w:rPr>
          <w:t>nq,</w:t>
        </w:r>
        <w:r>
          <w:rPr>
            <w:rFonts w:ascii="Times New Roman" w:hAnsi="Times New Roman" w:cs="Times New Roman"/>
            <w:sz w:val="24"/>
            <w:szCs w:val="28"/>
          </w:rPr>
          <w:t xml:space="preserve"> </w:t>
        </w:r>
        <w:r w:rsidRPr="002B4446">
          <w:rPr>
            <w:rFonts w:ascii="Times New Roman" w:hAnsi="Times New Roman" w:cs="Times New Roman"/>
            <w:sz w:val="24"/>
            <w:szCs w:val="28"/>
          </w:rPr>
          <w:t>e,</w:t>
        </w:r>
        <w:r>
          <w:rPr>
            <w:rFonts w:ascii="Times New Roman" w:hAnsi="Times New Roman" w:cs="Times New Roman"/>
            <w:sz w:val="24"/>
            <w:szCs w:val="28"/>
          </w:rPr>
          <w:t xml:space="preserve"> </w:t>
        </w:r>
        <w:r w:rsidRPr="002B4446">
          <w:rPr>
            <w:rFonts w:ascii="Times New Roman" w:hAnsi="Times New Roman" w:cs="Times New Roman"/>
            <w:sz w:val="24"/>
            <w:szCs w:val="28"/>
          </w:rPr>
          <w:t>ne,</w:t>
        </w:r>
        <w:r>
          <w:rPr>
            <w:rFonts w:ascii="Times New Roman" w:hAnsi="Times New Roman" w:cs="Times New Roman"/>
            <w:sz w:val="24"/>
            <w:szCs w:val="28"/>
          </w:rPr>
          <w:t xml:space="preserve"> </w:t>
        </w:r>
        <w:proofErr w:type="spellStart"/>
        <w:r w:rsidRPr="002B4446">
          <w:rPr>
            <w:rFonts w:ascii="Times New Roman" w:hAnsi="Times New Roman" w:cs="Times New Roman"/>
            <w:sz w:val="24"/>
            <w:szCs w:val="28"/>
          </w:rPr>
          <w:t>vintra</w:t>
        </w:r>
        <w:proofErr w:type="spellEnd"/>
        <w:r w:rsidRPr="002B4446">
          <w:rPr>
            <w:rFonts w:ascii="Times New Roman" w:hAnsi="Times New Roman" w:cs="Times New Roman"/>
            <w:sz w:val="24"/>
            <w:szCs w:val="28"/>
          </w:rPr>
          <w:t>,</w:t>
        </w:r>
        <w:r>
          <w:rPr>
            <w:rFonts w:ascii="Times New Roman" w:hAnsi="Times New Roman" w:cs="Times New Roman"/>
            <w:sz w:val="24"/>
            <w:szCs w:val="28"/>
          </w:rPr>
          <w:t xml:space="preserve"> </w:t>
        </w:r>
        <w:r w:rsidRPr="002B4446">
          <w:rPr>
            <w:rFonts w:ascii="Times New Roman" w:hAnsi="Times New Roman" w:cs="Times New Roman"/>
            <w:sz w:val="24"/>
            <w:szCs w:val="28"/>
          </w:rPr>
          <w:t xml:space="preserve">d1 are all parameters that need to be </w:t>
        </w:r>
        <w:r>
          <w:rPr>
            <w:rFonts w:ascii="Times New Roman" w:hAnsi="Times New Roman" w:cs="Times New Roman"/>
            <w:sz w:val="24"/>
            <w:szCs w:val="28"/>
          </w:rPr>
          <w:t>entered).</w:t>
        </w:r>
      </w:ins>
    </w:p>
    <w:p w14:paraId="6FA18E37" w14:textId="77777777" w:rsidR="00194243" w:rsidRDefault="00194243">
      <w:pPr>
        <w:pStyle w:val="a7"/>
        <w:ind w:left="720" w:firstLineChars="0" w:firstLine="0"/>
        <w:rPr>
          <w:ins w:id="1445" w:author="Xiaolong Liu" w:date="2022-07-21T01:00:00Z"/>
          <w:rFonts w:ascii="Times New Roman" w:hAnsi="Times New Roman" w:cs="Times New Roman"/>
          <w:sz w:val="24"/>
          <w:szCs w:val="28"/>
        </w:rPr>
        <w:pPrChange w:id="1446" w:author="Xiaolong Liu" w:date="2022-07-21T01:01:00Z">
          <w:pPr>
            <w:pStyle w:val="a7"/>
            <w:numPr>
              <w:numId w:val="3"/>
            </w:numPr>
            <w:ind w:left="720" w:firstLineChars="0" w:hanging="360"/>
          </w:pPr>
        </w:pPrChange>
      </w:pPr>
    </w:p>
    <w:p w14:paraId="5C9540F9" w14:textId="75ACB286" w:rsidR="00194243" w:rsidRPr="00194243" w:rsidRDefault="00194243">
      <w:pPr>
        <w:pStyle w:val="a7"/>
        <w:numPr>
          <w:ilvl w:val="0"/>
          <w:numId w:val="3"/>
        </w:numPr>
        <w:ind w:left="720" w:firstLineChars="0"/>
        <w:rPr>
          <w:ins w:id="1447" w:author="Xiaolong Liu" w:date="2022-07-21T01:01:00Z"/>
          <w:rFonts w:ascii="Times New Roman" w:hAnsi="Times New Roman" w:cs="Times New Roman"/>
          <w:sz w:val="24"/>
          <w:szCs w:val="28"/>
          <w:rPrChange w:id="1448" w:author="Xiaolong Liu" w:date="2022-07-21T01:01:00Z">
            <w:rPr>
              <w:ins w:id="1449" w:author="Xiaolong Liu" w:date="2022-07-21T01:01:00Z"/>
            </w:rPr>
          </w:rPrChange>
        </w:rPr>
        <w:pPrChange w:id="1450" w:author="Xiaolong Liu" w:date="2022-07-21T01:01:00Z">
          <w:pPr/>
        </w:pPrChange>
      </w:pPr>
      <w:ins w:id="1451" w:author="Xiaolong Liu" w:date="2022-07-21T01:01:00Z">
        <w:r w:rsidRPr="00194243">
          <w:rPr>
            <w:rFonts w:ascii="Times New Roman" w:hAnsi="Times New Roman" w:cs="Times New Roman"/>
            <w:sz w:val="24"/>
            <w:szCs w:val="28"/>
            <w:rPrChange w:id="1452" w:author="Xiaolong Liu" w:date="2022-07-21T01:01:00Z">
              <w:rPr/>
            </w:rPrChange>
          </w:rPr>
          <w:t xml:space="preserve">Use the scattering potential </w:t>
        </w:r>
      </w:ins>
      <m:oMath>
        <m:sSub>
          <m:sSubPr>
            <m:ctrlPr>
              <w:ins w:id="1453" w:author="Xiaolong Liu" w:date="2022-07-21T01:01:00Z">
                <w:rPr>
                  <w:rFonts w:ascii="Cambria Math" w:hAnsi="Cambria Math" w:cs="Times New Roman"/>
                  <w:i/>
                  <w:color w:val="000000" w:themeColor="text1"/>
                  <w:sz w:val="24"/>
                  <w:szCs w:val="28"/>
                </w:rPr>
              </w:ins>
            </m:ctrlPr>
          </m:sSubPr>
          <m:e>
            <m:r>
              <w:ins w:id="1454" w:author="Xiaolong Liu" w:date="2022-07-21T01:01:00Z">
                <w:rPr>
                  <w:rFonts w:ascii="Cambria Math" w:hAnsi="Cambria Math" w:cs="Times New Roman"/>
                  <w:color w:val="000000" w:themeColor="text1"/>
                  <w:sz w:val="24"/>
                  <w:szCs w:val="28"/>
                </w:rPr>
                <m:t>U</m:t>
              </w:ins>
            </m:r>
          </m:e>
          <m:sub>
            <m:r>
              <w:ins w:id="1455" w:author="Xiaolong Liu" w:date="2022-07-21T01:01:00Z">
                <w:rPr>
                  <w:rFonts w:ascii="Cambria Math" w:hAnsi="Cambria Math" w:cs="Times New Roman"/>
                  <w:color w:val="000000" w:themeColor="text1"/>
                  <w:sz w:val="24"/>
                  <w:szCs w:val="28"/>
                </w:rPr>
                <m:t>0</m:t>
              </w:ins>
            </m:r>
          </m:sub>
        </m:sSub>
      </m:oMath>
      <w:ins w:id="1456" w:author="Xiaolong Liu" w:date="2022-07-21T01:01:00Z">
        <w:del w:id="1457" w:author="Xiaolong Liu" w:date="2022-07-21T01:48:00Z">
          <w:r w:rsidRPr="00194243" w:rsidDel="00776449">
            <w:rPr>
              <w:rFonts w:ascii="Times New Roman" w:hAnsi="Times New Roman" w:cs="Times New Roman"/>
              <w:sz w:val="24"/>
              <w:szCs w:val="28"/>
              <w:rPrChange w:id="1458" w:author="Xiaolong Liu" w:date="2022-07-21T01:01:00Z">
                <w:rPr/>
              </w:rPrChange>
            </w:rPr>
            <w:delText>Vs</w:delText>
          </w:r>
        </w:del>
        <w:r w:rsidRPr="00194243">
          <w:rPr>
            <w:rFonts w:ascii="Times New Roman" w:hAnsi="Times New Roman" w:cs="Times New Roman"/>
            <w:sz w:val="24"/>
            <w:szCs w:val="28"/>
            <w:rPrChange w:id="1459" w:author="Xiaolong Liu" w:date="2022-07-21T01:01:00Z">
              <w:rPr/>
            </w:rPrChange>
          </w:rPr>
          <w:t xml:space="preserve"> to generate the scattering potential matrix </w:t>
        </w:r>
      </w:ins>
      <m:oMath>
        <m:r>
          <w:ins w:id="1460" w:author="Xiaolong Liu" w:date="2022-07-21T01:01:00Z">
            <w:rPr>
              <w:rFonts w:ascii="Cambria Math" w:hAnsi="Cambria Math" w:cs="Times New Roman"/>
              <w:color w:val="000000" w:themeColor="text1"/>
              <w:sz w:val="24"/>
              <w:szCs w:val="28"/>
              <w:rPrChange w:id="1461" w:author="Xiaolong Liu" w:date="2022-07-21T01:44:00Z">
                <w:rPr>
                  <w:rFonts w:ascii="Cambria Math" w:hAnsi="Cambria Math" w:cs="Times New Roman"/>
                  <w:color w:val="FF0000"/>
                  <w:sz w:val="24"/>
                  <w:szCs w:val="28"/>
                </w:rPr>
              </w:rPrChange>
            </w:rPr>
            <m:t>U</m:t>
          </w:ins>
        </m:r>
      </m:oMath>
      <w:ins w:id="1462" w:author="Xiaolong Liu" w:date="2022-07-21T01:01:00Z">
        <w:del w:id="1463" w:author="Xiaolong Liu" w:date="2022-07-21T01:43:00Z">
          <w:r w:rsidRPr="00194243" w:rsidDel="00A6268F">
            <w:rPr>
              <w:rFonts w:ascii="Times New Roman" w:hAnsi="Times New Roman" w:cs="Times New Roman"/>
              <w:sz w:val="24"/>
              <w:szCs w:val="28"/>
              <w:rPrChange w:id="1464" w:author="Xiaolong Liu" w:date="2022-07-21T01:01:00Z">
                <w:rPr/>
              </w:rPrChange>
            </w:rPr>
            <w:delText>U_s</w:delText>
          </w:r>
        </w:del>
        <w:r w:rsidRPr="00194243">
          <w:rPr>
            <w:rFonts w:ascii="Times New Roman" w:hAnsi="Times New Roman" w:cs="Times New Roman"/>
            <w:sz w:val="24"/>
            <w:szCs w:val="28"/>
            <w:rPrChange w:id="1465" w:author="Xiaolong Liu" w:date="2022-07-21T01:01:00Z">
              <w:rPr/>
            </w:rPrChange>
          </w:rPr>
          <w:t xml:space="preserve">, </w:t>
        </w:r>
        <w:del w:id="1466" w:author="Xiaolong Liu" w:date="2022-07-21T01:02:00Z">
          <w:r w:rsidRPr="00194243" w:rsidDel="00194243">
            <w:rPr>
              <w:rFonts w:ascii="Times New Roman" w:hAnsi="Times New Roman" w:cs="Times New Roman"/>
              <w:sz w:val="24"/>
              <w:szCs w:val="28"/>
              <w:rPrChange w:id="1467" w:author="Xiaolong Liu" w:date="2022-07-21T01:01:00Z">
                <w:rPr/>
              </w:rPrChange>
            </w:rPr>
            <w:delText>i.e.</w:delText>
          </w:r>
        </w:del>
      </w:ins>
      <w:ins w:id="1468" w:author="Xiaolong Liu" w:date="2022-07-21T01:02:00Z">
        <w:r>
          <w:rPr>
            <w:rFonts w:ascii="Times New Roman" w:hAnsi="Times New Roman" w:cs="Times New Roman"/>
            <w:sz w:val="24"/>
            <w:szCs w:val="28"/>
          </w:rPr>
          <w:t xml:space="preserve">and define a </w:t>
        </w:r>
      </w:ins>
      <w:ins w:id="1469" w:author="Xiaolong Liu" w:date="2022-07-21T01:03:00Z">
        <w:r>
          <w:rPr>
            <w:rFonts w:ascii="Times New Roman" w:hAnsi="Times New Roman" w:cs="Times New Roman"/>
            <w:sz w:val="24"/>
            <w:szCs w:val="28"/>
          </w:rPr>
          <w:t>2 by 2</w:t>
        </w:r>
      </w:ins>
      <w:ins w:id="1470" w:author="Xiaolong Liu" w:date="2022-07-21T01:02:00Z">
        <w:r>
          <w:rPr>
            <w:rFonts w:ascii="Times New Roman" w:hAnsi="Times New Roman" w:cs="Times New Roman"/>
            <w:sz w:val="24"/>
            <w:szCs w:val="28"/>
          </w:rPr>
          <w:t xml:space="preserve"> identity matrix </w:t>
        </w:r>
      </w:ins>
      <w:ins w:id="1471" w:author="Xiaolong Liu" w:date="2022-07-21T01:03:00Z">
        <w:r>
          <w:rPr>
            <w:rFonts w:ascii="Times New Roman" w:hAnsi="Times New Roman" w:cs="Times New Roman"/>
            <w:sz w:val="24"/>
            <w:szCs w:val="28"/>
          </w:rPr>
          <w:t>:</w:t>
        </w:r>
      </w:ins>
    </w:p>
    <w:commentRangeStart w:id="1472"/>
    <w:commentRangeStart w:id="1473"/>
    <w:p w14:paraId="64EA80C6" w14:textId="20845E3D" w:rsidR="00194243" w:rsidRPr="002B4446" w:rsidRDefault="00000000" w:rsidP="00194243">
      <w:pPr>
        <w:rPr>
          <w:ins w:id="1474" w:author="Xiaolong Liu" w:date="2022-07-21T01:01:00Z"/>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r>
                <w:del w:id="1475" w:author="Xiaolong Liu" w:date="2022-07-21T01:44:00Z">
                  <w:rPr>
                    <w:rFonts w:ascii="Cambria Math" w:hAnsi="Cambria Math" w:cs="Times New Roman"/>
                    <w:sz w:val="24"/>
                    <w:szCs w:val="28"/>
                  </w:rPr>
                  <m:t>V</m:t>
                </w:del>
              </m:r>
              <m:r>
                <w:ins w:id="1476" w:author="Xiaolong Liu" w:date="2022-07-21T01:44:00Z">
                  <w:rPr>
                    <w:rFonts w:ascii="Cambria Math" w:hAnsi="Cambria Math" w:cs="Times New Roman"/>
                    <w:sz w:val="24"/>
                    <w:szCs w:val="28"/>
                  </w:rPr>
                  <m:t>U</m:t>
                </w:ins>
              </m:r>
              <m:r>
                <w:rPr>
                  <w:rFonts w:ascii="Cambria Math" w:hAnsi="Cambria Math" w:cs="Times New Roman"/>
                  <w:sz w:val="24"/>
                  <w:szCs w:val="28"/>
                </w:rPr>
                <m:t>=</m:t>
              </m:r>
              <m:d>
                <m:dPr>
                  <m:ctrlPr>
                    <w:rPr>
                      <w:rFonts w:ascii="Cambria Math" w:hAnsi="Cambria Math" w:cs="Times New Roman"/>
                      <w:i/>
                      <w:sz w:val="24"/>
                      <w:szCs w:val="28"/>
                    </w:rPr>
                  </m:ctrlPr>
                </m:dPr>
                <m:e>
                  <m:m>
                    <m:mPr>
                      <m:mcs>
                        <m:mc>
                          <m:mcPr>
                            <m:count m:val="2"/>
                            <m:mcJc m:val="center"/>
                          </m:mcPr>
                        </m:mc>
                      </m:mcs>
                      <m:ctrlPr>
                        <w:rPr>
                          <w:rFonts w:ascii="Cambria Math" w:hAnsi="Cambria Math" w:cs="Times New Roman"/>
                          <w:i/>
                          <w:sz w:val="24"/>
                          <w:szCs w:val="28"/>
                        </w:rPr>
                      </m:ctrlPr>
                    </m:mPr>
                    <m:mr>
                      <m:e>
                        <m:sSub>
                          <m:sSubPr>
                            <m:ctrlPr>
                              <w:ins w:id="1477" w:author="Xiaolong Liu" w:date="2022-07-21T01:44:00Z">
                                <w:rPr>
                                  <w:rFonts w:ascii="Cambria Math" w:hAnsi="Cambria Math" w:cs="Times New Roman"/>
                                  <w:i/>
                                  <w:sz w:val="24"/>
                                  <w:szCs w:val="28"/>
                                </w:rPr>
                              </w:ins>
                            </m:ctrlPr>
                          </m:sSubPr>
                          <m:e>
                            <m:r>
                              <w:ins w:id="1478" w:author="Xiaolong Liu" w:date="2022-07-21T01:44:00Z">
                                <w:rPr>
                                  <w:rFonts w:ascii="Cambria Math" w:hAnsi="Cambria Math" w:cs="Times New Roman"/>
                                  <w:sz w:val="24"/>
                                  <w:szCs w:val="28"/>
                                </w:rPr>
                                <m:t>U</m:t>
                              </w:ins>
                            </m:r>
                          </m:e>
                          <m:sub>
                            <m:r>
                              <w:ins w:id="1479" w:author="Xiaolong Liu" w:date="2022-07-21T01:45:00Z">
                                <w:rPr>
                                  <w:rFonts w:ascii="Cambria Math" w:hAnsi="Cambria Math" w:cs="Times New Roman"/>
                                  <w:sz w:val="24"/>
                                  <w:szCs w:val="28"/>
                                </w:rPr>
                                <m:t>0</m:t>
                              </w:ins>
                            </m:r>
                          </m:sub>
                        </m:sSub>
                        <m:r>
                          <w:del w:id="1480" w:author="Xiaolong Liu" w:date="2022-07-21T01:44:00Z">
                            <w:rPr>
                              <w:rFonts w:ascii="Cambria Math" w:hAnsi="Cambria Math" w:cs="Times New Roman"/>
                              <w:sz w:val="24"/>
                              <w:szCs w:val="28"/>
                            </w:rPr>
                            <m:t>Vs</m:t>
                          </w:del>
                        </m:r>
                      </m:e>
                      <m:e>
                        <m:r>
                          <w:rPr>
                            <w:rFonts w:ascii="Cambria Math" w:hAnsi="Cambria Math" w:cs="Times New Roman"/>
                            <w:sz w:val="24"/>
                            <w:szCs w:val="28"/>
                          </w:rPr>
                          <m:t>0</m:t>
                        </m:r>
                      </m:e>
                    </m:mr>
                    <m:mr>
                      <m:e>
                        <m:r>
                          <w:rPr>
                            <w:rFonts w:ascii="Cambria Math" w:hAnsi="Cambria Math" w:cs="Times New Roman"/>
                            <w:sz w:val="24"/>
                            <w:szCs w:val="28"/>
                          </w:rPr>
                          <m:t>0</m:t>
                        </m:r>
                      </m:e>
                      <m:e>
                        <m:r>
                          <w:rPr>
                            <w:rFonts w:ascii="Cambria Math" w:hAnsi="Cambria Math" w:cs="Times New Roman"/>
                            <w:sz w:val="24"/>
                            <w:szCs w:val="28"/>
                          </w:rPr>
                          <m:t>-</m:t>
                        </m:r>
                        <m:sSub>
                          <m:sSubPr>
                            <m:ctrlPr>
                              <w:ins w:id="1481" w:author="Xiaolong Liu" w:date="2022-07-21T01:45:00Z">
                                <w:rPr>
                                  <w:rFonts w:ascii="Cambria Math" w:hAnsi="Cambria Math" w:cs="Times New Roman"/>
                                  <w:i/>
                                  <w:sz w:val="24"/>
                                  <w:szCs w:val="28"/>
                                </w:rPr>
                              </w:ins>
                            </m:ctrlPr>
                          </m:sSubPr>
                          <m:e>
                            <m:r>
                              <w:ins w:id="1482" w:author="Xiaolong Liu" w:date="2022-07-21T01:45:00Z">
                                <w:rPr>
                                  <w:rFonts w:ascii="Cambria Math" w:hAnsi="Cambria Math" w:cs="Times New Roman"/>
                                  <w:sz w:val="24"/>
                                  <w:szCs w:val="28"/>
                                </w:rPr>
                                <m:t>U</m:t>
                              </w:ins>
                            </m:r>
                          </m:e>
                          <m:sub>
                            <m:r>
                              <w:ins w:id="1483" w:author="Xiaolong Liu" w:date="2022-07-21T01:45:00Z">
                                <w:rPr>
                                  <w:rFonts w:ascii="Cambria Math" w:hAnsi="Cambria Math" w:cs="Times New Roman"/>
                                  <w:sz w:val="24"/>
                                  <w:szCs w:val="28"/>
                                </w:rPr>
                                <m:t>0</m:t>
                              </w:ins>
                            </m:r>
                          </m:sub>
                        </m:sSub>
                        <m:r>
                          <w:del w:id="1484" w:author="Xiaolong Liu" w:date="2022-07-21T01:45:00Z">
                            <w:rPr>
                              <w:rFonts w:ascii="Cambria Math" w:hAnsi="Cambria Math" w:cs="Times New Roman"/>
                              <w:sz w:val="24"/>
                              <w:szCs w:val="28"/>
                            </w:rPr>
                            <m:t>Vs</m:t>
                          </w:del>
                        </m:r>
                      </m:e>
                    </m:mr>
                  </m:m>
                </m:e>
              </m:d>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12</m:t>
                  </m:r>
                </m:e>
              </m:d>
            </m:e>
          </m:eqArr>
          <w:commentRangeEnd w:id="1472"/>
          <m:r>
            <m:rPr>
              <m:sty m:val="p"/>
            </m:rPr>
            <w:rPr>
              <w:rStyle w:val="aa"/>
              <w:rFonts w:ascii="Cambria Math" w:hAnsi="Cambria Math"/>
            </w:rPr>
            <w:commentReference w:id="1472"/>
          </m:r>
          <w:commentRangeEnd w:id="1473"/>
          <m:r>
            <m:rPr>
              <m:sty m:val="p"/>
            </m:rPr>
            <w:rPr>
              <w:rStyle w:val="aa"/>
            </w:rPr>
            <w:commentReference w:id="1473"/>
          </m:r>
          <m:r>
            <w:rPr>
              <w:rFonts w:ascii="Cambria Math" w:hAnsi="Cambria Math" w:cs="Times New Roman"/>
              <w:sz w:val="24"/>
              <w:szCs w:val="28"/>
            </w:rPr>
            <m:t xml:space="preserve"> </m:t>
          </m:r>
        </m:oMath>
      </m:oMathPara>
    </w:p>
    <w:p w14:paraId="135B107D" w14:textId="112001E9" w:rsidR="00194243" w:rsidRPr="00040BD5" w:rsidRDefault="00D16157">
      <w:pPr>
        <w:widowControl/>
        <w:pBdr>
          <w:left w:val="single" w:sz="18" w:space="0" w:color="6CE26C"/>
        </w:pBdr>
        <w:shd w:val="clear" w:color="auto" w:fill="F8F8F8"/>
        <w:spacing w:line="270" w:lineRule="atLeast"/>
        <w:jc w:val="left"/>
        <w:rPr>
          <w:ins w:id="1485" w:author="Xiaolong Liu" w:date="2022-07-21T01:01:00Z"/>
          <w:rFonts w:ascii="Times New Roman" w:eastAsia="宋体" w:hAnsi="Times New Roman" w:cs="Times New Roman"/>
          <w:color w:val="5C5C5C"/>
          <w:kern w:val="0"/>
          <w:szCs w:val="21"/>
        </w:rPr>
        <w:pPrChange w:id="1486" w:author="Xiaolong Liu" w:date="2022-07-21T01:02:00Z">
          <w:pPr>
            <w:widowControl/>
            <w:numPr>
              <w:numId w:val="3"/>
            </w:numPr>
            <w:pBdr>
              <w:left w:val="single" w:sz="18" w:space="0" w:color="6CE26C"/>
            </w:pBdr>
            <w:shd w:val="clear" w:color="auto" w:fill="F8F8F8"/>
            <w:spacing w:line="270" w:lineRule="atLeast"/>
            <w:ind w:left="360" w:hanging="360"/>
            <w:jc w:val="left"/>
          </w:pPr>
        </w:pPrChange>
      </w:pPr>
      <w:r>
        <w:rPr>
          <w:rFonts w:ascii="Times New Roman" w:eastAsia="宋体" w:hAnsi="Times New Roman" w:cs="Times New Roman"/>
          <w:color w:val="986801"/>
          <w:kern w:val="0"/>
          <w:szCs w:val="21"/>
        </w:rPr>
        <w:t>U</w:t>
      </w:r>
      <w:commentRangeStart w:id="1487"/>
      <w:ins w:id="1488" w:author="Xiaolong Liu" w:date="2022-07-21T01:01:00Z">
        <w:r w:rsidR="00194243" w:rsidRPr="00040BD5">
          <w:rPr>
            <w:rFonts w:ascii="Times New Roman" w:eastAsia="宋体" w:hAnsi="Times New Roman" w:cs="Times New Roman"/>
            <w:color w:val="5C5C5C"/>
            <w:kern w:val="0"/>
            <w:szCs w:val="21"/>
          </w:rPr>
          <w:t> = [</w:t>
        </w:r>
      </w:ins>
      <w:r w:rsidR="007B42C1">
        <w:rPr>
          <w:rFonts w:ascii="Times New Roman" w:eastAsia="宋体" w:hAnsi="Times New Roman" w:cs="Times New Roman"/>
          <w:color w:val="5C5C5C"/>
          <w:kern w:val="0"/>
          <w:szCs w:val="21"/>
        </w:rPr>
        <w:t>U0</w:t>
      </w:r>
      <w:ins w:id="1489" w:author="Xiaolong Liu" w:date="2022-07-21T01:01:00Z">
        <w:r w:rsidR="00194243" w:rsidRPr="00040BD5">
          <w:rPr>
            <w:rFonts w:ascii="Times New Roman" w:eastAsia="宋体" w:hAnsi="Times New Roman" w:cs="Times New Roman"/>
            <w:color w:val="5C5C5C"/>
            <w:kern w:val="0"/>
            <w:szCs w:val="21"/>
          </w:rPr>
          <w:t>,</w:t>
        </w:r>
        <w:r w:rsidR="00194243" w:rsidRPr="00040BD5">
          <w:rPr>
            <w:rFonts w:ascii="Times New Roman" w:eastAsia="宋体" w:hAnsi="Times New Roman" w:cs="Times New Roman"/>
            <w:color w:val="986801"/>
            <w:kern w:val="0"/>
            <w:szCs w:val="21"/>
          </w:rPr>
          <w:t>0</w:t>
        </w:r>
        <w:r w:rsidR="00194243" w:rsidRPr="00040BD5">
          <w:rPr>
            <w:rFonts w:ascii="Times New Roman" w:eastAsia="宋体" w:hAnsi="Times New Roman" w:cs="Times New Roman"/>
            <w:i/>
            <w:iCs/>
            <w:color w:val="A0A1A7"/>
            <w:kern w:val="0"/>
            <w:szCs w:val="21"/>
          </w:rPr>
          <w:t>;0,</w:t>
        </w:r>
      </w:ins>
      <w:r w:rsidR="00515BE3">
        <w:rPr>
          <w:rFonts w:ascii="Times New Roman" w:eastAsia="宋体" w:hAnsi="Times New Roman" w:cs="Times New Roman"/>
          <w:i/>
          <w:iCs/>
          <w:color w:val="A0A1A7"/>
          <w:kern w:val="0"/>
          <w:szCs w:val="21"/>
        </w:rPr>
        <w:t>-</w:t>
      </w:r>
      <w:r w:rsidR="007B42C1">
        <w:rPr>
          <w:rFonts w:ascii="Times New Roman" w:eastAsia="宋体" w:hAnsi="Times New Roman" w:cs="Times New Roman"/>
          <w:i/>
          <w:iCs/>
          <w:color w:val="A0A1A7"/>
          <w:kern w:val="0"/>
          <w:szCs w:val="21"/>
        </w:rPr>
        <w:t>U0</w:t>
      </w:r>
      <w:ins w:id="1490" w:author="Xiaolong Liu" w:date="2022-07-21T01:01:00Z">
        <w:r w:rsidR="00194243" w:rsidRPr="00040BD5">
          <w:rPr>
            <w:rFonts w:ascii="Times New Roman" w:eastAsia="宋体" w:hAnsi="Times New Roman" w:cs="Times New Roman"/>
            <w:i/>
            <w:iCs/>
            <w:color w:val="A0A1A7"/>
            <w:kern w:val="0"/>
            <w:szCs w:val="21"/>
          </w:rPr>
          <w:t>];</w:t>
        </w:r>
      </w:ins>
      <w:commentRangeEnd w:id="1487"/>
      <w:r w:rsidR="00776449">
        <w:rPr>
          <w:rStyle w:val="aa"/>
        </w:rPr>
        <w:commentReference w:id="1487"/>
      </w:r>
    </w:p>
    <w:p w14:paraId="279435BF" w14:textId="17F5C84D" w:rsidR="00194243" w:rsidRPr="002B4446" w:rsidDel="00194243" w:rsidRDefault="00194243">
      <w:pPr>
        <w:ind w:left="210" w:right="210"/>
        <w:rPr>
          <w:ins w:id="1491" w:author="Xiaolong Liu" w:date="2022-07-21T01:01:00Z"/>
          <w:del w:id="1492" w:author="Xiaolong Liu" w:date="2022-07-21T01:03:00Z"/>
          <w:rFonts w:ascii="Times New Roman" w:hAnsi="Times New Roman" w:cs="Times New Roman"/>
          <w:sz w:val="24"/>
          <w:szCs w:val="28"/>
        </w:rPr>
      </w:pPr>
      <w:ins w:id="1493" w:author="Xiaolong Liu" w:date="2022-07-21T01:01:00Z">
        <w:del w:id="1494" w:author="Xiaolong Liu" w:date="2022-07-21T01:03:00Z">
          <w:r w:rsidRPr="002B4446" w:rsidDel="00194243">
            <w:rPr>
              <w:rFonts w:ascii="Times New Roman" w:hAnsi="Times New Roman" w:cs="Times New Roman"/>
              <w:sz w:val="24"/>
              <w:szCs w:val="28"/>
            </w:rPr>
            <w:delText>Generate identity matrix at the same time</w:delText>
          </w:r>
        </w:del>
      </w:ins>
    </w:p>
    <w:p w14:paraId="7BDEABE9" w14:textId="61F6C965" w:rsidR="00194243" w:rsidRPr="00040BD5" w:rsidRDefault="00194243">
      <w:pPr>
        <w:widowControl/>
        <w:pBdr>
          <w:left w:val="single" w:sz="18" w:space="0" w:color="6CE26C"/>
        </w:pBdr>
        <w:shd w:val="clear" w:color="auto" w:fill="F8F8F8"/>
        <w:spacing w:line="270" w:lineRule="atLeast"/>
        <w:jc w:val="left"/>
        <w:rPr>
          <w:ins w:id="1495" w:author="Xiaolong Liu" w:date="2022-07-21T01:01:00Z"/>
          <w:rFonts w:ascii="Times New Roman" w:eastAsia="宋体" w:hAnsi="Times New Roman" w:cs="Times New Roman"/>
          <w:color w:val="5C5C5C"/>
          <w:kern w:val="0"/>
          <w:szCs w:val="21"/>
        </w:rPr>
        <w:pPrChange w:id="1496" w:author="Xiaolong Liu" w:date="2022-07-21T01:03:00Z">
          <w:pPr>
            <w:widowControl/>
            <w:numPr>
              <w:numId w:val="3"/>
            </w:numPr>
            <w:pBdr>
              <w:left w:val="single" w:sz="18" w:space="0" w:color="6CE26C"/>
            </w:pBdr>
            <w:shd w:val="clear" w:color="auto" w:fill="F8F8F8"/>
            <w:spacing w:line="270" w:lineRule="atLeast"/>
            <w:ind w:left="360" w:hanging="360"/>
            <w:jc w:val="left"/>
          </w:pPr>
        </w:pPrChange>
      </w:pPr>
      <w:ins w:id="1497" w:author="Xiaolong Liu" w:date="2022-07-21T01:01:00Z">
        <w:r w:rsidRPr="00040BD5">
          <w:rPr>
            <w:rFonts w:ascii="Times New Roman" w:eastAsia="宋体" w:hAnsi="Times New Roman" w:cs="Times New Roman"/>
            <w:color w:val="986801"/>
            <w:kern w:val="0"/>
            <w:szCs w:val="21"/>
          </w:rPr>
          <w:t>I</w:t>
        </w:r>
        <w:r w:rsidRPr="00040BD5">
          <w:rPr>
            <w:rFonts w:ascii="Times New Roman" w:eastAsia="宋体" w:hAnsi="Times New Roman" w:cs="Times New Roman"/>
            <w:color w:val="5C5C5C"/>
            <w:kern w:val="0"/>
            <w:szCs w:val="21"/>
          </w:rPr>
          <w:t> = eye(</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w:t>
        </w:r>
        <w:r w:rsidRPr="00040BD5">
          <w:rPr>
            <w:rFonts w:ascii="Times New Roman" w:eastAsia="宋体" w:hAnsi="Times New Roman" w:cs="Times New Roman"/>
            <w:i/>
            <w:iCs/>
            <w:color w:val="A0A1A7"/>
            <w:kern w:val="0"/>
            <w:szCs w:val="21"/>
          </w:rPr>
          <w:t>;</w:t>
        </w:r>
      </w:ins>
    </w:p>
    <w:p w14:paraId="2A3D3234" w14:textId="77777777" w:rsidR="00194243" w:rsidRPr="00194243" w:rsidRDefault="00194243">
      <w:pPr>
        <w:rPr>
          <w:ins w:id="1498" w:author="Xiaolong Liu" w:date="2022-07-21T01:00:00Z"/>
          <w:rFonts w:ascii="Times New Roman" w:hAnsi="Times New Roman" w:cs="Times New Roman"/>
          <w:sz w:val="24"/>
          <w:szCs w:val="28"/>
          <w:rPrChange w:id="1499" w:author="Xiaolong Liu" w:date="2022-07-21T01:03:00Z">
            <w:rPr>
              <w:ins w:id="1500" w:author="Xiaolong Liu" w:date="2022-07-21T01:00:00Z"/>
            </w:rPr>
          </w:rPrChange>
        </w:rPr>
        <w:pPrChange w:id="1501" w:author="Xiaolong Liu" w:date="2022-07-21T01:03:00Z">
          <w:pPr>
            <w:pStyle w:val="a7"/>
            <w:numPr>
              <w:numId w:val="3"/>
            </w:numPr>
            <w:ind w:left="720" w:firstLineChars="0" w:hanging="360"/>
          </w:pPr>
        </w:pPrChange>
      </w:pPr>
    </w:p>
    <w:p w14:paraId="298DA594" w14:textId="0EE3D159" w:rsidR="00194243" w:rsidRPr="000F5B95" w:rsidRDefault="00194243">
      <w:pPr>
        <w:pStyle w:val="a7"/>
        <w:numPr>
          <w:ilvl w:val="0"/>
          <w:numId w:val="3"/>
        </w:numPr>
        <w:ind w:left="720" w:firstLineChars="0"/>
        <w:rPr>
          <w:ins w:id="1502" w:author="Xiaolong Liu" w:date="2022-07-21T01:04:00Z"/>
          <w:rFonts w:ascii="Times New Roman" w:hAnsi="Times New Roman" w:cs="Times New Roman"/>
          <w:sz w:val="24"/>
          <w:szCs w:val="28"/>
          <w:rPrChange w:id="1503" w:author="Xiaolong Liu" w:date="2022-07-21T01:05:00Z">
            <w:rPr>
              <w:ins w:id="1504" w:author="Xiaolong Liu" w:date="2022-07-21T01:04:00Z"/>
            </w:rPr>
          </w:rPrChange>
        </w:rPr>
        <w:pPrChange w:id="1505" w:author="Xiaolong Liu" w:date="2022-07-21T01:05:00Z">
          <w:pPr/>
        </w:pPrChange>
      </w:pPr>
      <w:ins w:id="1506" w:author="Xiaolong Liu" w:date="2022-07-21T01:03:00Z">
        <w:r>
          <w:rPr>
            <w:rFonts w:ascii="Times New Roman" w:hAnsi="Times New Roman" w:cs="Times New Roman"/>
            <w:sz w:val="24"/>
            <w:szCs w:val="28"/>
          </w:rPr>
          <w:t xml:space="preserve">Define the </w:t>
        </w:r>
      </w:ins>
      <w:proofErr w:type="spellStart"/>
      <w:ins w:id="1507" w:author="Xiaolong Liu" w:date="2022-07-21T01:04:00Z">
        <w:r w:rsidRPr="00194243">
          <w:rPr>
            <w:rFonts w:ascii="Times New Roman" w:hAnsi="Times New Roman" w:cs="Times New Roman"/>
            <w:sz w:val="24"/>
            <w:szCs w:val="28"/>
            <w:rPrChange w:id="1508" w:author="Xiaolong Liu" w:date="2022-07-21T01:04:00Z">
              <w:rPr/>
            </w:rPrChange>
          </w:rPr>
          <w:t>the</w:t>
        </w:r>
        <w:proofErr w:type="spellEnd"/>
        <w:r w:rsidRPr="00194243">
          <w:rPr>
            <w:rFonts w:ascii="Times New Roman" w:hAnsi="Times New Roman" w:cs="Times New Roman"/>
            <w:sz w:val="24"/>
            <w:szCs w:val="28"/>
            <w:rPrChange w:id="1509" w:author="Xiaolong Liu" w:date="2022-07-21T01:04:00Z">
              <w:rPr/>
            </w:rPrChange>
          </w:rPr>
          <w:t xml:space="preserve"> normal state dispersion </w:t>
        </w:r>
      </w:ins>
      <m:oMath>
        <m:r>
          <w:ins w:id="1510" w:author="Xiaolong Liu" w:date="2022-07-21T01:04:00Z">
            <w:rPr>
              <w:rFonts w:ascii="Cambria Math" w:hAnsi="Cambria Math" w:cs="Times New Roman"/>
              <w:sz w:val="24"/>
              <w:szCs w:val="28"/>
              <w:rPrChange w:id="1511" w:author="Xiaolong Liu" w:date="2022-07-21T01:04:00Z">
                <w:rPr>
                  <w:rFonts w:ascii="Cambria Math" w:hAnsi="Cambria Math"/>
                </w:rPr>
              </w:rPrChange>
            </w:rPr>
            <m:t>ϵ(</m:t>
          </w:ins>
        </m:r>
        <m:r>
          <w:ins w:id="1512" w:author="Xiaolong Liu" w:date="2022-07-21T01:04:00Z">
            <m:rPr>
              <m:sty m:val="bi"/>
            </m:rPr>
            <w:rPr>
              <w:rFonts w:ascii="Cambria Math" w:hAnsi="Cambria Math" w:cs="Times New Roman"/>
              <w:sz w:val="24"/>
              <w:szCs w:val="28"/>
              <w:rPrChange w:id="1513" w:author="Xiaolong Liu" w:date="2022-07-21T01:04:00Z">
                <w:rPr>
                  <w:rFonts w:ascii="Cambria Math" w:hAnsi="Cambria Math"/>
                </w:rPr>
              </w:rPrChange>
            </w:rPr>
            <m:t>k</m:t>
          </w:ins>
        </m:r>
        <m:r>
          <w:ins w:id="1514" w:author="Xiaolong Liu" w:date="2022-07-21T01:04:00Z">
            <w:rPr>
              <w:rFonts w:ascii="Cambria Math" w:hAnsi="Cambria Math" w:cs="Times New Roman"/>
              <w:sz w:val="24"/>
              <w:szCs w:val="28"/>
              <w:rPrChange w:id="1515" w:author="Xiaolong Liu" w:date="2022-07-21T01:04:00Z">
                <w:rPr>
                  <w:rFonts w:ascii="Cambria Math" w:hAnsi="Cambria Math"/>
                </w:rPr>
              </w:rPrChange>
            </w:rPr>
            <m:t>)</m:t>
          </w:ins>
        </m:r>
      </m:oMath>
      <w:ins w:id="1516" w:author="Xiaolong Liu" w:date="2022-07-21T01:04:00Z">
        <w:r w:rsidRPr="00194243">
          <w:rPr>
            <w:rFonts w:ascii="Times New Roman" w:hAnsi="Times New Roman" w:cs="Times New Roman"/>
            <w:sz w:val="24"/>
            <w:szCs w:val="28"/>
            <w:rPrChange w:id="1517" w:author="Xiaolong Liu" w:date="2022-07-21T01:04:00Z">
              <w:rPr/>
            </w:rPrChange>
          </w:rPr>
          <w:t xml:space="preserve"> and energy gap </w:t>
        </w:r>
      </w:ins>
      <m:oMath>
        <m:r>
          <w:ins w:id="1518" w:author="Xiaolong Liu" w:date="2022-07-21T01:04:00Z">
            <m:rPr>
              <m:sty m:val="p"/>
            </m:rPr>
            <w:rPr>
              <w:rFonts w:ascii="Cambria Math" w:hAnsi="Cambria Math" w:cs="Times New Roman"/>
              <w:sz w:val="24"/>
              <w:szCs w:val="28"/>
              <w:rPrChange w:id="1519" w:author="Xiaolong Liu" w:date="2022-07-21T01:04:00Z">
                <w:rPr>
                  <w:rFonts w:ascii="Cambria Math" w:hAnsi="Cambria Math"/>
                </w:rPr>
              </w:rPrChange>
            </w:rPr>
            <m:t>Δ</m:t>
          </w:ins>
        </m:r>
        <m:r>
          <w:ins w:id="1520" w:author="Xiaolong Liu" w:date="2022-07-21T01:04:00Z">
            <w:rPr>
              <w:rFonts w:ascii="Cambria Math" w:hAnsi="Cambria Math" w:cs="Times New Roman"/>
              <w:sz w:val="24"/>
              <w:szCs w:val="28"/>
              <w:rPrChange w:id="1521" w:author="Xiaolong Liu" w:date="2022-07-21T01:04:00Z">
                <w:rPr>
                  <w:rFonts w:ascii="Cambria Math" w:hAnsi="Cambria Math"/>
                </w:rPr>
              </w:rPrChange>
            </w:rPr>
            <m:t>(</m:t>
          </w:ins>
        </m:r>
        <m:r>
          <w:ins w:id="1522" w:author="Xiaolong Liu" w:date="2022-07-21T01:04:00Z">
            <m:rPr>
              <m:sty m:val="bi"/>
            </m:rPr>
            <w:rPr>
              <w:rFonts w:ascii="Cambria Math" w:hAnsi="Cambria Math" w:cs="Times New Roman"/>
              <w:sz w:val="24"/>
              <w:szCs w:val="28"/>
              <w:rPrChange w:id="1523" w:author="Xiaolong Liu" w:date="2022-07-21T01:04:00Z">
                <w:rPr>
                  <w:rFonts w:ascii="Cambria Math" w:hAnsi="Cambria Math"/>
                </w:rPr>
              </w:rPrChange>
            </w:rPr>
            <m:t>k</m:t>
          </w:ins>
        </m:r>
        <m:r>
          <w:ins w:id="1524" w:author="Xiaolong Liu" w:date="2022-07-21T01:04:00Z">
            <w:rPr>
              <w:rFonts w:ascii="Cambria Math" w:hAnsi="Cambria Math" w:cs="Times New Roman"/>
              <w:sz w:val="24"/>
              <w:szCs w:val="28"/>
              <w:rPrChange w:id="1525" w:author="Xiaolong Liu" w:date="2022-07-21T01:04:00Z">
                <w:rPr>
                  <w:rFonts w:ascii="Cambria Math" w:hAnsi="Cambria Math"/>
                </w:rPr>
              </w:rPrChange>
            </w:rPr>
            <m:t>)</m:t>
          </w:ins>
        </m:r>
      </m:oMath>
      <w:ins w:id="1526" w:author="Xiaolong Liu" w:date="2022-07-21T01:04:00Z">
        <w:r w:rsidR="00605DAE">
          <w:rPr>
            <w:rFonts w:ascii="Times New Roman" w:hAnsi="Times New Roman" w:cs="Times New Roman"/>
            <w:sz w:val="24"/>
            <w:szCs w:val="28"/>
          </w:rPr>
          <w:t xml:space="preserve">, </w:t>
        </w:r>
        <w:r w:rsidRPr="00194243">
          <w:rPr>
            <w:rFonts w:ascii="Times New Roman" w:hAnsi="Times New Roman" w:cs="Times New Roman"/>
            <w:sz w:val="24"/>
            <w:szCs w:val="28"/>
            <w:rPrChange w:id="1527" w:author="Xiaolong Liu" w:date="2022-07-21T01:04:00Z">
              <w:rPr/>
            </w:rPrChange>
          </w:rPr>
          <w:t xml:space="preserve">which are expressed as </w:t>
        </w:r>
        <w:proofErr w:type="spellStart"/>
        <w:r w:rsidRPr="00194243">
          <w:rPr>
            <w:rFonts w:ascii="Times New Roman" w:hAnsi="Times New Roman" w:cs="Times New Roman"/>
            <w:sz w:val="24"/>
            <w:szCs w:val="28"/>
            <w:rPrChange w:id="1528" w:author="Xiaolong Liu" w:date="2022-07-21T01:04:00Z">
              <w:rPr/>
            </w:rPrChange>
          </w:rPr>
          <w:t>E_tb</w:t>
        </w:r>
        <w:proofErr w:type="spellEnd"/>
        <w:r w:rsidRPr="00194243">
          <w:rPr>
            <w:rFonts w:ascii="Times New Roman" w:hAnsi="Times New Roman" w:cs="Times New Roman"/>
            <w:sz w:val="24"/>
            <w:szCs w:val="28"/>
            <w:rPrChange w:id="1529" w:author="Xiaolong Liu" w:date="2022-07-21T01:04:00Z">
              <w:rPr/>
            </w:rPrChange>
          </w:rPr>
          <w:t xml:space="preserve"> and D in the code respectively.</w:t>
        </w:r>
      </w:ins>
      <w:ins w:id="1530" w:author="Xiaolong Liu" w:date="2022-07-21T01:05:00Z">
        <w:r w:rsidR="000F5B95">
          <w:rPr>
            <w:rFonts w:ascii="Times New Roman" w:hAnsi="Times New Roman" w:cs="Times New Roman"/>
            <w:sz w:val="24"/>
            <w:szCs w:val="28"/>
          </w:rPr>
          <w:t xml:space="preserve"> </w:t>
        </w:r>
      </w:ins>
      <w:ins w:id="1531" w:author="Xiaolong Liu" w:date="2022-07-21T01:04:00Z">
        <w:r w:rsidRPr="000F5B95">
          <w:rPr>
            <w:rFonts w:ascii="Times New Roman" w:hAnsi="Times New Roman" w:cs="Times New Roman"/>
            <w:sz w:val="24"/>
            <w:szCs w:val="28"/>
            <w:rPrChange w:id="1532" w:author="Xiaolong Liu" w:date="2022-07-21T01:05:00Z">
              <w:rPr/>
            </w:rPrChange>
          </w:rPr>
          <w:t xml:space="preserve">Take </w:t>
        </w:r>
      </w:ins>
      <m:oMath>
        <m:r>
          <w:ins w:id="1533" w:author="Xiaolong Liu" w:date="2022-07-21T01:04:00Z">
            <w:rPr>
              <w:rFonts w:ascii="Cambria Math" w:hAnsi="Cambria Math" w:cs="Times New Roman"/>
              <w:sz w:val="24"/>
              <w:szCs w:val="28"/>
              <w:rPrChange w:id="1534" w:author="Xiaolong Liu" w:date="2022-07-21T01:05:00Z">
                <w:rPr>
                  <w:rFonts w:ascii="Cambria Math" w:hAnsi="Cambria Math"/>
                </w:rPr>
              </w:rPrChange>
            </w:rPr>
            <m:t>B</m:t>
          </w:ins>
        </m:r>
        <m:sSub>
          <m:sSubPr>
            <m:ctrlPr>
              <w:ins w:id="1535" w:author="Xiaolong Liu" w:date="2022-07-21T01:04:00Z">
                <w:rPr>
                  <w:rFonts w:ascii="Cambria Math" w:hAnsi="Cambria Math" w:cs="Times New Roman"/>
                  <w:i/>
                  <w:iCs/>
                  <w:sz w:val="24"/>
                  <w:szCs w:val="28"/>
                </w:rPr>
              </w:ins>
            </m:ctrlPr>
          </m:sSubPr>
          <m:e>
            <m:r>
              <w:ins w:id="1536" w:author="Xiaolong Liu" w:date="2022-07-21T01:04:00Z">
                <w:rPr>
                  <w:rFonts w:ascii="Cambria Math" w:hAnsi="Cambria Math" w:cs="Times New Roman"/>
                  <w:sz w:val="24"/>
                  <w:szCs w:val="28"/>
                  <w:rPrChange w:id="1537" w:author="Xiaolong Liu" w:date="2022-07-21T01:05:00Z">
                    <w:rPr>
                      <w:rFonts w:ascii="Cambria Math" w:hAnsi="Cambria Math"/>
                    </w:rPr>
                  </w:rPrChange>
                </w:rPr>
                <m:t>i</m:t>
              </w:ins>
            </m:r>
          </m:e>
          <m:sub>
            <m:r>
              <w:ins w:id="1538" w:author="Xiaolong Liu" w:date="2022-07-21T01:04:00Z">
                <w:rPr>
                  <w:rFonts w:ascii="Cambria Math" w:hAnsi="Cambria Math" w:cs="Times New Roman"/>
                  <w:sz w:val="24"/>
                  <w:szCs w:val="28"/>
                  <w:rPrChange w:id="1539" w:author="Xiaolong Liu" w:date="2022-07-21T01:05:00Z">
                    <w:rPr>
                      <w:rFonts w:ascii="Cambria Math" w:hAnsi="Cambria Math"/>
                    </w:rPr>
                  </w:rPrChange>
                </w:rPr>
                <m:t>2</m:t>
              </w:ins>
            </m:r>
          </m:sub>
        </m:sSub>
        <m:r>
          <w:ins w:id="1540" w:author="Xiaolong Liu" w:date="2022-07-21T01:04:00Z">
            <w:rPr>
              <w:rFonts w:ascii="Cambria Math" w:hAnsi="Cambria Math" w:cs="Times New Roman"/>
              <w:sz w:val="24"/>
              <w:szCs w:val="28"/>
              <w:rPrChange w:id="1541" w:author="Xiaolong Liu" w:date="2022-07-21T01:05:00Z">
                <w:rPr>
                  <w:rFonts w:ascii="Cambria Math" w:hAnsi="Cambria Math"/>
                </w:rPr>
              </w:rPrChange>
            </w:rPr>
            <m:t>S</m:t>
          </w:ins>
        </m:r>
        <m:sSub>
          <m:sSubPr>
            <m:ctrlPr>
              <w:ins w:id="1542" w:author="Xiaolong Liu" w:date="2022-07-21T01:04:00Z">
                <w:rPr>
                  <w:rFonts w:ascii="Cambria Math" w:hAnsi="Cambria Math" w:cs="Times New Roman"/>
                  <w:i/>
                  <w:iCs/>
                  <w:sz w:val="24"/>
                  <w:szCs w:val="28"/>
                </w:rPr>
              </w:ins>
            </m:ctrlPr>
          </m:sSubPr>
          <m:e>
            <m:r>
              <w:ins w:id="1543" w:author="Xiaolong Liu" w:date="2022-07-21T01:04:00Z">
                <w:rPr>
                  <w:rFonts w:ascii="Cambria Math" w:hAnsi="Cambria Math" w:cs="Times New Roman"/>
                  <w:sz w:val="24"/>
                  <w:szCs w:val="28"/>
                  <w:rPrChange w:id="1544" w:author="Xiaolong Liu" w:date="2022-07-21T01:05:00Z">
                    <w:rPr>
                      <w:rFonts w:ascii="Cambria Math" w:hAnsi="Cambria Math"/>
                    </w:rPr>
                  </w:rPrChange>
                </w:rPr>
                <m:t>r</m:t>
              </w:ins>
            </m:r>
          </m:e>
          <m:sub>
            <m:r>
              <w:ins w:id="1545" w:author="Xiaolong Liu" w:date="2022-07-21T01:04:00Z">
                <w:rPr>
                  <w:rFonts w:ascii="Cambria Math" w:hAnsi="Cambria Math" w:cs="Times New Roman"/>
                  <w:sz w:val="24"/>
                  <w:szCs w:val="28"/>
                  <w:rPrChange w:id="1546" w:author="Xiaolong Liu" w:date="2022-07-21T01:05:00Z">
                    <w:rPr>
                      <w:rFonts w:ascii="Cambria Math" w:hAnsi="Cambria Math"/>
                    </w:rPr>
                  </w:rPrChange>
                </w:rPr>
                <m:t>2</m:t>
              </w:ins>
            </m:r>
          </m:sub>
        </m:sSub>
        <m:r>
          <w:ins w:id="1547" w:author="Xiaolong Liu" w:date="2022-07-21T01:04:00Z">
            <w:rPr>
              <w:rFonts w:ascii="Cambria Math" w:hAnsi="Cambria Math" w:cs="Times New Roman"/>
              <w:sz w:val="24"/>
              <w:szCs w:val="28"/>
              <w:rPrChange w:id="1548" w:author="Xiaolong Liu" w:date="2022-07-21T01:05:00Z">
                <w:rPr>
                  <w:rFonts w:ascii="Cambria Math" w:hAnsi="Cambria Math"/>
                </w:rPr>
              </w:rPrChange>
            </w:rPr>
            <m:t>CaC</m:t>
          </w:ins>
        </m:r>
        <m:sSub>
          <m:sSubPr>
            <m:ctrlPr>
              <w:ins w:id="1549" w:author="Xiaolong Liu" w:date="2022-07-21T01:04:00Z">
                <w:rPr>
                  <w:rFonts w:ascii="Cambria Math" w:hAnsi="Cambria Math" w:cs="Times New Roman"/>
                  <w:i/>
                  <w:iCs/>
                  <w:sz w:val="24"/>
                  <w:szCs w:val="28"/>
                </w:rPr>
              </w:ins>
            </m:ctrlPr>
          </m:sSubPr>
          <m:e>
            <m:r>
              <w:ins w:id="1550" w:author="Xiaolong Liu" w:date="2022-07-21T01:04:00Z">
                <w:rPr>
                  <w:rFonts w:ascii="Cambria Math" w:hAnsi="Cambria Math" w:cs="Times New Roman"/>
                  <w:sz w:val="24"/>
                  <w:szCs w:val="28"/>
                  <w:rPrChange w:id="1551" w:author="Xiaolong Liu" w:date="2022-07-21T01:05:00Z">
                    <w:rPr>
                      <w:rFonts w:ascii="Cambria Math" w:hAnsi="Cambria Math"/>
                    </w:rPr>
                  </w:rPrChange>
                </w:rPr>
                <m:t>u</m:t>
              </w:ins>
            </m:r>
          </m:e>
          <m:sub>
            <m:r>
              <w:ins w:id="1552" w:author="Xiaolong Liu" w:date="2022-07-21T01:04:00Z">
                <w:rPr>
                  <w:rFonts w:ascii="Cambria Math" w:hAnsi="Cambria Math" w:cs="Times New Roman"/>
                  <w:sz w:val="24"/>
                  <w:szCs w:val="28"/>
                  <w:rPrChange w:id="1553" w:author="Xiaolong Liu" w:date="2022-07-21T01:05:00Z">
                    <w:rPr>
                      <w:rFonts w:ascii="Cambria Math" w:hAnsi="Cambria Math"/>
                    </w:rPr>
                  </w:rPrChange>
                </w:rPr>
                <m:t>2</m:t>
              </w:ins>
            </m:r>
          </m:sub>
        </m:sSub>
        <m:sSub>
          <m:sSubPr>
            <m:ctrlPr>
              <w:ins w:id="1554" w:author="Xiaolong Liu" w:date="2022-07-21T01:04:00Z">
                <w:rPr>
                  <w:rFonts w:ascii="Cambria Math" w:hAnsi="Cambria Math" w:cs="Times New Roman"/>
                  <w:i/>
                  <w:iCs/>
                  <w:sz w:val="24"/>
                  <w:szCs w:val="28"/>
                </w:rPr>
              </w:ins>
            </m:ctrlPr>
          </m:sSubPr>
          <m:e>
            <m:r>
              <w:ins w:id="1555" w:author="Xiaolong Liu" w:date="2022-07-21T01:04:00Z">
                <w:rPr>
                  <w:rFonts w:ascii="Cambria Math" w:hAnsi="Cambria Math" w:cs="Times New Roman"/>
                  <w:sz w:val="24"/>
                  <w:szCs w:val="28"/>
                  <w:rPrChange w:id="1556" w:author="Xiaolong Liu" w:date="2022-07-21T01:05:00Z">
                    <w:rPr>
                      <w:rFonts w:ascii="Cambria Math" w:hAnsi="Cambria Math"/>
                    </w:rPr>
                  </w:rPrChange>
                </w:rPr>
                <m:t>O</m:t>
              </w:ins>
            </m:r>
          </m:e>
          <m:sub>
            <m:r>
              <w:ins w:id="1557" w:author="Xiaolong Liu" w:date="2022-07-21T01:04:00Z">
                <w:rPr>
                  <w:rFonts w:ascii="Cambria Math" w:hAnsi="Cambria Math" w:cs="Times New Roman"/>
                  <w:sz w:val="24"/>
                  <w:szCs w:val="28"/>
                  <w:rPrChange w:id="1558" w:author="Xiaolong Liu" w:date="2022-07-21T01:05:00Z">
                    <w:rPr>
                      <w:rFonts w:ascii="Cambria Math" w:hAnsi="Cambria Math"/>
                    </w:rPr>
                  </w:rPrChange>
                </w:rPr>
                <m:t>8+δ</m:t>
              </w:ins>
            </m:r>
          </m:sub>
        </m:sSub>
      </m:oMath>
      <w:ins w:id="1559" w:author="Xiaolong Liu" w:date="2022-07-21T01:04:00Z">
        <w:r w:rsidRPr="000F5B95">
          <w:rPr>
            <w:rFonts w:ascii="Times New Roman" w:hAnsi="Times New Roman" w:cs="Times New Roman"/>
            <w:iCs/>
            <w:sz w:val="24"/>
            <w:szCs w:val="28"/>
            <w:rPrChange w:id="1560" w:author="Xiaolong Liu" w:date="2022-07-21T01:05:00Z">
              <w:rPr>
                <w:iCs/>
              </w:rPr>
            </w:rPrChange>
          </w:rPr>
          <w:t xml:space="preserve"> </w:t>
        </w:r>
        <w:r w:rsidRPr="000F5B95">
          <w:rPr>
            <w:rFonts w:ascii="Times New Roman" w:hAnsi="Times New Roman" w:cs="Times New Roman"/>
            <w:sz w:val="24"/>
            <w:szCs w:val="28"/>
            <w:rPrChange w:id="1561" w:author="Xiaolong Liu" w:date="2022-07-21T01:05:00Z">
              <w:rPr/>
            </w:rPrChange>
          </w:rPr>
          <w:t>as an example, set the parameters as</w:t>
        </w:r>
      </w:ins>
    </w:p>
    <w:p w14:paraId="3A15E63F" w14:textId="77777777" w:rsidR="00194243" w:rsidRPr="00040BD5" w:rsidRDefault="00194243" w:rsidP="00194243">
      <w:pPr>
        <w:widowControl/>
        <w:numPr>
          <w:ilvl w:val="0"/>
          <w:numId w:val="8"/>
        </w:numPr>
        <w:pBdr>
          <w:left w:val="single" w:sz="18" w:space="0" w:color="6CE26C"/>
        </w:pBdr>
        <w:shd w:val="clear" w:color="auto" w:fill="F8F8F8"/>
        <w:spacing w:line="270" w:lineRule="atLeast"/>
        <w:ind w:left="357" w:hanging="357"/>
        <w:jc w:val="left"/>
        <w:rPr>
          <w:ins w:id="1562" w:author="Xiaolong Liu" w:date="2022-07-21T01:04:00Z"/>
          <w:rFonts w:ascii="Times New Roman" w:eastAsia="宋体" w:hAnsi="Times New Roman" w:cs="Times New Roman"/>
          <w:color w:val="5C5C5C"/>
          <w:kern w:val="0"/>
          <w:szCs w:val="21"/>
        </w:rPr>
      </w:pPr>
      <w:proofErr w:type="spellStart"/>
      <w:ins w:id="1563" w:author="Xiaolong Liu" w:date="2022-07-21T01:04:00Z">
        <w:r w:rsidRPr="00040BD5">
          <w:rPr>
            <w:rFonts w:ascii="Times New Roman" w:eastAsia="宋体" w:hAnsi="Times New Roman" w:cs="Times New Roman"/>
            <w:color w:val="986801"/>
            <w:kern w:val="0"/>
            <w:szCs w:val="21"/>
          </w:rPr>
          <w:t>n_q</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401</w:t>
        </w:r>
        <w:r w:rsidRPr="00040BD5">
          <w:rPr>
            <w:rFonts w:ascii="Times New Roman" w:eastAsia="宋体" w:hAnsi="Times New Roman" w:cs="Times New Roman"/>
            <w:i/>
            <w:iCs/>
            <w:color w:val="A0A1A7"/>
            <w:kern w:val="0"/>
            <w:szCs w:val="21"/>
          </w:rPr>
          <w:t>;</w:t>
        </w:r>
      </w:ins>
    </w:p>
    <w:p w14:paraId="752EE3AA" w14:textId="77777777" w:rsidR="00194243" w:rsidRPr="00040BD5" w:rsidRDefault="00194243" w:rsidP="00194243">
      <w:pPr>
        <w:widowControl/>
        <w:numPr>
          <w:ilvl w:val="0"/>
          <w:numId w:val="8"/>
        </w:numPr>
        <w:pBdr>
          <w:left w:val="single" w:sz="18" w:space="0" w:color="6CE26C"/>
        </w:pBdr>
        <w:shd w:val="clear" w:color="auto" w:fill="FFFFFF"/>
        <w:spacing w:line="270" w:lineRule="atLeast"/>
        <w:ind w:left="357" w:hanging="357"/>
        <w:jc w:val="left"/>
        <w:rPr>
          <w:ins w:id="1564" w:author="Xiaolong Liu" w:date="2022-07-21T01:04:00Z"/>
          <w:rFonts w:ascii="Times New Roman" w:eastAsia="宋体" w:hAnsi="Times New Roman" w:cs="Times New Roman"/>
          <w:color w:val="5C5C5C"/>
          <w:kern w:val="0"/>
          <w:szCs w:val="21"/>
        </w:rPr>
      </w:pPr>
      <w:ins w:id="1565" w:author="Xiaolong Liu" w:date="2022-07-21T01:04:00Z">
        <w:r w:rsidRPr="00040BD5">
          <w:rPr>
            <w:rFonts w:ascii="Times New Roman" w:eastAsia="宋体" w:hAnsi="Times New Roman" w:cs="Times New Roman"/>
            <w:color w:val="986801"/>
            <w:kern w:val="0"/>
            <w:szCs w:val="21"/>
          </w:rPr>
          <w:t>E</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0.024</w:t>
        </w:r>
        <w:r w:rsidRPr="00040BD5">
          <w:rPr>
            <w:rFonts w:ascii="Times New Roman" w:eastAsia="宋体" w:hAnsi="Times New Roman" w:cs="Times New Roman"/>
            <w:i/>
            <w:iCs/>
            <w:color w:val="A0A1A7"/>
            <w:kern w:val="0"/>
            <w:szCs w:val="21"/>
          </w:rPr>
          <w:t>;</w:t>
        </w:r>
      </w:ins>
    </w:p>
    <w:p w14:paraId="22E0D65D" w14:textId="77777777" w:rsidR="00194243" w:rsidRPr="00040BD5" w:rsidRDefault="00194243" w:rsidP="00194243">
      <w:pPr>
        <w:widowControl/>
        <w:numPr>
          <w:ilvl w:val="0"/>
          <w:numId w:val="8"/>
        </w:numPr>
        <w:pBdr>
          <w:left w:val="single" w:sz="18" w:space="0" w:color="6CE26C"/>
        </w:pBdr>
        <w:shd w:val="clear" w:color="auto" w:fill="F8F8F8"/>
        <w:spacing w:line="270" w:lineRule="atLeast"/>
        <w:ind w:left="357" w:hanging="357"/>
        <w:jc w:val="left"/>
        <w:rPr>
          <w:ins w:id="1566" w:author="Xiaolong Liu" w:date="2022-07-21T01:04:00Z"/>
          <w:rFonts w:ascii="Times New Roman" w:eastAsia="宋体" w:hAnsi="Times New Roman" w:cs="Times New Roman"/>
          <w:color w:val="5C5C5C"/>
          <w:kern w:val="0"/>
          <w:szCs w:val="21"/>
        </w:rPr>
      </w:pPr>
      <w:proofErr w:type="spellStart"/>
      <w:ins w:id="1567" w:author="Xiaolong Liu" w:date="2022-07-21T01:04:00Z">
        <w:r w:rsidRPr="00040BD5">
          <w:rPr>
            <w:rFonts w:ascii="Times New Roman" w:eastAsia="宋体" w:hAnsi="Times New Roman" w:cs="Times New Roman"/>
            <w:color w:val="986801"/>
            <w:kern w:val="0"/>
            <w:szCs w:val="21"/>
          </w:rPr>
          <w:t>n_E</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16</w:t>
        </w:r>
        <w:r w:rsidRPr="00040BD5">
          <w:rPr>
            <w:rFonts w:ascii="Times New Roman" w:eastAsia="宋体" w:hAnsi="Times New Roman" w:cs="Times New Roman"/>
            <w:i/>
            <w:iCs/>
            <w:color w:val="A0A1A7"/>
            <w:kern w:val="0"/>
            <w:szCs w:val="21"/>
          </w:rPr>
          <w:t>;</w:t>
        </w:r>
      </w:ins>
    </w:p>
    <w:p w14:paraId="268C6CF4" w14:textId="67597A2E" w:rsidR="00194243" w:rsidRPr="00040BD5" w:rsidRDefault="00D16157" w:rsidP="00194243">
      <w:pPr>
        <w:widowControl/>
        <w:numPr>
          <w:ilvl w:val="0"/>
          <w:numId w:val="8"/>
        </w:numPr>
        <w:pBdr>
          <w:left w:val="single" w:sz="18" w:space="0" w:color="6CE26C"/>
        </w:pBdr>
        <w:shd w:val="clear" w:color="auto" w:fill="FFFFFF"/>
        <w:spacing w:line="270" w:lineRule="atLeast"/>
        <w:ind w:left="357" w:hanging="357"/>
        <w:jc w:val="left"/>
        <w:rPr>
          <w:ins w:id="1568" w:author="Xiaolong Liu" w:date="2022-07-21T01:04:00Z"/>
          <w:rFonts w:ascii="Times New Roman" w:eastAsia="宋体" w:hAnsi="Times New Roman" w:cs="Times New Roman"/>
          <w:color w:val="5C5C5C"/>
          <w:kern w:val="0"/>
          <w:szCs w:val="21"/>
        </w:rPr>
      </w:pPr>
      <w:r>
        <w:rPr>
          <w:rFonts w:ascii="Times New Roman" w:eastAsia="宋体" w:hAnsi="Times New Roman" w:cs="Times New Roman"/>
          <w:color w:val="986801"/>
          <w:kern w:val="0"/>
          <w:szCs w:val="21"/>
        </w:rPr>
        <w:t>U0</w:t>
      </w:r>
      <w:commentRangeStart w:id="1569"/>
      <w:ins w:id="1570" w:author="Xiaolong Liu" w:date="2022-07-21T01:04:00Z">
        <w:r w:rsidR="00194243" w:rsidRPr="00040BD5">
          <w:rPr>
            <w:rFonts w:ascii="Times New Roman" w:eastAsia="宋体" w:hAnsi="Times New Roman" w:cs="Times New Roman"/>
            <w:color w:val="5C5C5C"/>
            <w:kern w:val="0"/>
            <w:szCs w:val="21"/>
          </w:rPr>
          <w:t> = </w:t>
        </w:r>
        <w:r w:rsidR="00194243" w:rsidRPr="00040BD5">
          <w:rPr>
            <w:rFonts w:ascii="Times New Roman" w:eastAsia="宋体" w:hAnsi="Times New Roman" w:cs="Times New Roman"/>
            <w:color w:val="986801"/>
            <w:kern w:val="0"/>
            <w:szCs w:val="21"/>
          </w:rPr>
          <w:t>0.1</w:t>
        </w:r>
        <w:r w:rsidR="00194243" w:rsidRPr="00040BD5">
          <w:rPr>
            <w:rFonts w:ascii="Times New Roman" w:eastAsia="宋体" w:hAnsi="Times New Roman" w:cs="Times New Roman"/>
            <w:i/>
            <w:iCs/>
            <w:color w:val="A0A1A7"/>
            <w:kern w:val="0"/>
            <w:szCs w:val="21"/>
          </w:rPr>
          <w:t>;</w:t>
        </w:r>
      </w:ins>
      <w:commentRangeEnd w:id="1569"/>
      <w:ins w:id="1571" w:author="Xiaolong Liu" w:date="2022-07-21T01:47:00Z">
        <w:r w:rsidR="00776449">
          <w:rPr>
            <w:rStyle w:val="aa"/>
          </w:rPr>
          <w:commentReference w:id="1569"/>
        </w:r>
      </w:ins>
    </w:p>
    <w:p w14:paraId="743C84D6" w14:textId="77777777" w:rsidR="00194243" w:rsidRPr="00040BD5" w:rsidRDefault="00194243" w:rsidP="00194243">
      <w:pPr>
        <w:widowControl/>
        <w:numPr>
          <w:ilvl w:val="0"/>
          <w:numId w:val="8"/>
        </w:numPr>
        <w:pBdr>
          <w:left w:val="single" w:sz="18" w:space="0" w:color="6CE26C"/>
        </w:pBdr>
        <w:shd w:val="clear" w:color="auto" w:fill="F8F8F8"/>
        <w:spacing w:line="270" w:lineRule="atLeast"/>
        <w:ind w:left="357" w:hanging="357"/>
        <w:jc w:val="left"/>
        <w:rPr>
          <w:ins w:id="1572" w:author="Xiaolong Liu" w:date="2022-07-21T01:04:00Z"/>
          <w:rFonts w:ascii="Times New Roman" w:eastAsia="宋体" w:hAnsi="Times New Roman" w:cs="Times New Roman"/>
          <w:color w:val="5C5C5C"/>
          <w:kern w:val="0"/>
          <w:szCs w:val="21"/>
        </w:rPr>
      </w:pPr>
      <w:ins w:id="1573" w:author="Xiaolong Liu" w:date="2022-07-21T01:04:00Z">
        <w:r w:rsidRPr="00040BD5">
          <w:rPr>
            <w:rFonts w:ascii="Times New Roman" w:eastAsia="宋体" w:hAnsi="Times New Roman" w:cs="Times New Roman"/>
            <w:color w:val="986801"/>
            <w:kern w:val="0"/>
            <w:szCs w:val="21"/>
          </w:rPr>
          <w:t>E_tb</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0.1305</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0.5951</w:t>
        </w:r>
        <w:r w:rsidRPr="00040BD5">
          <w:rPr>
            <w:rFonts w:ascii="Times New Roman" w:eastAsia="宋体" w:hAnsi="Times New Roman" w:cs="Times New Roman"/>
            <w:color w:val="5C5C5C"/>
            <w:kern w:val="0"/>
            <w:szCs w:val="21"/>
          </w:rPr>
          <w:t>*(cos(kx)+cos(ky))/</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w:t>
        </w:r>
        <w:r w:rsidRPr="00040BD5">
          <w:rPr>
            <w:rFonts w:ascii="Times New Roman" w:eastAsia="宋体" w:hAnsi="Times New Roman" w:cs="Times New Roman"/>
            <w:color w:val="986801"/>
            <w:kern w:val="0"/>
            <w:szCs w:val="21"/>
          </w:rPr>
          <w:t>0.1636</w:t>
        </w:r>
        <w:r w:rsidRPr="00040BD5">
          <w:rPr>
            <w:rFonts w:ascii="Times New Roman" w:eastAsia="宋体" w:hAnsi="Times New Roman" w:cs="Times New Roman"/>
            <w:color w:val="5C5C5C"/>
            <w:kern w:val="0"/>
            <w:szCs w:val="21"/>
          </w:rPr>
          <w:t>*cos(kx).*cos(ky)-</w:t>
        </w:r>
        <w:r w:rsidRPr="00040BD5">
          <w:rPr>
            <w:rFonts w:ascii="Times New Roman" w:eastAsia="宋体" w:hAnsi="Times New Roman" w:cs="Times New Roman"/>
            <w:color w:val="986801"/>
            <w:kern w:val="0"/>
            <w:szCs w:val="21"/>
          </w:rPr>
          <w:t>0.0519</w:t>
        </w:r>
        <w:r w:rsidRPr="00040BD5">
          <w:rPr>
            <w:rFonts w:ascii="Times New Roman" w:eastAsia="宋体" w:hAnsi="Times New Roman" w:cs="Times New Roman"/>
            <w:color w:val="5C5C5C"/>
            <w:kern w:val="0"/>
            <w:szCs w:val="21"/>
          </w:rPr>
          <w:t>*(cos(</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*kx)+cos(</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*ky))/</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0.1117</w:t>
        </w:r>
        <w:r w:rsidRPr="00040BD5">
          <w:rPr>
            <w:rFonts w:ascii="Times New Roman" w:eastAsia="宋体" w:hAnsi="Times New Roman" w:cs="Times New Roman"/>
            <w:color w:val="5C5C5C"/>
            <w:kern w:val="0"/>
            <w:szCs w:val="21"/>
          </w:rPr>
          <w:t>*(cos(</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*kx).*cos(ky)+cos(kx).*cos(</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*ky))/</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0.0510</w:t>
        </w:r>
        <w:r w:rsidRPr="00040BD5">
          <w:rPr>
            <w:rFonts w:ascii="Times New Roman" w:eastAsia="宋体" w:hAnsi="Times New Roman" w:cs="Times New Roman"/>
            <w:color w:val="5C5C5C"/>
            <w:kern w:val="0"/>
            <w:szCs w:val="21"/>
          </w:rPr>
          <w:t>*cos(</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*kx).*cos(</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*ky)</w:t>
        </w:r>
      </w:ins>
    </w:p>
    <w:p w14:paraId="50C0E86C" w14:textId="77777777" w:rsidR="00194243" w:rsidRPr="00040BD5" w:rsidRDefault="00194243" w:rsidP="00194243">
      <w:pPr>
        <w:widowControl/>
        <w:numPr>
          <w:ilvl w:val="0"/>
          <w:numId w:val="8"/>
        </w:numPr>
        <w:pBdr>
          <w:left w:val="single" w:sz="18" w:space="0" w:color="6CE26C"/>
        </w:pBdr>
        <w:shd w:val="clear" w:color="auto" w:fill="FFFFFF"/>
        <w:spacing w:line="270" w:lineRule="atLeast"/>
        <w:ind w:left="357" w:hanging="357"/>
        <w:jc w:val="left"/>
        <w:rPr>
          <w:ins w:id="1574" w:author="Xiaolong Liu" w:date="2022-07-21T01:04:00Z"/>
          <w:rFonts w:ascii="Times New Roman" w:eastAsia="宋体" w:hAnsi="Times New Roman" w:cs="Times New Roman"/>
          <w:color w:val="5C5C5C"/>
          <w:kern w:val="0"/>
          <w:szCs w:val="21"/>
        </w:rPr>
      </w:pPr>
      <w:commentRangeStart w:id="1575"/>
      <w:commentRangeStart w:id="1576"/>
      <w:ins w:id="1577" w:author="Xiaolong Liu" w:date="2022-07-21T01:04:00Z">
        <w:r w:rsidRPr="00040BD5">
          <w:rPr>
            <w:rFonts w:ascii="Times New Roman" w:eastAsia="宋体" w:hAnsi="Times New Roman" w:cs="Times New Roman"/>
            <w:color w:val="986801"/>
            <w:kern w:val="0"/>
            <w:szCs w:val="21"/>
          </w:rPr>
          <w:t>D</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986801"/>
            <w:kern w:val="0"/>
            <w:szCs w:val="21"/>
          </w:rPr>
          <w:t>0.025</w:t>
        </w:r>
        <w:r w:rsidRPr="00040BD5">
          <w:rPr>
            <w:rFonts w:ascii="Times New Roman" w:eastAsia="宋体" w:hAnsi="Times New Roman" w:cs="Times New Roman"/>
            <w:color w:val="5C5C5C"/>
            <w:kern w:val="0"/>
            <w:szCs w:val="21"/>
          </w:rPr>
          <w:t>/</w:t>
        </w:r>
        <w:r w:rsidRPr="00040BD5">
          <w:rPr>
            <w:rFonts w:ascii="Times New Roman" w:eastAsia="宋体" w:hAnsi="Times New Roman" w:cs="Times New Roman"/>
            <w:color w:val="986801"/>
            <w:kern w:val="0"/>
            <w:szCs w:val="21"/>
          </w:rPr>
          <w:t>2</w:t>
        </w:r>
        <w:r w:rsidRPr="00040BD5">
          <w:rPr>
            <w:rFonts w:ascii="Times New Roman" w:eastAsia="宋体" w:hAnsi="Times New Roman" w:cs="Times New Roman"/>
            <w:color w:val="5C5C5C"/>
            <w:kern w:val="0"/>
            <w:szCs w:val="21"/>
          </w:rPr>
          <w:t>*(cos(</w:t>
        </w:r>
        <w:proofErr w:type="spellStart"/>
        <w:r w:rsidRPr="00040BD5">
          <w:rPr>
            <w:rFonts w:ascii="Times New Roman" w:eastAsia="宋体" w:hAnsi="Times New Roman" w:cs="Times New Roman"/>
            <w:color w:val="5C5C5C"/>
            <w:kern w:val="0"/>
            <w:szCs w:val="21"/>
          </w:rPr>
          <w:t>kx</w:t>
        </w:r>
        <w:proofErr w:type="spellEnd"/>
        <w:r w:rsidRPr="00040BD5">
          <w:rPr>
            <w:rFonts w:ascii="Times New Roman" w:eastAsia="宋体" w:hAnsi="Times New Roman" w:cs="Times New Roman"/>
            <w:color w:val="5C5C5C"/>
            <w:kern w:val="0"/>
            <w:szCs w:val="21"/>
          </w:rPr>
          <w:t>)-cos(</w:t>
        </w:r>
        <w:proofErr w:type="spellStart"/>
        <w:r w:rsidRPr="00040BD5">
          <w:rPr>
            <w:rFonts w:ascii="Times New Roman" w:eastAsia="宋体" w:hAnsi="Times New Roman" w:cs="Times New Roman"/>
            <w:color w:val="5C5C5C"/>
            <w:kern w:val="0"/>
            <w:szCs w:val="21"/>
          </w:rPr>
          <w:t>ky</w:t>
        </w:r>
        <w:proofErr w:type="spellEnd"/>
        <w:r w:rsidRPr="00040BD5">
          <w:rPr>
            <w:rFonts w:ascii="Times New Roman" w:eastAsia="宋体" w:hAnsi="Times New Roman" w:cs="Times New Roman"/>
            <w:color w:val="5C5C5C"/>
            <w:kern w:val="0"/>
            <w:szCs w:val="21"/>
          </w:rPr>
          <w:t>))</w:t>
        </w:r>
      </w:ins>
      <w:commentRangeEnd w:id="1575"/>
      <w:ins w:id="1578" w:author="Xiaolong Liu" w:date="2022-07-21T01:27:00Z">
        <w:r w:rsidR="00E108D6">
          <w:rPr>
            <w:rStyle w:val="aa"/>
          </w:rPr>
          <w:commentReference w:id="1575"/>
        </w:r>
      </w:ins>
      <w:commentRangeEnd w:id="1576"/>
      <w:r w:rsidR="00AB5B91">
        <w:rPr>
          <w:rStyle w:val="aa"/>
        </w:rPr>
        <w:commentReference w:id="1576"/>
      </w:r>
    </w:p>
    <w:p w14:paraId="1B812CE8" w14:textId="3D6316B2" w:rsidR="00E240A8" w:rsidRPr="00957BFF" w:rsidRDefault="00194243" w:rsidP="00E240A8">
      <w:pPr>
        <w:rPr>
          <w:ins w:id="1579" w:author="Xiaolong Liu" w:date="2022-07-21T01:37:00Z"/>
          <w:rFonts w:ascii="Times New Roman" w:hAnsi="Times New Roman" w:cs="Times New Roman"/>
          <w:sz w:val="24"/>
          <w:szCs w:val="24"/>
          <w:rPrChange w:id="1580" w:author="Xiaolong Liu" w:date="2022-07-21T03:12:00Z">
            <w:rPr>
              <w:ins w:id="1581" w:author="Xiaolong Liu" w:date="2022-07-21T01:37:00Z"/>
              <w:rFonts w:ascii="Times New Roman" w:hAnsi="Times New Roman" w:cs="Times New Roman"/>
            </w:rPr>
          </w:rPrChange>
        </w:rPr>
      </w:pPr>
      <w:ins w:id="1582" w:author="Xiaolong Liu" w:date="2022-07-21T01:04:00Z">
        <w:r w:rsidRPr="002B4446">
          <w:rPr>
            <w:rFonts w:ascii="Times New Roman" w:hAnsi="Times New Roman" w:cs="Times New Roman"/>
            <w:sz w:val="24"/>
            <w:szCs w:val="28"/>
          </w:rPr>
          <w:lastRenderedPageBreak/>
          <w:t xml:space="preserve">The </w:t>
        </w:r>
        <w:r>
          <w:rPr>
            <w:rFonts w:ascii="Times New Roman" w:hAnsi="Times New Roman" w:cs="Times New Roman"/>
            <w:sz w:val="24"/>
            <w:szCs w:val="28"/>
          </w:rPr>
          <w:t>parameterization</w:t>
        </w:r>
        <w:r w:rsidRPr="002B4446">
          <w:rPr>
            <w:rFonts w:ascii="Times New Roman" w:hAnsi="Times New Roman" w:cs="Times New Roman"/>
            <w:sz w:val="24"/>
            <w:szCs w:val="28"/>
          </w:rPr>
          <w:t xml:space="preserve"> is fro</w:t>
        </w:r>
        <w:r>
          <w:rPr>
            <w:rFonts w:ascii="Times New Roman" w:hAnsi="Times New Roman" w:cs="Times New Roman"/>
            <w:sz w:val="24"/>
            <w:szCs w:val="28"/>
          </w:rPr>
          <w:t xml:space="preserve">m </w:t>
        </w:r>
        <w:commentRangeStart w:id="1583"/>
        <w:r>
          <w:rPr>
            <w:rFonts w:ascii="Times New Roman" w:hAnsi="Times New Roman" w:cs="Times New Roman"/>
            <w:sz w:val="24"/>
            <w:szCs w:val="28"/>
          </w:rPr>
          <w:t>Wang</w:t>
        </w:r>
      </w:ins>
      <w:r w:rsidR="007B42C1">
        <w:rPr>
          <w:rFonts w:ascii="Times New Roman" w:hAnsi="Times New Roman" w:cs="Times New Roman"/>
          <w:sz w:val="24"/>
          <w:szCs w:val="28"/>
        </w:rPr>
        <w:t xml:space="preserve"> </w:t>
      </w:r>
      <w:ins w:id="1584" w:author="Xiaolong Liu" w:date="2022-07-21T01:04:00Z">
        <w:r>
          <w:rPr>
            <w:rFonts w:ascii="Times New Roman" w:hAnsi="Times New Roman" w:cs="Times New Roman"/>
            <w:sz w:val="24"/>
            <w:szCs w:val="28"/>
          </w:rPr>
          <w:t>and Lee (2003)</w:t>
        </w:r>
        <w:commentRangeEnd w:id="1583"/>
        <w:r>
          <w:rPr>
            <w:rStyle w:val="aa"/>
          </w:rPr>
          <w:commentReference w:id="1583"/>
        </w:r>
      </w:ins>
      <w:r w:rsidR="007B42C1" w:rsidRPr="007B42C1">
        <w:rPr>
          <w:rFonts w:ascii="Times New Roman" w:hAnsi="Times New Roman" w:cs="Times New Roman"/>
          <w:sz w:val="24"/>
          <w:szCs w:val="28"/>
          <w:vertAlign w:val="superscript"/>
        </w:rPr>
        <w:fldChar w:fldCharType="begin"/>
      </w:r>
      <w:r w:rsidR="007B42C1" w:rsidRPr="007B42C1">
        <w:rPr>
          <w:rFonts w:ascii="Times New Roman" w:hAnsi="Times New Roman" w:cs="Times New Roman"/>
          <w:sz w:val="24"/>
          <w:szCs w:val="28"/>
          <w:vertAlign w:val="superscript"/>
        </w:rPr>
        <w:instrText xml:space="preserve"> REF _Ref109323531 \r \h </w:instrText>
      </w:r>
      <w:r w:rsidR="007B42C1">
        <w:rPr>
          <w:rFonts w:ascii="Times New Roman" w:hAnsi="Times New Roman" w:cs="Times New Roman"/>
          <w:sz w:val="24"/>
          <w:szCs w:val="28"/>
          <w:vertAlign w:val="superscript"/>
        </w:rPr>
        <w:instrText xml:space="preserve"> \* MERGEFORMAT </w:instrText>
      </w:r>
      <w:r w:rsidR="007B42C1" w:rsidRPr="007B42C1">
        <w:rPr>
          <w:rFonts w:ascii="Times New Roman" w:hAnsi="Times New Roman" w:cs="Times New Roman"/>
          <w:sz w:val="24"/>
          <w:szCs w:val="28"/>
          <w:vertAlign w:val="superscript"/>
        </w:rPr>
      </w:r>
      <w:r w:rsidR="007B42C1" w:rsidRPr="007B42C1">
        <w:rPr>
          <w:rFonts w:ascii="Times New Roman" w:hAnsi="Times New Roman" w:cs="Times New Roman"/>
          <w:sz w:val="24"/>
          <w:szCs w:val="28"/>
          <w:vertAlign w:val="superscript"/>
        </w:rPr>
        <w:fldChar w:fldCharType="separate"/>
      </w:r>
      <w:r w:rsidR="007B42C1" w:rsidRPr="007B42C1">
        <w:rPr>
          <w:rFonts w:ascii="Times New Roman" w:hAnsi="Times New Roman" w:cs="Times New Roman"/>
          <w:sz w:val="24"/>
          <w:szCs w:val="28"/>
          <w:vertAlign w:val="superscript"/>
        </w:rPr>
        <w:t>[2]</w:t>
      </w:r>
      <w:r w:rsidR="007B42C1" w:rsidRPr="007B42C1">
        <w:rPr>
          <w:rFonts w:ascii="Times New Roman" w:hAnsi="Times New Roman" w:cs="Times New Roman"/>
          <w:sz w:val="24"/>
          <w:szCs w:val="28"/>
          <w:vertAlign w:val="superscript"/>
        </w:rPr>
        <w:fldChar w:fldCharType="end"/>
      </w:r>
      <w:ins w:id="1585" w:author="Xiaolong Liu" w:date="2022-07-21T03:14:00Z">
        <w:r w:rsidR="008E075A">
          <w:rPr>
            <w:rFonts w:ascii="Times New Roman" w:hAnsi="Times New Roman" w:cs="Times New Roman"/>
            <w:sz w:val="24"/>
            <w:szCs w:val="28"/>
          </w:rPr>
          <w:t xml:space="preserve">, which is taken from </w:t>
        </w:r>
      </w:ins>
      <w:ins w:id="1586" w:author="Xiaolong Liu" w:date="2022-07-21T03:12:00Z">
        <w:r w:rsidR="00957BFF">
          <w:rPr>
            <w:rFonts w:ascii="Times New Roman" w:hAnsi="Times New Roman" w:cs="Times New Roman"/>
            <w:sz w:val="24"/>
            <w:szCs w:val="28"/>
          </w:rPr>
          <w:t xml:space="preserve">Norman </w:t>
        </w:r>
      </w:ins>
      <w:ins w:id="1587" w:author="Xiaolong Liu" w:date="2022-07-21T03:13:00Z">
        <w:r w:rsidR="009B6021">
          <w:rPr>
            <w:rFonts w:ascii="Times New Roman" w:hAnsi="Times New Roman" w:cs="Times New Roman"/>
            <w:sz w:val="24"/>
            <w:szCs w:val="28"/>
          </w:rPr>
          <w:t>(</w:t>
        </w:r>
      </w:ins>
      <w:ins w:id="1588" w:author="Xiaolong Liu" w:date="2022-07-21T03:12:00Z">
        <w:r w:rsidR="00957BFF">
          <w:rPr>
            <w:rFonts w:ascii="Times New Roman" w:hAnsi="Times New Roman" w:cs="Times New Roman"/>
            <w:sz w:val="24"/>
            <w:szCs w:val="28"/>
          </w:rPr>
          <w:t>1995</w:t>
        </w:r>
      </w:ins>
      <w:ins w:id="1589" w:author="Xiaolong Liu" w:date="2022-07-21T03:13:00Z">
        <w:r w:rsidR="009B6021">
          <w:rPr>
            <w:rFonts w:ascii="Times New Roman" w:hAnsi="Times New Roman" w:cs="Times New Roman"/>
            <w:sz w:val="24"/>
            <w:szCs w:val="28"/>
          </w:rPr>
          <w:t>)</w:t>
        </w:r>
      </w:ins>
      <w:r w:rsidR="00C74AAD" w:rsidRPr="00C74AAD">
        <w:rPr>
          <w:rFonts w:ascii="Times New Roman" w:hAnsi="Times New Roman" w:cs="Times New Roman"/>
          <w:sz w:val="24"/>
          <w:szCs w:val="28"/>
          <w:vertAlign w:val="superscript"/>
        </w:rPr>
        <w:fldChar w:fldCharType="begin"/>
      </w:r>
      <w:r w:rsidR="00C74AAD" w:rsidRPr="00C74AAD">
        <w:rPr>
          <w:rFonts w:ascii="Times New Roman" w:hAnsi="Times New Roman" w:cs="Times New Roman"/>
          <w:sz w:val="24"/>
          <w:szCs w:val="28"/>
          <w:vertAlign w:val="superscript"/>
        </w:rPr>
        <w:instrText xml:space="preserve"> REF _Ref109325849 \r \h </w:instrText>
      </w:r>
      <w:r w:rsidR="00C74AAD">
        <w:rPr>
          <w:rFonts w:ascii="Times New Roman" w:hAnsi="Times New Roman" w:cs="Times New Roman"/>
          <w:sz w:val="24"/>
          <w:szCs w:val="28"/>
          <w:vertAlign w:val="superscript"/>
        </w:rPr>
        <w:instrText xml:space="preserve"> \* MERGEFORMAT </w:instrText>
      </w:r>
      <w:r w:rsidR="00C74AAD" w:rsidRPr="00C74AAD">
        <w:rPr>
          <w:rFonts w:ascii="Times New Roman" w:hAnsi="Times New Roman" w:cs="Times New Roman"/>
          <w:sz w:val="24"/>
          <w:szCs w:val="28"/>
          <w:vertAlign w:val="superscript"/>
        </w:rPr>
      </w:r>
      <w:r w:rsidR="00C74AAD" w:rsidRPr="00C74AAD">
        <w:rPr>
          <w:rFonts w:ascii="Times New Roman" w:hAnsi="Times New Roman" w:cs="Times New Roman"/>
          <w:sz w:val="24"/>
          <w:szCs w:val="28"/>
          <w:vertAlign w:val="superscript"/>
        </w:rPr>
        <w:fldChar w:fldCharType="separate"/>
      </w:r>
      <w:r w:rsidR="00C74AAD" w:rsidRPr="00C74AAD">
        <w:rPr>
          <w:rFonts w:ascii="Times New Roman" w:hAnsi="Times New Roman" w:cs="Times New Roman"/>
          <w:sz w:val="24"/>
          <w:szCs w:val="28"/>
          <w:vertAlign w:val="superscript"/>
        </w:rPr>
        <w:t>[5]</w:t>
      </w:r>
      <w:r w:rsidR="00C74AAD" w:rsidRPr="00C74AAD">
        <w:rPr>
          <w:rFonts w:ascii="Times New Roman" w:hAnsi="Times New Roman" w:cs="Times New Roman"/>
          <w:sz w:val="24"/>
          <w:szCs w:val="28"/>
          <w:vertAlign w:val="superscript"/>
        </w:rPr>
        <w:fldChar w:fldCharType="end"/>
      </w:r>
      <w:ins w:id="1590" w:author="Xiaolong Liu" w:date="2022-07-21T03:12:00Z">
        <w:r w:rsidR="00957BFF">
          <w:rPr>
            <w:rFonts w:ascii="Times New Roman" w:hAnsi="Times New Roman" w:cs="Times New Roman"/>
            <w:sz w:val="24"/>
            <w:szCs w:val="28"/>
          </w:rPr>
          <w:t>.</w:t>
        </w:r>
      </w:ins>
      <w:ins w:id="1591" w:author="Xiaolong Liu" w:date="2022-07-21T01:37:00Z">
        <w:r w:rsidR="00E240A8">
          <w:rPr>
            <w:rFonts w:ascii="Times New Roman" w:hAnsi="Times New Roman" w:cs="Times New Roman"/>
            <w:sz w:val="24"/>
            <w:szCs w:val="28"/>
          </w:rPr>
          <w:t xml:space="preserve"> </w:t>
        </w:r>
      </w:ins>
      <w:ins w:id="1592" w:author="Xiaolong Liu" w:date="2022-07-21T03:13:00Z">
        <w:r w:rsidR="00957BFF">
          <w:rPr>
            <w:rFonts w:ascii="Times New Roman" w:hAnsi="Times New Roman" w:cs="Times New Roman"/>
            <w:sz w:val="24"/>
            <w:szCs w:val="28"/>
          </w:rPr>
          <w:t>More parameterizations can be found in Table 3.1 of Jenifer Hoffman’s PhD thesis</w:t>
        </w:r>
      </w:ins>
      <w:r w:rsidR="00AB5B91" w:rsidRPr="00AB5B91">
        <w:rPr>
          <w:rFonts w:ascii="Times New Roman" w:hAnsi="Times New Roman" w:cs="Times New Roman"/>
          <w:sz w:val="24"/>
          <w:szCs w:val="28"/>
          <w:vertAlign w:val="superscript"/>
        </w:rPr>
        <w:fldChar w:fldCharType="begin"/>
      </w:r>
      <w:r w:rsidR="00AB5B91" w:rsidRPr="00AB5B91">
        <w:rPr>
          <w:rFonts w:ascii="Times New Roman" w:hAnsi="Times New Roman" w:cs="Times New Roman"/>
          <w:sz w:val="24"/>
          <w:szCs w:val="28"/>
          <w:vertAlign w:val="superscript"/>
        </w:rPr>
        <w:instrText xml:space="preserve"> REF _Ref109326107 \r \h </w:instrText>
      </w:r>
      <w:r w:rsidR="00AB5B91">
        <w:rPr>
          <w:rFonts w:ascii="Times New Roman" w:hAnsi="Times New Roman" w:cs="Times New Roman"/>
          <w:sz w:val="24"/>
          <w:szCs w:val="28"/>
          <w:vertAlign w:val="superscript"/>
        </w:rPr>
        <w:instrText xml:space="preserve"> \* MERGEFORMAT </w:instrText>
      </w:r>
      <w:r w:rsidR="00AB5B91" w:rsidRPr="00AB5B91">
        <w:rPr>
          <w:rFonts w:ascii="Times New Roman" w:hAnsi="Times New Roman" w:cs="Times New Roman"/>
          <w:sz w:val="24"/>
          <w:szCs w:val="28"/>
          <w:vertAlign w:val="superscript"/>
        </w:rPr>
      </w:r>
      <w:r w:rsidR="00AB5B91" w:rsidRPr="00AB5B91">
        <w:rPr>
          <w:rFonts w:ascii="Times New Roman" w:hAnsi="Times New Roman" w:cs="Times New Roman"/>
          <w:sz w:val="24"/>
          <w:szCs w:val="28"/>
          <w:vertAlign w:val="superscript"/>
        </w:rPr>
        <w:fldChar w:fldCharType="separate"/>
      </w:r>
      <w:r w:rsidR="00AB5B91" w:rsidRPr="00AB5B91">
        <w:rPr>
          <w:rFonts w:ascii="Times New Roman" w:hAnsi="Times New Roman" w:cs="Times New Roman"/>
          <w:sz w:val="24"/>
          <w:szCs w:val="28"/>
          <w:vertAlign w:val="superscript"/>
        </w:rPr>
        <w:t>[6]</w:t>
      </w:r>
      <w:r w:rsidR="00AB5B91" w:rsidRPr="00AB5B91">
        <w:rPr>
          <w:rFonts w:ascii="Times New Roman" w:hAnsi="Times New Roman" w:cs="Times New Roman"/>
          <w:sz w:val="24"/>
          <w:szCs w:val="28"/>
          <w:vertAlign w:val="superscript"/>
        </w:rPr>
        <w:fldChar w:fldCharType="end"/>
      </w:r>
      <w:ins w:id="1593" w:author="Xiaolong Liu" w:date="2022-07-21T03:13:00Z">
        <w:r w:rsidR="00957BFF" w:rsidRPr="00AB5B91">
          <w:rPr>
            <w:rFonts w:ascii="Times New Roman" w:hAnsi="Times New Roman" w:cs="Times New Roman"/>
            <w:sz w:val="24"/>
            <w:szCs w:val="28"/>
          </w:rPr>
          <w:t xml:space="preserve">. </w:t>
        </w:r>
      </w:ins>
      <w:moveToRangeStart w:id="1594" w:author="Xiaolong Liu" w:date="2022-07-21T01:37:00Z" w:name="move109259849"/>
      <w:moveTo w:id="1595" w:author="Xiaolong Liu" w:date="2022-07-21T01:37:00Z">
        <w:r w:rsidR="00E240A8" w:rsidRPr="002B4446">
          <w:rPr>
            <w:rFonts w:ascii="Times New Roman" w:hAnsi="Times New Roman" w:cs="Times New Roman"/>
            <w:color w:val="000000" w:themeColor="text1"/>
            <w:sz w:val="24"/>
            <w:szCs w:val="28"/>
          </w:rPr>
          <w:t xml:space="preserve">For </w:t>
        </w:r>
        <m:oMath>
          <m:r>
            <w:rPr>
              <w:rFonts w:ascii="Cambria Math" w:hAnsi="Cambria Math" w:cs="Times New Roman"/>
              <w:sz w:val="24"/>
              <w:szCs w:val="28"/>
            </w:rPr>
            <m:t>B</m:t>
          </m:r>
          <m:sSub>
            <m:sSubPr>
              <m:ctrlPr>
                <w:rPr>
                  <w:rFonts w:ascii="Cambria Math" w:hAnsi="Cambria Math" w:cs="Times New Roman"/>
                  <w:i/>
                  <w:iCs/>
                  <w:sz w:val="24"/>
                  <w:szCs w:val="28"/>
                </w:rPr>
              </m:ctrlPr>
            </m:sSubPr>
            <m:e>
              <m:r>
                <w:rPr>
                  <w:rFonts w:ascii="Cambria Math" w:hAnsi="Cambria Math" w:cs="Times New Roman"/>
                  <w:sz w:val="24"/>
                  <w:szCs w:val="28"/>
                </w:rPr>
                <m:t>i</m:t>
              </m:r>
            </m:e>
            <m:sub>
              <m:r>
                <w:rPr>
                  <w:rFonts w:ascii="Cambria Math" w:hAnsi="Cambria Math" w:cs="Times New Roman"/>
                  <w:sz w:val="24"/>
                  <w:szCs w:val="28"/>
                </w:rPr>
                <m:t>2</m:t>
              </m:r>
            </m:sub>
          </m:sSub>
          <m:r>
            <w:rPr>
              <w:rFonts w:ascii="Cambria Math" w:hAnsi="Cambria Math" w:cs="Times New Roman"/>
              <w:sz w:val="24"/>
              <w:szCs w:val="28"/>
            </w:rPr>
            <m:t>S</m:t>
          </m:r>
          <m:sSub>
            <m:sSubPr>
              <m:ctrlPr>
                <w:rPr>
                  <w:rFonts w:ascii="Cambria Math" w:hAnsi="Cambria Math" w:cs="Times New Roman"/>
                  <w:i/>
                  <w:iCs/>
                  <w:sz w:val="24"/>
                  <w:szCs w:val="28"/>
                </w:rPr>
              </m:ctrlPr>
            </m:sSubPr>
            <m:e>
              <m:r>
                <w:rPr>
                  <w:rFonts w:ascii="Cambria Math" w:hAnsi="Cambria Math" w:cs="Times New Roman"/>
                  <w:sz w:val="24"/>
                  <w:szCs w:val="28"/>
                </w:rPr>
                <m:t>r</m:t>
              </m:r>
            </m:e>
            <m:sub>
              <m:r>
                <w:rPr>
                  <w:rFonts w:ascii="Cambria Math" w:hAnsi="Cambria Math" w:cs="Times New Roman"/>
                  <w:sz w:val="24"/>
                  <w:szCs w:val="28"/>
                </w:rPr>
                <m:t>2</m:t>
              </m:r>
            </m:sub>
          </m:sSub>
          <m:r>
            <w:rPr>
              <w:rFonts w:ascii="Cambria Math" w:hAnsi="Cambria Math" w:cs="Times New Roman"/>
              <w:sz w:val="24"/>
              <w:szCs w:val="28"/>
            </w:rPr>
            <m:t>CaC</m:t>
          </m:r>
          <m:sSub>
            <m:sSubPr>
              <m:ctrlPr>
                <w:rPr>
                  <w:rFonts w:ascii="Cambria Math" w:hAnsi="Cambria Math" w:cs="Times New Roman"/>
                  <w:i/>
                  <w:iCs/>
                  <w:sz w:val="24"/>
                  <w:szCs w:val="28"/>
                </w:rPr>
              </m:ctrlPr>
            </m:sSubPr>
            <m:e>
              <m:r>
                <w:rPr>
                  <w:rFonts w:ascii="Cambria Math" w:hAnsi="Cambria Math" w:cs="Times New Roman"/>
                  <w:sz w:val="24"/>
                  <w:szCs w:val="28"/>
                </w:rPr>
                <m:t>u</m:t>
              </m:r>
            </m:e>
            <m:sub>
              <m:r>
                <w:rPr>
                  <w:rFonts w:ascii="Cambria Math" w:hAnsi="Cambria Math" w:cs="Times New Roman"/>
                  <w:sz w:val="24"/>
                  <w:szCs w:val="28"/>
                </w:rPr>
                <m:t>2</m:t>
              </m:r>
            </m:sub>
          </m:sSub>
          <m:sSub>
            <m:sSubPr>
              <m:ctrlPr>
                <w:rPr>
                  <w:rFonts w:ascii="Cambria Math" w:hAnsi="Cambria Math" w:cs="Times New Roman"/>
                  <w:i/>
                  <w:iCs/>
                  <w:sz w:val="24"/>
                  <w:szCs w:val="28"/>
                </w:rPr>
              </m:ctrlPr>
            </m:sSubPr>
            <m:e>
              <m:r>
                <w:rPr>
                  <w:rFonts w:ascii="Cambria Math" w:hAnsi="Cambria Math" w:cs="Times New Roman"/>
                  <w:sz w:val="24"/>
                  <w:szCs w:val="28"/>
                </w:rPr>
                <m:t>O</m:t>
              </m:r>
            </m:e>
            <m:sub>
              <m:r>
                <w:rPr>
                  <w:rFonts w:ascii="Cambria Math" w:hAnsi="Cambria Math" w:cs="Times New Roman"/>
                  <w:sz w:val="24"/>
                  <w:szCs w:val="28"/>
                </w:rPr>
                <m:t>8+δ</m:t>
              </m:r>
            </m:sub>
          </m:sSub>
        </m:oMath>
        <w:moveTo w:id="1596" w:author="Xiaolong Liu" w:date="2022-07-21T01:37:00Z">
          <w:r w:rsidR="00E240A8" w:rsidRPr="002B4446">
            <w:rPr>
              <w:rFonts w:ascii="Times New Roman" w:hAnsi="Times New Roman" w:cs="Times New Roman"/>
              <w:color w:val="000000" w:themeColor="text1"/>
              <w:sz w:val="24"/>
              <w:szCs w:val="28"/>
            </w:rPr>
            <w:t>,</w:t>
          </w:r>
        </w:moveTo>
        <w:ins w:id="1597" w:author="Xiaolong Liu" w:date="2022-07-21T01:37:00Z">
          <w:r w:rsidR="00E240A8">
            <w:rPr>
              <w:rFonts w:ascii="Times New Roman" w:hAnsi="Times New Roman" w:cs="Times New Roman"/>
              <w:color w:val="000000" w:themeColor="text1"/>
              <w:sz w:val="24"/>
              <w:szCs w:val="28"/>
            </w:rPr>
            <w:t xml:space="preserve"> we can plot</w:t>
          </w:r>
        </w:ins>
        <w:moveTo w:id="1598" w:author="Xiaolong Liu" w:date="2022-07-21T01:37:00Z">
          <w:r w:rsidR="00E240A8" w:rsidRPr="002B4446">
            <w:rPr>
              <w:rFonts w:ascii="Times New Roman" w:hAnsi="Times New Roman" w:cs="Times New Roman"/>
              <w:color w:val="000000" w:themeColor="text1"/>
              <w:sz w:val="24"/>
              <w:szCs w:val="28"/>
            </w:rPr>
            <w:t xml:space="preserve"> </w:t>
          </w:r>
          <m:oMath>
            <m:r>
              <w:ins w:id="1599" w:author="Xiaolong Liu" w:date="2022-07-21T01:37:00Z">
                <w:rPr>
                  <w:rFonts w:ascii="Cambria Math" w:hAnsi="Cambria Math" w:cs="Times New Roman"/>
                </w:rPr>
                <m:t>ϵ(</m:t>
              </w:ins>
            </m:r>
            <m:r>
              <w:ins w:id="1600" w:author="Xiaolong Liu" w:date="2022-07-21T01:37:00Z">
                <m:rPr>
                  <m:sty m:val="bi"/>
                </m:rPr>
                <w:rPr>
                  <w:rFonts w:ascii="Cambria Math" w:hAnsi="Cambria Math" w:cs="Times New Roman"/>
                </w:rPr>
                <m:t>k</m:t>
              </w:ins>
            </m:r>
            <m:r>
              <w:ins w:id="1601" w:author="Xiaolong Liu" w:date="2022-07-21T01:37:00Z">
                <w:rPr>
                  <w:rFonts w:ascii="Cambria Math" w:hAnsi="Cambria Math" w:cs="Times New Roman"/>
                </w:rPr>
                <m:t>)</m:t>
              </w:ins>
            </m:r>
          </m:oMath>
          <w:moveTo w:id="1602" w:author="Xiaolong Liu" w:date="2022-07-21T01:37:00Z">
            <w:ins w:id="1603" w:author="Xiaolong Liu" w:date="2022-07-21T01:37:00Z">
              <w:r w:rsidR="00E240A8" w:rsidRPr="00040BD5">
                <w:rPr>
                  <w:rFonts w:ascii="Times New Roman" w:hAnsi="Times New Roman" w:cs="Times New Roman"/>
                </w:rPr>
                <w:t xml:space="preserve"> </w:t>
              </w:r>
              <w:r w:rsidR="00E240A8">
                <w:rPr>
                  <w:rFonts w:ascii="Times New Roman" w:hAnsi="Times New Roman" w:cs="Times New Roman"/>
                </w:rPr>
                <w:t xml:space="preserve">and </w:t>
              </w:r>
            </w:ins>
            <m:oMath>
              <m:r>
                <w:ins w:id="1604" w:author="Xiaolong Liu" w:date="2022-07-21T01:37:00Z">
                  <m:rPr>
                    <m:sty m:val="p"/>
                  </m:rPr>
                  <w:rPr>
                    <w:rFonts w:ascii="Cambria Math" w:hAnsi="Cambria Math" w:cs="Times New Roman"/>
                  </w:rPr>
                  <m:t>Δ</m:t>
                </w:ins>
              </m:r>
              <m:d>
                <m:dPr>
                  <m:ctrlPr>
                    <w:ins w:id="1605" w:author="Xiaolong Liu" w:date="2022-07-21T01:37:00Z">
                      <w:rPr>
                        <w:rFonts w:ascii="Cambria Math" w:hAnsi="Cambria Math" w:cs="Times New Roman"/>
                        <w:i/>
                      </w:rPr>
                    </w:ins>
                  </m:ctrlPr>
                </m:dPr>
                <m:e>
                  <m:r>
                    <w:ins w:id="1606" w:author="Xiaolong Liu" w:date="2022-07-21T01:37:00Z">
                      <m:rPr>
                        <m:sty m:val="bi"/>
                      </m:rPr>
                      <w:rPr>
                        <w:rFonts w:ascii="Cambria Math" w:hAnsi="Cambria Math" w:cs="Times New Roman"/>
                      </w:rPr>
                      <m:t>k</m:t>
                    </w:ins>
                  </m:r>
                  <m:ctrlPr>
                    <w:ins w:id="1607" w:author="Xiaolong Liu" w:date="2022-07-21T01:37:00Z">
                      <w:rPr>
                        <w:rFonts w:ascii="Cambria Math" w:hAnsi="Cambria Math" w:cs="Times New Roman"/>
                        <w:b/>
                        <w:i/>
                      </w:rPr>
                    </w:ins>
                  </m:ctrlPr>
                </m:e>
              </m:d>
            </m:oMath>
            <w:moveTo w:id="1608" w:author="Xiaolong Liu" w:date="2022-07-21T01:37:00Z">
              <w:ins w:id="1609" w:author="Xiaolong Liu" w:date="2022-07-21T01:38:00Z">
                <w:r w:rsidR="00E240A8" w:rsidRPr="00957BFF">
                  <w:rPr>
                    <w:rFonts w:ascii="Times New Roman" w:hAnsi="Times New Roman" w:cs="Times New Roman"/>
                    <w:b/>
                    <w:sz w:val="24"/>
                    <w:szCs w:val="24"/>
                    <w:rPrChange w:id="1610" w:author="Xiaolong Liu" w:date="2022-07-21T03:12:00Z">
                      <w:rPr>
                        <w:rFonts w:ascii="Times New Roman" w:hAnsi="Times New Roman" w:cs="Times New Roman"/>
                        <w:b/>
                      </w:rPr>
                    </w:rPrChange>
                  </w:rPr>
                  <w:t xml:space="preserve"> </w:t>
                </w:r>
                <w:r w:rsidR="00E240A8" w:rsidRPr="00957BFF">
                  <w:rPr>
                    <w:rFonts w:ascii="Times New Roman" w:hAnsi="Times New Roman" w:cs="Times New Roman"/>
                    <w:bCs/>
                    <w:sz w:val="24"/>
                    <w:szCs w:val="24"/>
                    <w:rPrChange w:id="1611" w:author="Xiaolong Liu" w:date="2022-07-21T03:12:00Z">
                      <w:rPr>
                        <w:rFonts w:ascii="Times New Roman" w:hAnsi="Times New Roman" w:cs="Times New Roman"/>
                        <w:b/>
                      </w:rPr>
                    </w:rPrChange>
                  </w:rPr>
                  <w:t>as</w:t>
                </w:r>
                <w:r w:rsidR="00E240A8" w:rsidRPr="00957BFF">
                  <w:rPr>
                    <w:rFonts w:ascii="Times New Roman" w:hAnsi="Times New Roman" w:cs="Times New Roman"/>
                    <w:bCs/>
                    <w:sz w:val="24"/>
                    <w:szCs w:val="24"/>
                    <w:rPrChange w:id="1612" w:author="Xiaolong Liu" w:date="2022-07-21T03:12:00Z">
                      <w:rPr>
                        <w:rFonts w:ascii="Times New Roman" w:hAnsi="Times New Roman" w:cs="Times New Roman"/>
                        <w:bCs/>
                      </w:rPr>
                    </w:rPrChange>
                  </w:rPr>
                  <w:t xml:space="preserve"> shown in Fig. 4:</w:t>
                </w:r>
              </w:ins>
            </w:moveTo>
          </w:moveTo>
        </w:moveTo>
      </w:moveTo>
    </w:p>
    <w:p w14:paraId="0D367282" w14:textId="4BA0086E" w:rsidR="00E240A8" w:rsidRPr="00957BFF" w:rsidDel="00E240A8" w:rsidRDefault="00E240A8" w:rsidP="00E240A8">
      <w:pPr>
        <w:ind w:leftChars="86" w:left="181" w:right="210"/>
        <w:rPr>
          <w:del w:id="1613" w:author="Xiaolong Liu" w:date="2022-07-21T01:37:00Z"/>
          <w:moveTo w:id="1614" w:author="Xiaolong Liu" w:date="2022-07-21T01:37:00Z"/>
          <w:rFonts w:ascii="Times New Roman" w:hAnsi="Times New Roman" w:cs="Times New Roman"/>
          <w:color w:val="000000" w:themeColor="text1"/>
          <w:sz w:val="24"/>
          <w:szCs w:val="24"/>
        </w:rPr>
      </w:pPr>
      <w:ins w:id="1615" w:author="Xiaolong Liu" w:date="2022-07-21T01:37:00Z">
        <w:r w:rsidRPr="00957BFF">
          <w:rPr>
            <w:rFonts w:ascii="Times New Roman" w:hAnsi="Times New Roman" w:cs="Times New Roman"/>
            <w:sz w:val="24"/>
            <w:szCs w:val="24"/>
            <w:rPrChange w:id="1616" w:author="Xiaolong Liu" w:date="2022-07-21T03:12:00Z">
              <w:rPr>
                <w:rFonts w:ascii="Times New Roman" w:hAnsi="Times New Roman" w:cs="Times New Roman"/>
              </w:rPr>
            </w:rPrChange>
          </w:rPr>
          <w:t xml:space="preserve"> </w:t>
        </w:r>
      </w:ins>
      <w:r w:rsidR="00AE6BE6" w:rsidRPr="00AE6BE6">
        <w:rPr>
          <w:rFonts w:ascii="Times New Roman" w:hAnsi="Times New Roman" w:cs="Times New Roman"/>
          <w:noProof/>
          <w:sz w:val="24"/>
          <w:szCs w:val="24"/>
        </w:rPr>
        <w:drawing>
          <wp:inline distT="0" distB="0" distL="0" distR="0" wp14:anchorId="4456829D" wp14:editId="241D3286">
            <wp:extent cx="2466297" cy="18489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1207" cy="1852662"/>
                    </a:xfrm>
                    <a:prstGeom prst="rect">
                      <a:avLst/>
                    </a:prstGeom>
                    <a:noFill/>
                    <a:ln>
                      <a:noFill/>
                    </a:ln>
                  </pic:spPr>
                </pic:pic>
              </a:graphicData>
            </a:graphic>
          </wp:inline>
        </w:drawing>
      </w:r>
      <w:moveTo w:id="1617" w:author="Xiaolong Liu" w:date="2022-07-21T01:37:00Z">
        <w:del w:id="1618" w:author="Xiaolong Liu" w:date="2022-07-21T01:37:00Z">
          <w:r w:rsidRPr="00957BFF" w:rsidDel="00E240A8">
            <w:rPr>
              <w:rFonts w:ascii="Times New Roman" w:hAnsi="Times New Roman" w:cs="Times New Roman"/>
              <w:color w:val="000000" w:themeColor="text1"/>
              <w:sz w:val="24"/>
              <w:szCs w:val="24"/>
            </w:rPr>
            <w:delText>using the above calculations and plotting, we get</w:delText>
          </w:r>
        </w:del>
      </w:moveTo>
    </w:p>
    <w:p w14:paraId="451D1904" w14:textId="7C847A7C" w:rsidR="001B4256" w:rsidRPr="00957BFF" w:rsidRDefault="00776449" w:rsidP="00E240A8">
      <w:pPr>
        <w:rPr>
          <w:moveTo w:id="1619" w:author="Xiaolong Liu" w:date="2022-07-21T01:36:00Z"/>
          <w:rFonts w:ascii="Times New Roman" w:hAnsi="Times New Roman" w:cs="Times New Roman"/>
          <w:color w:val="000000" w:themeColor="text1"/>
          <w:sz w:val="24"/>
          <w:szCs w:val="24"/>
        </w:rPr>
      </w:pPr>
      <w:moveToRangeStart w:id="1620" w:author="Xiaolong Liu" w:date="2022-07-21T01:36:00Z" w:name="move109259810"/>
      <w:moveToRangeEnd w:id="1594"/>
      <w:commentRangeStart w:id="1621"/>
      <w:commentRangeEnd w:id="1621"/>
      <w:r w:rsidRPr="00957BFF">
        <w:rPr>
          <w:rStyle w:val="aa"/>
          <w:sz w:val="24"/>
          <w:szCs w:val="24"/>
          <w:rPrChange w:id="1622" w:author="Xiaolong Liu" w:date="2022-07-21T03:12:00Z">
            <w:rPr>
              <w:rStyle w:val="aa"/>
            </w:rPr>
          </w:rPrChange>
        </w:rPr>
        <w:commentReference w:id="1621"/>
      </w:r>
      <w:r w:rsidR="00AE6BE6" w:rsidRPr="00AE6BE6">
        <w:rPr>
          <w:rFonts w:ascii="Times New Roman" w:hAnsi="Times New Roman" w:cs="Times New Roman"/>
          <w:color w:val="000000" w:themeColor="text1"/>
          <w:sz w:val="24"/>
          <w:szCs w:val="24"/>
        </w:rPr>
        <w:t xml:space="preserve"> </w:t>
      </w:r>
      <w:r w:rsidR="00AE6BE6" w:rsidRPr="00AE6BE6">
        <w:rPr>
          <w:rFonts w:ascii="Times New Roman" w:hAnsi="Times New Roman" w:cs="Times New Roman"/>
          <w:noProof/>
          <w:color w:val="000000" w:themeColor="text1"/>
          <w:sz w:val="24"/>
          <w:szCs w:val="24"/>
        </w:rPr>
        <w:drawing>
          <wp:inline distT="0" distB="0" distL="0" distR="0" wp14:anchorId="65B4F7CD" wp14:editId="5A0D44F6">
            <wp:extent cx="2450123" cy="18368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8348" cy="1843021"/>
                    </a:xfrm>
                    <a:prstGeom prst="rect">
                      <a:avLst/>
                    </a:prstGeom>
                    <a:noFill/>
                    <a:ln>
                      <a:noFill/>
                    </a:ln>
                  </pic:spPr>
                </pic:pic>
              </a:graphicData>
            </a:graphic>
          </wp:inline>
        </w:drawing>
      </w:r>
    </w:p>
    <w:p w14:paraId="7303BC43" w14:textId="65569A77" w:rsidR="00E240A8" w:rsidRPr="00957BFF" w:rsidRDefault="00E240A8" w:rsidP="00E240A8">
      <w:pPr>
        <w:ind w:leftChars="86" w:left="181"/>
        <w:jc w:val="center"/>
        <w:rPr>
          <w:moveTo w:id="1623" w:author="Xiaolong Liu" w:date="2022-07-21T01:36:00Z"/>
          <w:rFonts w:ascii="Times New Roman" w:hAnsi="Times New Roman" w:cs="Times New Roman"/>
          <w:sz w:val="24"/>
          <w:szCs w:val="24"/>
          <w:rPrChange w:id="1624" w:author="Xiaolong Liu" w:date="2022-07-21T03:12:00Z">
            <w:rPr>
              <w:moveTo w:id="1625" w:author="Xiaolong Liu" w:date="2022-07-21T01:36:00Z"/>
              <w:rFonts w:ascii="Times New Roman" w:hAnsi="Times New Roman" w:cs="Times New Roman"/>
            </w:rPr>
          </w:rPrChange>
        </w:rPr>
      </w:pPr>
      <w:moveTo w:id="1626" w:author="Xiaolong Liu" w:date="2022-07-21T01:36:00Z">
        <w:r w:rsidRPr="00957BFF">
          <w:rPr>
            <w:rFonts w:ascii="Times New Roman" w:hAnsi="Times New Roman" w:cs="Times New Roman"/>
            <w:color w:val="000000" w:themeColor="text1"/>
            <w:sz w:val="24"/>
            <w:szCs w:val="24"/>
            <w:rPrChange w:id="1627" w:author="Xiaolong Liu" w:date="2022-07-21T03:12:00Z">
              <w:rPr>
                <w:rFonts w:ascii="Times New Roman" w:hAnsi="Times New Roman" w:cs="Times New Roman"/>
                <w:color w:val="000000" w:themeColor="text1"/>
              </w:rPr>
            </w:rPrChange>
          </w:rPr>
          <w:t xml:space="preserve">Figure </w:t>
        </w:r>
      </w:moveTo>
      <w:ins w:id="1628" w:author="Xiaolong Liu" w:date="2022-07-21T01:38:00Z">
        <w:r w:rsidRPr="00957BFF">
          <w:rPr>
            <w:rFonts w:ascii="Times New Roman" w:hAnsi="Times New Roman" w:cs="Times New Roman"/>
            <w:color w:val="000000" w:themeColor="text1"/>
            <w:sz w:val="24"/>
            <w:szCs w:val="24"/>
            <w:rPrChange w:id="1629" w:author="Xiaolong Liu" w:date="2022-07-21T03:12:00Z">
              <w:rPr>
                <w:rFonts w:ascii="Times New Roman" w:hAnsi="Times New Roman" w:cs="Times New Roman"/>
                <w:color w:val="000000" w:themeColor="text1"/>
              </w:rPr>
            </w:rPrChange>
          </w:rPr>
          <w:t>4</w:t>
        </w:r>
      </w:ins>
      <w:moveTo w:id="1630" w:author="Xiaolong Liu" w:date="2022-07-21T01:36:00Z">
        <w:del w:id="1631" w:author="Xiaolong Liu" w:date="2022-07-21T01:38:00Z">
          <w:r w:rsidRPr="00957BFF" w:rsidDel="00E240A8">
            <w:rPr>
              <w:rFonts w:ascii="Times New Roman" w:hAnsi="Times New Roman" w:cs="Times New Roman"/>
              <w:color w:val="000000" w:themeColor="text1"/>
              <w:sz w:val="24"/>
              <w:szCs w:val="24"/>
              <w:rPrChange w:id="1632" w:author="Xiaolong Liu" w:date="2022-07-21T03:12:00Z">
                <w:rPr>
                  <w:rFonts w:ascii="Times New Roman" w:hAnsi="Times New Roman" w:cs="Times New Roman"/>
                  <w:color w:val="000000" w:themeColor="text1"/>
                </w:rPr>
              </w:rPrChange>
            </w:rPr>
            <w:delText>1</w:delText>
          </w:r>
        </w:del>
        <w:r w:rsidRPr="00957BFF">
          <w:rPr>
            <w:rFonts w:ascii="Times New Roman" w:hAnsi="Times New Roman" w:cs="Times New Roman"/>
            <w:color w:val="000000" w:themeColor="text1"/>
            <w:sz w:val="24"/>
            <w:szCs w:val="24"/>
            <w:rPrChange w:id="1633" w:author="Xiaolong Liu" w:date="2022-07-21T03:12:00Z">
              <w:rPr>
                <w:rFonts w:ascii="Times New Roman" w:hAnsi="Times New Roman" w:cs="Times New Roman"/>
                <w:color w:val="000000" w:themeColor="text1"/>
              </w:rPr>
            </w:rPrChange>
          </w:rPr>
          <w:t xml:space="preserve">. (a) the left is </w:t>
        </w:r>
        <m:oMath>
          <m:r>
            <w:rPr>
              <w:rFonts w:ascii="Cambria Math" w:hAnsi="Cambria Math" w:cs="Times New Roman"/>
              <w:sz w:val="24"/>
              <w:szCs w:val="24"/>
              <w:rPrChange w:id="1634" w:author="Xiaolong Liu" w:date="2022-07-21T03:12:00Z">
                <w:rPr>
                  <w:rFonts w:ascii="Cambria Math" w:hAnsi="Cambria Math" w:cs="Times New Roman"/>
                </w:rPr>
              </w:rPrChange>
            </w:rPr>
            <m:t>ϵ(</m:t>
          </m:r>
          <m:r>
            <m:rPr>
              <m:sty m:val="bi"/>
            </m:rPr>
            <w:rPr>
              <w:rFonts w:ascii="Cambria Math" w:hAnsi="Cambria Math" w:cs="Times New Roman"/>
              <w:sz w:val="24"/>
              <w:szCs w:val="24"/>
              <w:rPrChange w:id="1635" w:author="Xiaolong Liu" w:date="2022-07-21T03:12:00Z">
                <w:rPr>
                  <w:rFonts w:ascii="Cambria Math" w:hAnsi="Cambria Math" w:cs="Times New Roman"/>
                </w:rPr>
              </w:rPrChange>
            </w:rPr>
            <m:t>k</m:t>
          </m:r>
          <m:r>
            <w:rPr>
              <w:rFonts w:ascii="Cambria Math" w:hAnsi="Cambria Math" w:cs="Times New Roman"/>
              <w:sz w:val="24"/>
              <w:szCs w:val="24"/>
              <w:rPrChange w:id="1636" w:author="Xiaolong Liu" w:date="2022-07-21T03:12:00Z">
                <w:rPr>
                  <w:rFonts w:ascii="Cambria Math" w:hAnsi="Cambria Math" w:cs="Times New Roman"/>
                </w:rPr>
              </w:rPrChange>
            </w:rPr>
            <m:t>)</m:t>
          </m:r>
        </m:oMath>
        <w:moveTo w:id="1637" w:author="Xiaolong Liu" w:date="2022-07-21T01:36:00Z">
          <w:r w:rsidRPr="00957BFF">
            <w:rPr>
              <w:rFonts w:ascii="Times New Roman" w:hAnsi="Times New Roman" w:cs="Times New Roman"/>
              <w:sz w:val="24"/>
              <w:szCs w:val="24"/>
              <w:rPrChange w:id="1638" w:author="Xiaolong Liu" w:date="2022-07-21T03:12:00Z">
                <w:rPr>
                  <w:rFonts w:ascii="Times New Roman" w:hAnsi="Times New Roman" w:cs="Times New Roman"/>
                </w:rPr>
              </w:rPrChange>
            </w:rPr>
            <w:t xml:space="preserve"> (b) the right is </w:t>
          </w:r>
          <m:oMath>
            <m:r>
              <m:rPr>
                <m:sty m:val="p"/>
              </m:rPr>
              <w:rPr>
                <w:rFonts w:ascii="Cambria Math" w:hAnsi="Cambria Math" w:cs="Times New Roman"/>
                <w:sz w:val="24"/>
                <w:szCs w:val="24"/>
                <w:rPrChange w:id="1639" w:author="Xiaolong Liu" w:date="2022-07-21T03:12:00Z">
                  <w:rPr>
                    <w:rFonts w:ascii="Cambria Math" w:hAnsi="Cambria Math" w:cs="Times New Roman"/>
                  </w:rPr>
                </w:rPrChange>
              </w:rPr>
              <m:t>Δ</m:t>
            </m:r>
            <m:r>
              <w:rPr>
                <w:rFonts w:ascii="Cambria Math" w:hAnsi="Cambria Math" w:cs="Times New Roman"/>
                <w:sz w:val="24"/>
                <w:szCs w:val="24"/>
                <w:rPrChange w:id="1640" w:author="Xiaolong Liu" w:date="2022-07-21T03:12:00Z">
                  <w:rPr>
                    <w:rFonts w:ascii="Cambria Math" w:hAnsi="Cambria Math" w:cs="Times New Roman"/>
                  </w:rPr>
                </w:rPrChange>
              </w:rPr>
              <m:t>(</m:t>
            </m:r>
            <m:r>
              <m:rPr>
                <m:sty m:val="bi"/>
              </m:rPr>
              <w:rPr>
                <w:rFonts w:ascii="Cambria Math" w:hAnsi="Cambria Math" w:cs="Times New Roman"/>
                <w:sz w:val="24"/>
                <w:szCs w:val="24"/>
                <w:rPrChange w:id="1641" w:author="Xiaolong Liu" w:date="2022-07-21T03:12:00Z">
                  <w:rPr>
                    <w:rFonts w:ascii="Cambria Math" w:hAnsi="Cambria Math" w:cs="Times New Roman"/>
                  </w:rPr>
                </w:rPrChange>
              </w:rPr>
              <m:t>k</m:t>
            </m:r>
            <m:r>
              <w:rPr>
                <w:rFonts w:ascii="Cambria Math" w:hAnsi="Cambria Math" w:cs="Times New Roman"/>
                <w:sz w:val="24"/>
                <w:szCs w:val="24"/>
                <w:rPrChange w:id="1642" w:author="Xiaolong Liu" w:date="2022-07-21T03:12:00Z">
                  <w:rPr>
                    <w:rFonts w:ascii="Cambria Math" w:hAnsi="Cambria Math" w:cs="Times New Roman"/>
                  </w:rPr>
                </w:rPrChange>
              </w:rPr>
              <m:t>)</m:t>
            </m:r>
          </m:oMath>
        </w:moveTo>
      </w:moveTo>
    </w:p>
    <w:moveToRangeEnd w:id="1620"/>
    <w:p w14:paraId="4DCD97F4" w14:textId="0ED99802" w:rsidR="00046532" w:rsidRDefault="00046532" w:rsidP="00FF78EE">
      <w:pPr>
        <w:rPr>
          <w:rFonts w:ascii="Times New Roman" w:hAnsi="Times New Roman" w:cs="Times New Roman"/>
          <w:color w:val="000000" w:themeColor="text1"/>
          <w:sz w:val="24"/>
          <w:szCs w:val="28"/>
        </w:rPr>
      </w:pPr>
    </w:p>
    <w:p w14:paraId="4CA950A1" w14:textId="3BC471EE" w:rsidR="00046532" w:rsidRDefault="00046532" w:rsidP="00FF78EE">
      <w:pPr>
        <w:rPr>
          <w:rFonts w:ascii="Times New Roman" w:hAnsi="Times New Roman" w:cs="Times New Roman"/>
          <w:b/>
          <w:bCs/>
          <w:sz w:val="24"/>
          <w:szCs w:val="28"/>
          <w:u w:val="single"/>
        </w:rPr>
      </w:pPr>
      <w:ins w:id="1643" w:author="Xiaolong Liu" w:date="2022-07-21T01:07:00Z">
        <w:r w:rsidRPr="00B83927">
          <w:rPr>
            <w:rFonts w:ascii="Times New Roman" w:hAnsi="Times New Roman" w:cs="Times New Roman"/>
            <w:b/>
            <w:bCs/>
            <w:sz w:val="24"/>
            <w:szCs w:val="28"/>
            <w:u w:val="single"/>
            <w:rPrChange w:id="1644" w:author="Xiaolong Liu" w:date="2022-07-21T01:07:00Z">
              <w:rPr>
                <w:rFonts w:ascii="Times New Roman" w:hAnsi="Times New Roman" w:cs="Times New Roman"/>
                <w:sz w:val="24"/>
                <w:szCs w:val="28"/>
              </w:rPr>
            </w:rPrChange>
          </w:rPr>
          <w:t>Calculate retarded Green’s function</w:t>
        </w:r>
      </w:ins>
    </w:p>
    <w:p w14:paraId="7A539259" w14:textId="77777777" w:rsidR="00046532" w:rsidRDefault="00046532" w:rsidP="00FF78EE">
      <w:pPr>
        <w:rPr>
          <w:rFonts w:ascii="Times New Roman" w:hAnsi="Times New Roman" w:cs="Times New Roman"/>
          <w:b/>
          <w:bCs/>
          <w:sz w:val="24"/>
          <w:szCs w:val="28"/>
          <w:u w:val="single"/>
        </w:rPr>
      </w:pPr>
    </w:p>
    <w:p w14:paraId="31724EC3" w14:textId="2A465A28" w:rsidR="00046532" w:rsidRPr="002B4446" w:rsidRDefault="00046532" w:rsidP="00046532">
      <w:pPr>
        <w:rPr>
          <w:rFonts w:ascii="Times New Roman" w:hAnsi="Times New Roman" w:cs="Times New Roman"/>
          <w:color w:val="000000" w:themeColor="text1"/>
          <w:sz w:val="24"/>
          <w:szCs w:val="28"/>
        </w:rPr>
      </w:pPr>
      <w:ins w:id="1645" w:author="Xiaolong Liu" w:date="2022-07-21T01:09:00Z">
        <w:r>
          <w:rPr>
            <w:rFonts w:ascii="Times New Roman" w:hAnsi="Times New Roman" w:cs="Times New Roman"/>
            <w:color w:val="000000" w:themeColor="text1"/>
            <w:sz w:val="24"/>
            <w:szCs w:val="28"/>
          </w:rPr>
          <w:t>C</w:t>
        </w:r>
      </w:ins>
      <w:r w:rsidRPr="002B4446">
        <w:rPr>
          <w:rFonts w:ascii="Times New Roman" w:hAnsi="Times New Roman" w:cs="Times New Roman"/>
          <w:color w:val="000000" w:themeColor="text1"/>
          <w:sz w:val="24"/>
          <w:szCs w:val="28"/>
        </w:rPr>
        <w:t>ompute Green's function for the unperturbed system according to</w:t>
      </w:r>
      <w:r w:rsidRPr="00F0017C">
        <w:rPr>
          <w:rFonts w:ascii="Times New Roman" w:hAnsi="Times New Roman" w:cs="Times New Roman"/>
          <w:color w:val="FF0000"/>
          <w:sz w:val="24"/>
          <w:szCs w:val="28"/>
        </w:rPr>
        <w:t xml:space="preserve"> </w:t>
      </w:r>
      <w:r>
        <w:rPr>
          <w:rFonts w:ascii="Times New Roman" w:hAnsi="Times New Roman" w:cs="Times New Roman"/>
          <w:color w:val="FF0000"/>
          <w:sz w:val="24"/>
          <w:szCs w:val="28"/>
        </w:rPr>
        <w:t>Eq. 6</w:t>
      </w:r>
    </w:p>
    <w:bookmarkStart w:id="1646" w:name="_Hlk108992338"/>
    <w:bookmarkStart w:id="1647" w:name="_Hlk108991417"/>
    <w:p w14:paraId="4D48494D" w14:textId="072B9509" w:rsidR="00046532" w:rsidRPr="00046532" w:rsidRDefault="00000000" w:rsidP="00FF78EE">
      <w:pPr>
        <w:rPr>
          <w:rFonts w:ascii="Times New Roman" w:hAnsi="Times New Roman" w:cs="Times New Roman"/>
          <w:sz w:val="24"/>
          <w:szCs w:val="28"/>
        </w:rPr>
      </w:pPr>
      <m:oMathPara>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w:bookmarkEnd w:id="1646"/>
          <m:r>
            <w:rPr>
              <w:rFonts w:ascii="Cambria Math" w:hAnsi="Cambria Math" w:cs="Times New Roman"/>
              <w:sz w:val="24"/>
              <w:szCs w:val="28"/>
            </w:rPr>
            <m:t>=</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r>
                    <w:rPr>
                      <w:rFonts w:ascii="Cambria Math" w:hAnsi="Cambria Math" w:cs="Times New Roman"/>
                      <w:sz w:val="24"/>
                      <w:szCs w:val="28"/>
                    </w:rPr>
                    <m:t>E+iδ-</m:t>
                  </m:r>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d>
            </m:e>
            <m:sup>
              <m:r>
                <w:rPr>
                  <w:rFonts w:ascii="Cambria Math" w:hAnsi="Cambria Math" w:cs="Times New Roman"/>
                  <w:sz w:val="24"/>
                  <w:szCs w:val="28"/>
                </w:rPr>
                <m:t>-1</m:t>
              </m:r>
            </m:sup>
          </m:sSup>
        </m:oMath>
      </m:oMathPara>
      <w:bookmarkEnd w:id="1647"/>
    </w:p>
    <w:p w14:paraId="296D256A" w14:textId="1DEDFB47" w:rsidR="001E1267" w:rsidRPr="002B4446" w:rsidRDefault="00995664" w:rsidP="00FF78EE">
      <w:pPr>
        <w:rPr>
          <w:rFonts w:ascii="Times New Roman" w:hAnsi="Times New Roman" w:cs="Times New Roman"/>
          <w:sz w:val="24"/>
          <w:szCs w:val="28"/>
        </w:rPr>
      </w:pPr>
      <w:r w:rsidRPr="002B4446">
        <w:rPr>
          <w:rFonts w:ascii="Times New Roman" w:hAnsi="Times New Roman" w:cs="Times New Roman"/>
          <w:color w:val="000000" w:themeColor="text1"/>
          <w:sz w:val="24"/>
          <w:szCs w:val="28"/>
        </w:rPr>
        <w:t xml:space="preserve">And </w:t>
      </w:r>
      <m:oMath>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oMath>
      <w:r w:rsidRPr="002B4446">
        <w:rPr>
          <w:rFonts w:ascii="Times New Roman" w:hAnsi="Times New Roman" w:cs="Times New Roman"/>
          <w:sz w:val="24"/>
          <w:szCs w:val="28"/>
        </w:rPr>
        <w:t xml:space="preserve"> for one band material can be specifically written as</w:t>
      </w:r>
    </w:p>
    <w:p w14:paraId="579EC775" w14:textId="0ABD6930" w:rsidR="00EB6FA2" w:rsidRPr="002B4446" w:rsidRDefault="00000000" w:rsidP="00995664">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m:t>
              </m:r>
              <m:d>
                <m:dPr>
                  <m:ctrlPr>
                    <w:rPr>
                      <w:rFonts w:ascii="Cambria Math" w:hAnsi="Cambria Math" w:cs="Times New Roman"/>
                      <w:i/>
                      <w:sz w:val="24"/>
                      <w:szCs w:val="28"/>
                    </w:rPr>
                  </m:ctrlPr>
                </m:dPr>
                <m:e>
                  <m:m>
                    <m:mPr>
                      <m:mcs>
                        <m:mc>
                          <m:mcPr>
                            <m:count m:val="2"/>
                            <m:mcJc m:val="center"/>
                          </m:mcPr>
                        </m:mc>
                      </m:mcs>
                      <m:ctrlPr>
                        <w:rPr>
                          <w:rFonts w:ascii="Cambria Math" w:hAnsi="Cambria Math" w:cs="Times New Roman"/>
                          <w:i/>
                          <w:sz w:val="24"/>
                          <w:szCs w:val="28"/>
                        </w:rPr>
                      </m:ctrlPr>
                    </m:mPr>
                    <m:mr>
                      <m:e>
                        <m:r>
                          <w:rPr>
                            <w:rFonts w:ascii="Cambria Math" w:hAnsi="Cambria Math" w:cs="Times New Roman"/>
                            <w:sz w:val="24"/>
                            <w:szCs w:val="28"/>
                          </w:rPr>
                          <m:t>ϵ</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e>
                      <m:e>
                        <m:r>
                          <m:rPr>
                            <m:sty m:val="p"/>
                          </m:rPr>
                          <w:rPr>
                            <w:rFonts w:ascii="Cambria Math" w:hAnsi="Cambria Math" w:cs="Times New Roman"/>
                            <w:sz w:val="24"/>
                            <w:szCs w:val="28"/>
                          </w:rPr>
                          <m:t>Δ</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e>
                    </m:mr>
                    <m:mr>
                      <m:e>
                        <m:sSup>
                          <m:sSupPr>
                            <m:ctrlPr>
                              <w:rPr>
                                <w:rFonts w:ascii="Cambria Math" w:hAnsi="Cambria Math" w:cs="Times New Roman"/>
                                <w:sz w:val="24"/>
                                <w:szCs w:val="28"/>
                              </w:rPr>
                            </m:ctrlPr>
                          </m:sSupPr>
                          <m:e>
                            <m:r>
                              <m:rPr>
                                <m:sty m:val="p"/>
                              </m:rPr>
                              <w:rPr>
                                <w:rFonts w:ascii="Cambria Math" w:hAnsi="Cambria Math" w:cs="Times New Roman"/>
                                <w:sz w:val="24"/>
                                <w:szCs w:val="28"/>
                              </w:rPr>
                              <m:t>Δ</m:t>
                            </m:r>
                          </m:e>
                          <m:sup>
                            <m:r>
                              <m:rPr>
                                <m:sty m:val="p"/>
                              </m:rPr>
                              <w:rPr>
                                <w:rFonts w:ascii="Cambria Math" w:hAnsi="Cambria Math" w:cs="Times New Roman"/>
                                <w:sz w:val="24"/>
                                <w:szCs w:val="28"/>
                              </w:rPr>
                              <m:t>*</m:t>
                            </m:r>
                          </m:sup>
                        </m:sSup>
                        <m:d>
                          <m:dPr>
                            <m:ctrlPr>
                              <w:rPr>
                                <w:rFonts w:ascii="Cambria Math" w:hAnsi="Cambria Math" w:cs="Times New Roman"/>
                                <w:i/>
                                <w:sz w:val="24"/>
                                <w:szCs w:val="28"/>
                              </w:rPr>
                            </m:ctrlPr>
                          </m:dPr>
                          <m:e>
                            <m:r>
                              <m:rPr>
                                <m:sty m:val="bi"/>
                              </m:rPr>
                              <w:rPr>
                                <w:rFonts w:ascii="Cambria Math" w:hAnsi="Cambria Math" w:cs="Times New Roman"/>
                                <w:sz w:val="24"/>
                                <w:szCs w:val="28"/>
                              </w:rPr>
                              <m:t>k</m:t>
                            </m:r>
                          </m:e>
                        </m:d>
                      </m:e>
                      <m:e>
                        <m:r>
                          <w:rPr>
                            <w:rFonts w:ascii="Cambria Math" w:hAnsi="Cambria Math" w:cs="Times New Roman"/>
                            <w:sz w:val="24"/>
                            <w:szCs w:val="28"/>
                          </w:rPr>
                          <m:t>-ϵ</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e>
                    </m:mr>
                  </m:m>
                </m:e>
              </m:d>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14</m:t>
                  </m:r>
                </m:e>
              </m:d>
            </m:e>
          </m:eqArr>
        </m:oMath>
      </m:oMathPara>
    </w:p>
    <w:p w14:paraId="21D53014" w14:textId="6F06ACAA" w:rsidR="00995664" w:rsidRPr="002B4446" w:rsidRDefault="00787F42" w:rsidP="00FF78EE">
      <w:pPr>
        <w:rPr>
          <w:rFonts w:ascii="Times New Roman" w:hAnsi="Times New Roman" w:cs="Times New Roman"/>
          <w:color w:val="000000" w:themeColor="text1"/>
          <w:sz w:val="24"/>
          <w:szCs w:val="28"/>
        </w:rPr>
      </w:pPr>
      <w:r w:rsidRPr="002B4446">
        <w:rPr>
          <w:rFonts w:ascii="Times New Roman" w:hAnsi="Times New Roman" w:cs="Times New Roman"/>
          <w:sz w:val="24"/>
          <w:szCs w:val="28"/>
        </w:rPr>
        <w:t xml:space="preserve">so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00995664" w:rsidRPr="002B4446">
        <w:rPr>
          <w:rFonts w:ascii="Times New Roman" w:hAnsi="Times New Roman" w:cs="Times New Roman"/>
          <w:color w:val="000000" w:themeColor="text1"/>
          <w:sz w:val="24"/>
          <w:szCs w:val="28"/>
        </w:rPr>
        <w:t xml:space="preserve"> is a </w:t>
      </w:r>
      <m:oMath>
        <m:r>
          <w:rPr>
            <w:rFonts w:ascii="Cambria Math" w:hAnsi="Cambria Math" w:cs="Times New Roman"/>
            <w:color w:val="000000" w:themeColor="text1"/>
            <w:sz w:val="24"/>
            <w:szCs w:val="28"/>
          </w:rPr>
          <m:t>2×2</m:t>
        </m:r>
      </m:oMath>
      <w:r w:rsidR="00995664" w:rsidRPr="002B4446">
        <w:rPr>
          <w:rFonts w:ascii="Times New Roman" w:hAnsi="Times New Roman" w:cs="Times New Roman"/>
          <w:color w:val="000000" w:themeColor="text1"/>
          <w:sz w:val="24"/>
          <w:szCs w:val="28"/>
        </w:rPr>
        <w:t xml:space="preserve"> matrix,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00995664" w:rsidRPr="002B4446">
        <w:rPr>
          <w:rFonts w:ascii="Times New Roman" w:hAnsi="Times New Roman" w:cs="Times New Roman"/>
          <w:color w:val="000000" w:themeColor="text1"/>
          <w:sz w:val="24"/>
          <w:szCs w:val="28"/>
        </w:rPr>
        <w:t xml:space="preserve"> must be changed to</w:t>
      </w:r>
    </w:p>
    <w:p w14:paraId="453F6454" w14:textId="6DD68405" w:rsidR="00EB6FA2" w:rsidRPr="002B4446" w:rsidRDefault="00000000" w:rsidP="00787F42">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m:t>
              </m:r>
              <m:sSup>
                <m:sSupPr>
                  <m:ctrlPr>
                    <w:rPr>
                      <w:rFonts w:ascii="Cambria Math" w:hAnsi="Cambria Math" w:cs="Times New Roman"/>
                      <w:i/>
                      <w:sz w:val="24"/>
                      <w:szCs w:val="28"/>
                    </w:rPr>
                  </m:ctrlPr>
                </m:sSupPr>
                <m:e>
                  <m:d>
                    <m:dPr>
                      <m:ctrlPr>
                        <w:rPr>
                          <w:rFonts w:ascii="Cambria Math" w:hAnsi="Cambria Math" w:cs="Times New Roman"/>
                          <w:i/>
                          <w:sz w:val="24"/>
                          <w:szCs w:val="28"/>
                        </w:rPr>
                      </m:ctrlPr>
                    </m:dPr>
                    <m:e>
                      <m:d>
                        <m:dPr>
                          <m:ctrlPr>
                            <w:rPr>
                              <w:rFonts w:ascii="Cambria Math" w:hAnsi="Cambria Math" w:cs="Times New Roman"/>
                              <w:i/>
                              <w:sz w:val="24"/>
                              <w:szCs w:val="28"/>
                            </w:rPr>
                          </m:ctrlPr>
                        </m:dPr>
                        <m:e>
                          <m:r>
                            <w:rPr>
                              <w:rFonts w:ascii="Cambria Math" w:hAnsi="Cambria Math" w:cs="Times New Roman"/>
                              <w:sz w:val="24"/>
                              <w:szCs w:val="28"/>
                            </w:rPr>
                            <m:t>E+iδ</m:t>
                          </m:r>
                        </m:e>
                      </m:d>
                      <m:r>
                        <w:rPr>
                          <w:rFonts w:ascii="Cambria Math" w:hAnsi="Cambria Math" w:cs="Times New Roman"/>
                          <w:sz w:val="24"/>
                          <w:szCs w:val="28"/>
                        </w:rPr>
                        <m:t>I-</m:t>
                      </m:r>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d>
                </m:e>
                <m:sup>
                  <m:r>
                    <w:rPr>
                      <w:rFonts w:ascii="Cambria Math" w:hAnsi="Cambria Math" w:cs="Times New Roman"/>
                      <w:sz w:val="24"/>
                      <w:szCs w:val="28"/>
                    </w:rPr>
                    <m:t>-1</m:t>
                  </m:r>
                </m:sup>
              </m:sSup>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15</m:t>
                  </m:r>
                </m:e>
              </m:d>
            </m:e>
          </m:eqArr>
        </m:oMath>
      </m:oMathPara>
    </w:p>
    <w:p w14:paraId="6C76350F" w14:textId="5BA694DE" w:rsidR="00787F42" w:rsidRPr="002B4446" w:rsidRDefault="00787F42" w:rsidP="00FF78EE">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where </w:t>
      </w:r>
      <m:oMath>
        <m:r>
          <w:rPr>
            <w:rFonts w:ascii="Cambria Math" w:hAnsi="Cambria Math" w:cs="Times New Roman"/>
            <w:color w:val="000000" w:themeColor="text1"/>
            <w:sz w:val="24"/>
            <w:szCs w:val="28"/>
          </w:rPr>
          <m:t>I</m:t>
        </m:r>
      </m:oMath>
      <w:r w:rsidRPr="002B4446">
        <w:rPr>
          <w:rFonts w:ascii="Times New Roman" w:hAnsi="Times New Roman" w:cs="Times New Roman"/>
          <w:color w:val="000000" w:themeColor="text1"/>
          <w:sz w:val="24"/>
          <w:szCs w:val="28"/>
        </w:rPr>
        <w:t xml:space="preserve"> is the 2nd order identity matrix generated earlier.</w:t>
      </w:r>
    </w:p>
    <w:p w14:paraId="20A9E75C" w14:textId="7D834D19" w:rsidR="00787F42" w:rsidRPr="002B4446" w:rsidRDefault="00787F42" w:rsidP="00FF78EE">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Assuming</w:t>
      </w:r>
    </w:p>
    <w:p w14:paraId="69D5D24D" w14:textId="77777777" w:rsidR="00787F42" w:rsidRPr="002B4446" w:rsidRDefault="00000000" w:rsidP="00787F42">
      <w:pPr>
        <w:rPr>
          <w:rFonts w:ascii="Times New Roman" w:hAnsi="Times New Roman" w:cs="Times New Roman"/>
          <w:i/>
          <w:color w:val="000000" w:themeColor="text1"/>
          <w:sz w:val="24"/>
          <w:szCs w:val="28"/>
          <w:rPrChange w:id="1648" w:author="Xiaolong Liu" w:date="2022-07-21T00:25:00Z">
            <w:rPr>
              <w:i/>
              <w:color w:val="000000" w:themeColor="text1"/>
              <w:sz w:val="24"/>
              <w:szCs w:val="28"/>
            </w:rPr>
          </w:rPrChange>
        </w:rPr>
      </w:pPr>
      <m:oMathPara>
        <m:oMath>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0</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d>
            <m:dPr>
              <m:ctrlPr>
                <w:rPr>
                  <w:rFonts w:ascii="Cambria Math" w:hAnsi="Cambria Math" w:cs="Times New Roman"/>
                  <w:i/>
                  <w:color w:val="000000" w:themeColor="text1"/>
                  <w:sz w:val="24"/>
                  <w:szCs w:val="28"/>
                </w:rPr>
              </m:ctrlPr>
            </m:dPr>
            <m:e>
              <m:m>
                <m:mPr>
                  <m:mcs>
                    <m:mc>
                      <m:mcPr>
                        <m:count m:val="2"/>
                        <m:mcJc m:val="center"/>
                      </m:mcPr>
                    </m:mc>
                  </m:mcs>
                  <m:ctrlPr>
                    <w:rPr>
                      <w:rFonts w:ascii="Cambria Math" w:hAnsi="Cambria Math" w:cs="Times New Roman"/>
                      <w:i/>
                      <w:color w:val="000000" w:themeColor="text1"/>
                      <w:sz w:val="24"/>
                      <w:szCs w:val="28"/>
                    </w:rPr>
                  </m:ctrlPr>
                </m:mP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11</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12</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21</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22</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mr>
              </m:m>
            </m:e>
          </m:d>
        </m:oMath>
      </m:oMathPara>
    </w:p>
    <w:p w14:paraId="4206B424" w14:textId="75556D06" w:rsidR="00787F42" w:rsidRDefault="00787F42" w:rsidP="00787F42">
      <w:pPr>
        <w:rPr>
          <w:ins w:id="1649" w:author="Xiaolong Liu" w:date="2022-07-21T01:55:00Z"/>
          <w:rFonts w:ascii="Times New Roman" w:hAnsi="Times New Roman" w:cs="Times New Roman"/>
          <w:iCs/>
          <w:sz w:val="24"/>
          <w:szCs w:val="28"/>
        </w:rPr>
      </w:pPr>
      <w:r w:rsidRPr="002B4446">
        <w:rPr>
          <w:rFonts w:ascii="Times New Roman" w:hAnsi="Times New Roman" w:cs="Times New Roman"/>
          <w:iCs/>
          <w:sz w:val="24"/>
          <w:szCs w:val="28"/>
        </w:rPr>
        <w:t xml:space="preserve">Import </w:t>
      </w:r>
      <w:r w:rsidR="00A05CCD" w:rsidRPr="002B4446">
        <w:rPr>
          <w:rFonts w:ascii="Times New Roman" w:hAnsi="Times New Roman" w:cs="Times New Roman"/>
          <w:iCs/>
          <w:sz w:val="24"/>
          <w:szCs w:val="28"/>
        </w:rPr>
        <w:t xml:space="preserve">Fourier transform </w:t>
      </w:r>
      <w:r w:rsidRPr="002B4446">
        <w:rPr>
          <w:rFonts w:ascii="Times New Roman" w:hAnsi="Times New Roman" w:cs="Times New Roman"/>
          <w:iCs/>
          <w:sz w:val="24"/>
          <w:szCs w:val="28"/>
        </w:rPr>
        <w:t>into our cal</w:t>
      </w:r>
      <w:r w:rsidRPr="002B4446">
        <w:rPr>
          <w:rFonts w:ascii="Times New Roman" w:eastAsiaTheme="minorHAnsi" w:hAnsi="Times New Roman" w:cs="Times New Roman"/>
          <w:iCs/>
          <w:sz w:val="24"/>
          <w:szCs w:val="28"/>
        </w:rPr>
        <w:t>c</w:t>
      </w:r>
      <w:r w:rsidRPr="002B4446">
        <w:rPr>
          <w:rFonts w:ascii="Times New Roman" w:hAnsi="Times New Roman" w:cs="Times New Roman"/>
          <w:iCs/>
          <w:sz w:val="24"/>
          <w:szCs w:val="28"/>
        </w:rPr>
        <w:t>ulation</w:t>
      </w:r>
    </w:p>
    <w:p w14:paraId="69447D6F" w14:textId="77777777" w:rsidR="00414361" w:rsidRPr="002B4446" w:rsidRDefault="00414361" w:rsidP="00787F42">
      <w:pPr>
        <w:rPr>
          <w:rFonts w:ascii="Times New Roman" w:hAnsi="Times New Roman" w:cs="Times New Roman"/>
          <w:iCs/>
          <w:sz w:val="24"/>
          <w:szCs w:val="28"/>
        </w:rPr>
      </w:pPr>
    </w:p>
    <w:p w14:paraId="4FAAF91D" w14:textId="7EA53307" w:rsidR="00EB6FA2" w:rsidRPr="002B4446" w:rsidRDefault="00000000" w:rsidP="00787F42">
      <w:pPr>
        <w:rPr>
          <w:rFonts w:ascii="Times New Roman" w:hAnsi="Times New Roman" w:cs="Times New Roman"/>
          <w:b/>
          <w:sz w:val="24"/>
          <w:szCs w:val="28"/>
        </w:rPr>
      </w:pPr>
      <m:oMathPara>
        <m:oMath>
          <m:eqArr>
            <m:eqArrPr>
              <m:maxDist m:val="1"/>
              <m:ctrlPr>
                <w:rPr>
                  <w:rFonts w:ascii="Cambria Math" w:hAnsi="Cambria Math" w:cs="Times New Roman"/>
                  <w:i/>
                  <w:iCs/>
                  <w:sz w:val="24"/>
                  <w:szCs w:val="28"/>
                </w:rPr>
              </m:ctrlPr>
            </m:eqArrPr>
            <m:e>
              <m:r>
                <m:rPr>
                  <m:scr m:val="script"/>
                </m:rPr>
                <w:rPr>
                  <w:rFonts w:ascii="Cambria Math" w:eastAsiaTheme="minorHAnsi" w:hAnsi="Cambria Math" w:cs="Times New Roman"/>
                  <w:sz w:val="24"/>
                  <w:szCs w:val="28"/>
                </w:rPr>
                <m:t>F</m:t>
              </m:r>
              <m:r>
                <w:ins w:id="1650" w:author="Xiaolong Liu" w:date="2022-07-21T01:56:00Z">
                  <w:rPr>
                    <w:rFonts w:ascii="Cambria Math" w:eastAsiaTheme="minorHAnsi" w:hAnsi="Cambria Math" w:cs="Times New Roman"/>
                    <w:sz w:val="24"/>
                    <w:szCs w:val="28"/>
                  </w:rPr>
                  <m:t>(</m:t>
                </w:ins>
              </m:r>
              <m:sSub>
                <m:sSubPr>
                  <m:ctrlPr>
                    <w:rPr>
                      <w:rFonts w:ascii="Cambria Math" w:eastAsiaTheme="minorHAnsi" w:hAnsi="Cambria Math" w:cs="Times New Roman"/>
                      <w:i/>
                      <w:iCs/>
                      <w:sz w:val="24"/>
                      <w:szCs w:val="28"/>
                    </w:rPr>
                  </m:ctrlPr>
                </m:sSubPr>
                <m:e>
                  <m:r>
                    <w:rPr>
                      <w:rFonts w:ascii="Cambria Math" w:eastAsiaTheme="minorHAnsi" w:hAnsi="Cambria Math" w:cs="Times New Roman"/>
                      <w:sz w:val="24"/>
                      <w:szCs w:val="28"/>
                    </w:rPr>
                    <m:t>G</m:t>
                  </m:r>
                </m:e>
                <m:sub>
                  <m:r>
                    <w:rPr>
                      <w:rFonts w:ascii="Cambria Math" w:eastAsiaTheme="minorHAnsi" w:hAnsi="Cambria Math" w:cs="Times New Roman"/>
                      <w:sz w:val="24"/>
                      <w:szCs w:val="28"/>
                    </w:rPr>
                    <m:t>0</m:t>
                  </m:r>
                </m:sub>
              </m:sSub>
              <m:d>
                <m:dPr>
                  <m:ctrlPr>
                    <w:rPr>
                      <w:rFonts w:ascii="Cambria Math" w:eastAsiaTheme="minorHAnsi" w:hAnsi="Cambria Math" w:cs="Times New Roman"/>
                      <w:i/>
                      <w:iCs/>
                      <w:sz w:val="24"/>
                      <w:szCs w:val="28"/>
                    </w:rPr>
                  </m:ctrlPr>
                </m:dPr>
                <m:e>
                  <m:r>
                    <m:rPr>
                      <m:sty m:val="bi"/>
                    </m:rPr>
                    <w:rPr>
                      <w:rFonts w:ascii="Cambria Math" w:eastAsiaTheme="minorHAnsi" w:hAnsi="Cambria Math" w:cs="Times New Roman"/>
                      <w:sz w:val="24"/>
                      <w:szCs w:val="28"/>
                    </w:rPr>
                    <m:t>k</m:t>
                  </m:r>
                  <m:r>
                    <w:rPr>
                      <w:rFonts w:ascii="Cambria Math" w:eastAsiaTheme="minorHAnsi" w:hAnsi="Cambria Math" w:cs="Times New Roman"/>
                      <w:sz w:val="24"/>
                      <w:szCs w:val="28"/>
                    </w:rPr>
                    <m:t>,E</m:t>
                  </m:r>
                </m:e>
              </m:d>
              <m:r>
                <w:ins w:id="1651" w:author="Xiaolong Liu" w:date="2022-07-21T01:56:00Z">
                  <w:rPr>
                    <w:rFonts w:ascii="Cambria Math" w:eastAsiaTheme="minorHAnsi" w:hAnsi="Cambria Math" w:cs="Times New Roman"/>
                    <w:sz w:val="24"/>
                    <w:szCs w:val="28"/>
                  </w:rPr>
                  <m:t>)</m:t>
                </w:ins>
              </m:r>
              <m:r>
                <w:rPr>
                  <w:rFonts w:ascii="Cambria Math" w:eastAsiaTheme="minorHAnsi" w:hAnsi="Cambria Math" w:cs="Times New Roman"/>
                  <w:sz w:val="24"/>
                  <w:szCs w:val="28"/>
                </w:rPr>
                <m:t>=</m:t>
              </m:r>
              <m:sSub>
                <m:sSubPr>
                  <m:ctrlPr>
                    <w:ins w:id="1652" w:author="Xiaolong Liu" w:date="2022-07-21T01:56:00Z">
                      <w:rPr>
                        <w:rFonts w:ascii="Cambria Math" w:hAnsi="Cambria Math" w:cs="Times New Roman"/>
                        <w:i/>
                        <w:sz w:val="24"/>
                        <w:szCs w:val="28"/>
                      </w:rPr>
                    </w:ins>
                  </m:ctrlPr>
                </m:sSubPr>
                <m:e>
                  <m:r>
                    <w:ins w:id="1653" w:author="Xiaolong Liu" w:date="2022-07-21T01:56:00Z">
                      <m:rPr>
                        <m:scr m:val="script"/>
                      </m:rPr>
                      <w:rPr>
                        <w:rFonts w:ascii="Cambria Math" w:hAnsi="Cambria Math" w:cs="Times New Roman"/>
                        <w:sz w:val="24"/>
                        <w:szCs w:val="28"/>
                      </w:rPr>
                      <m:t>G</m:t>
                    </w:ins>
                  </m:r>
                </m:e>
                <m:sub>
                  <m:r>
                    <w:ins w:id="1654" w:author="Xiaolong Liu" w:date="2022-07-21T01:56:00Z">
                      <w:rPr>
                        <w:rFonts w:ascii="Cambria Math" w:hAnsi="Cambria Math" w:cs="Times New Roman"/>
                        <w:sz w:val="24"/>
                        <w:szCs w:val="28"/>
                      </w:rPr>
                      <m:t>0</m:t>
                    </w:ins>
                  </m:r>
                </m:sub>
              </m:sSub>
              <m:r>
                <w:del w:id="1655" w:author="Xiaolong Liu" w:date="2022-07-21T01:56:00Z">
                  <m:rPr>
                    <m:sty m:val="bi"/>
                  </m:rPr>
                  <w:rPr>
                    <w:rFonts w:ascii="Cambria Math" w:eastAsiaTheme="minorHAnsi" w:hAnsi="Cambria Math" w:cs="Times New Roman"/>
                    <w:sz w:val="24"/>
                    <w:szCs w:val="28"/>
                  </w:rPr>
                  <m:t>G</m:t>
                </w:del>
              </m:r>
              <m:sSub>
                <m:sSubPr>
                  <m:ctrlPr>
                    <w:del w:id="1656" w:author="Xiaolong Liu" w:date="2022-07-21T01:56:00Z">
                      <w:rPr>
                        <w:rFonts w:ascii="Cambria Math" w:eastAsiaTheme="minorHAnsi" w:hAnsi="Cambria Math" w:cs="Times New Roman"/>
                        <w:b/>
                        <w:bCs/>
                        <w:i/>
                        <w:iCs/>
                        <w:sz w:val="24"/>
                        <w:szCs w:val="28"/>
                      </w:rPr>
                    </w:del>
                  </m:ctrlPr>
                </m:sSubPr>
                <m:e>
                  <m:r>
                    <w:del w:id="1657" w:author="Xiaolong Liu" w:date="2022-07-21T01:56:00Z">
                      <m:rPr>
                        <m:sty m:val="p"/>
                      </m:rPr>
                      <w:rPr>
                        <w:rFonts w:ascii="Cambria Math" w:eastAsiaTheme="minorHAnsi" w:hAnsi="Cambria Math" w:cs="Times New Roman"/>
                        <w:sz w:val="24"/>
                        <w:szCs w:val="28"/>
                      </w:rPr>
                      <w:softHyphen/>
                    </w:del>
                  </m:r>
                </m:e>
                <m:sub>
                  <m:r>
                    <w:del w:id="1658" w:author="Xiaolong Liu" w:date="2022-07-21T01:56:00Z">
                      <m:rPr>
                        <m:sty m:val="bi"/>
                      </m:rPr>
                      <w:rPr>
                        <w:rFonts w:ascii="Cambria Math" w:eastAsiaTheme="minorHAnsi" w:hAnsi="Cambria Math" w:cs="Times New Roman"/>
                        <w:sz w:val="24"/>
                        <w:szCs w:val="28"/>
                      </w:rPr>
                      <m:t>0</m:t>
                    </w:del>
                  </m:r>
                </m:sub>
              </m:sSub>
              <m:d>
                <m:dPr>
                  <m:ctrlPr>
                    <w:rPr>
                      <w:rFonts w:ascii="Cambria Math" w:eastAsiaTheme="minorHAnsi" w:hAnsi="Cambria Math" w:cs="Times New Roman"/>
                      <w:i/>
                      <w:iCs/>
                      <w:sz w:val="24"/>
                      <w:szCs w:val="28"/>
                    </w:rPr>
                  </m:ctrlPr>
                </m:dPr>
                <m:e>
                  <m:r>
                    <m:rPr>
                      <m:sty m:val="bi"/>
                    </m:rPr>
                    <w:rPr>
                      <w:rFonts w:ascii="Cambria Math" w:eastAsiaTheme="minorHAnsi" w:hAnsi="Cambria Math" w:cs="Times New Roman"/>
                      <w:sz w:val="24"/>
                      <w:szCs w:val="28"/>
                    </w:rPr>
                    <m:t>r,</m:t>
                  </m:r>
                  <m:r>
                    <w:rPr>
                      <w:rFonts w:ascii="Cambria Math" w:eastAsiaTheme="minorHAnsi" w:hAnsi="Cambria Math" w:cs="Times New Roman"/>
                      <w:sz w:val="24"/>
                      <w:szCs w:val="28"/>
                    </w:rPr>
                    <m:t>E</m:t>
                  </m:r>
                </m:e>
              </m:d>
              <m:r>
                <m:rPr>
                  <m:sty m:val="bi"/>
                </m:rPr>
                <w:rPr>
                  <w:rFonts w:ascii="Cambria Math" w:eastAsiaTheme="minorHAnsi" w:hAnsi="Cambria Math" w:cs="Times New Roman"/>
                  <w:sz w:val="24"/>
                  <w:szCs w:val="28"/>
                </w:rPr>
                <m:t>#</m:t>
              </m:r>
              <m:d>
                <m:dPr>
                  <m:ctrlPr>
                    <w:rPr>
                      <w:rFonts w:ascii="Cambria Math" w:hAnsi="Cambria Math" w:cs="Times New Roman"/>
                      <w:i/>
                      <w:iCs/>
                      <w:sz w:val="24"/>
                      <w:szCs w:val="28"/>
                    </w:rPr>
                  </m:ctrlPr>
                </m:dPr>
                <m:e>
                  <m:r>
                    <w:rPr>
                      <w:rFonts w:ascii="Cambria Math" w:hAnsi="Cambria Math" w:cs="Times New Roman"/>
                      <w:sz w:val="24"/>
                      <w:szCs w:val="28"/>
                    </w:rPr>
                    <m:t>16</m:t>
                  </m:r>
                </m:e>
              </m:d>
              <m:ctrlPr>
                <w:rPr>
                  <w:rFonts w:ascii="Cambria Math" w:eastAsiaTheme="minorHAnsi" w:hAnsi="Cambria Math" w:cs="Times New Roman"/>
                  <w:b/>
                  <w:i/>
                  <w:sz w:val="24"/>
                  <w:szCs w:val="28"/>
                </w:rPr>
              </m:ctrlPr>
            </m:e>
          </m:eqArr>
        </m:oMath>
      </m:oMathPara>
    </w:p>
    <w:p w14:paraId="158F05D8" w14:textId="62E85B10" w:rsidR="00787F42" w:rsidRPr="002B4446" w:rsidRDefault="00787F42" w:rsidP="00FF78EE">
      <w:pPr>
        <w:rPr>
          <w:rFonts w:ascii="Times New Roman" w:hAnsi="Times New Roman" w:cs="Times New Roman"/>
          <w:iCs/>
          <w:sz w:val="24"/>
          <w:szCs w:val="28"/>
        </w:rPr>
      </w:pPr>
      <w:r w:rsidRPr="002B4446">
        <w:rPr>
          <w:rFonts w:ascii="Times New Roman" w:hAnsi="Times New Roman" w:cs="Times New Roman"/>
          <w:iCs/>
          <w:sz w:val="24"/>
          <w:szCs w:val="28"/>
        </w:rPr>
        <w:t xml:space="preserve">We transform the k-space Green's function into a real-space Green's function through </w:t>
      </w:r>
      <w:r w:rsidR="00A05CCD" w:rsidRPr="002B4446">
        <w:rPr>
          <w:rFonts w:ascii="Times New Roman" w:hAnsi="Times New Roman" w:cs="Times New Roman"/>
          <w:iCs/>
          <w:sz w:val="24"/>
          <w:szCs w:val="28"/>
        </w:rPr>
        <w:t>Fourier transform</w:t>
      </w:r>
      <w:del w:id="1659" w:author="Xiaolong Liu" w:date="2022-07-21T01:10:00Z">
        <w:r w:rsidRPr="002B4446" w:rsidDel="000872AA">
          <w:rPr>
            <w:rFonts w:ascii="Times New Roman" w:hAnsi="Times New Roman" w:cs="Times New Roman"/>
            <w:iCs/>
            <w:sz w:val="24"/>
            <w:szCs w:val="28"/>
          </w:rPr>
          <w:delText>. And t</w:delText>
        </w:r>
        <w:r w:rsidRPr="002B4446" w:rsidDel="000872AA">
          <w:rPr>
            <w:rFonts w:ascii="Times New Roman" w:hAnsi="Times New Roman" w:cs="Times New Roman"/>
            <w:color w:val="000000" w:themeColor="text1"/>
            <w:sz w:val="24"/>
            <w:szCs w:val="28"/>
          </w:rPr>
          <w:delText>he same can be set</w:delText>
        </w:r>
      </w:del>
      <w:ins w:id="1660" w:author="Xiaolong Liu" w:date="2022-07-21T01:10:00Z">
        <w:r w:rsidR="000872AA">
          <w:rPr>
            <w:rFonts w:ascii="Times New Roman" w:hAnsi="Times New Roman" w:cs="Times New Roman"/>
            <w:iCs/>
            <w:sz w:val="24"/>
            <w:szCs w:val="28"/>
          </w:rPr>
          <w:t>:</w:t>
        </w:r>
        <w:r w:rsidR="000872AA">
          <w:rPr>
            <w:rFonts w:ascii="Times New Roman" w:hAnsi="Times New Roman" w:cs="Times New Roman"/>
            <w:color w:val="000000" w:themeColor="text1"/>
            <w:sz w:val="24"/>
            <w:szCs w:val="28"/>
          </w:rPr>
          <w:t xml:space="preserve"> </w:t>
        </w:r>
      </w:ins>
    </w:p>
    <w:p w14:paraId="67232377" w14:textId="1681251F" w:rsidR="00787F42" w:rsidRPr="002B4446" w:rsidRDefault="00000000" w:rsidP="00787F42">
      <w:pPr>
        <w:rPr>
          <w:rFonts w:ascii="Times New Roman" w:hAnsi="Times New Roman" w:cs="Times New Roman"/>
          <w:i/>
          <w:color w:val="000000" w:themeColor="text1"/>
          <w:sz w:val="24"/>
          <w:szCs w:val="28"/>
          <w:rPrChange w:id="1661" w:author="Xiaolong Liu" w:date="2022-07-21T00:25:00Z">
            <w:rPr>
              <w:i/>
              <w:color w:val="000000" w:themeColor="text1"/>
              <w:sz w:val="24"/>
              <w:szCs w:val="28"/>
            </w:rPr>
          </w:rPrChange>
        </w:rPr>
      </w:pPr>
      <m:oMathPara>
        <m:oMath>
          <m:sSub>
            <m:sSubPr>
              <m:ctrlPr>
                <w:ins w:id="1662" w:author="Xiaolong Liu" w:date="2022-07-21T01:56:00Z">
                  <w:rPr>
                    <w:rFonts w:ascii="Cambria Math" w:hAnsi="Cambria Math" w:cs="Times New Roman"/>
                    <w:i/>
                    <w:sz w:val="24"/>
                    <w:szCs w:val="28"/>
                  </w:rPr>
                </w:ins>
              </m:ctrlPr>
            </m:sSubPr>
            <m:e>
              <m:r>
                <w:ins w:id="1663" w:author="Xiaolong Liu" w:date="2022-07-21T01:56:00Z">
                  <m:rPr>
                    <m:scr m:val="script"/>
                  </m:rPr>
                  <w:rPr>
                    <w:rFonts w:ascii="Cambria Math" w:hAnsi="Cambria Math" w:cs="Times New Roman"/>
                    <w:sz w:val="24"/>
                    <w:szCs w:val="28"/>
                  </w:rPr>
                  <m:t>G</m:t>
                </w:ins>
              </m:r>
            </m:e>
            <m:sub>
              <m:r>
                <w:ins w:id="1664" w:author="Xiaolong Liu" w:date="2022-07-21T01:56:00Z">
                  <w:rPr>
                    <w:rFonts w:ascii="Cambria Math" w:hAnsi="Cambria Math" w:cs="Times New Roman"/>
                    <w:sz w:val="24"/>
                    <w:szCs w:val="28"/>
                  </w:rPr>
                  <m:t>0</m:t>
                </w:ins>
              </m:r>
            </m:sub>
          </m:sSub>
          <m:sSub>
            <m:sSubPr>
              <m:ctrlPr>
                <w:del w:id="1665" w:author="Xiaolong Liu" w:date="2022-07-21T01:56:00Z">
                  <w:rPr>
                    <w:rFonts w:ascii="Cambria Math" w:hAnsi="Cambria Math" w:cs="Times New Roman"/>
                    <w:b/>
                    <w:bCs/>
                    <w:i/>
                    <w:color w:val="000000" w:themeColor="text1"/>
                    <w:sz w:val="24"/>
                    <w:szCs w:val="28"/>
                  </w:rPr>
                </w:del>
              </m:ctrlPr>
            </m:sSubPr>
            <m:e>
              <m:r>
                <w:del w:id="1666" w:author="Xiaolong Liu" w:date="2022-07-21T01:56:00Z">
                  <m:rPr>
                    <m:sty m:val="bi"/>
                  </m:rPr>
                  <w:rPr>
                    <w:rFonts w:ascii="Cambria Math" w:hAnsi="Cambria Math" w:cs="Times New Roman"/>
                    <w:color w:val="000000" w:themeColor="text1"/>
                    <w:sz w:val="24"/>
                    <w:szCs w:val="28"/>
                  </w:rPr>
                  <m:t>G</m:t>
                </w:del>
              </m:r>
            </m:e>
            <m:sub>
              <m:r>
                <w:del w:id="1667" w:author="Xiaolong Liu" w:date="2022-07-21T01:56:00Z">
                  <m:rPr>
                    <m:sty m:val="bi"/>
                  </m:rPr>
                  <w:rPr>
                    <w:rFonts w:ascii="Cambria Math" w:hAnsi="Cambria Math" w:cs="Times New Roman"/>
                    <w:color w:val="000000" w:themeColor="text1"/>
                    <w:sz w:val="24"/>
                    <w:szCs w:val="28"/>
                  </w:rPr>
                  <m:t>0</m:t>
                </w:del>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d>
            <m:dPr>
              <m:ctrlPr>
                <w:rPr>
                  <w:rFonts w:ascii="Cambria Math" w:hAnsi="Cambria Math" w:cs="Times New Roman"/>
                  <w:i/>
                  <w:color w:val="000000" w:themeColor="text1"/>
                  <w:sz w:val="24"/>
                  <w:szCs w:val="28"/>
                </w:rPr>
              </m:ctrlPr>
            </m:dPr>
            <m:e>
              <m:m>
                <m:mPr>
                  <m:mcs>
                    <m:mc>
                      <m:mcPr>
                        <m:count m:val="2"/>
                        <m:mcJc m:val="center"/>
                      </m:mcPr>
                    </m:mc>
                  </m:mcs>
                  <m:ctrlPr>
                    <w:rPr>
                      <w:rFonts w:ascii="Cambria Math" w:hAnsi="Cambria Math" w:cs="Times New Roman"/>
                      <w:i/>
                      <w:color w:val="000000" w:themeColor="text1"/>
                      <w:sz w:val="24"/>
                      <w:szCs w:val="28"/>
                    </w:rPr>
                  </m:ctrlPr>
                </m:mPr>
                <m:mr>
                  <m:e>
                    <m:sSub>
                      <m:sSubPr>
                        <m:ctrlPr>
                          <w:rPr>
                            <w:rFonts w:ascii="Cambria Math" w:hAnsi="Cambria Math" w:cs="Times New Roman"/>
                            <w:i/>
                            <w:color w:val="000000" w:themeColor="text1"/>
                            <w:sz w:val="24"/>
                            <w:szCs w:val="28"/>
                          </w:rPr>
                        </m:ctrlPr>
                      </m:sSubPr>
                      <m:e>
                        <m:r>
                          <w:ins w:id="1668" w:author="Xiaolong Liu" w:date="2022-07-21T01:56:00Z">
                            <m:rPr>
                              <m:scr m:val="script"/>
                            </m:rPr>
                            <w:rPr>
                              <w:rFonts w:ascii="Cambria Math" w:hAnsi="Cambria Math" w:cs="Times New Roman"/>
                              <w:sz w:val="24"/>
                              <w:szCs w:val="28"/>
                            </w:rPr>
                            <m:t>G</m:t>
                          </w:ins>
                        </m:r>
                        <m:r>
                          <w:del w:id="1669" w:author="Xiaolong Liu" w:date="2022-07-21T01:56: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11r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e>
                    <m:sSub>
                      <m:sSubPr>
                        <m:ctrlPr>
                          <w:rPr>
                            <w:rFonts w:ascii="Cambria Math" w:hAnsi="Cambria Math" w:cs="Times New Roman"/>
                            <w:b/>
                            <w:bCs/>
                            <w:i/>
                            <w:color w:val="000000" w:themeColor="text1"/>
                            <w:sz w:val="24"/>
                            <w:szCs w:val="28"/>
                          </w:rPr>
                        </m:ctrlPr>
                      </m:sSubPr>
                      <m:e>
                        <m:r>
                          <w:ins w:id="1670" w:author="Xiaolong Liu" w:date="2022-07-21T01:56:00Z">
                            <m:rPr>
                              <m:scr m:val="script"/>
                            </m:rPr>
                            <w:rPr>
                              <w:rFonts w:ascii="Cambria Math" w:hAnsi="Cambria Math" w:cs="Times New Roman"/>
                              <w:sz w:val="24"/>
                              <w:szCs w:val="28"/>
                            </w:rPr>
                            <m:t>G</m:t>
                          </w:ins>
                        </m:r>
                        <m:r>
                          <w:del w:id="1671" w:author="Xiaolong Liu" w:date="2022-07-21T01:56:00Z">
                            <m:rPr>
                              <m:sty m:val="bi"/>
                            </m:rPr>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12r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mr>
                <m:mr>
                  <m:e>
                    <m:sSub>
                      <m:sSubPr>
                        <m:ctrlPr>
                          <w:rPr>
                            <w:rFonts w:ascii="Cambria Math" w:hAnsi="Cambria Math" w:cs="Times New Roman"/>
                            <w:b/>
                            <w:bCs/>
                            <w:i/>
                            <w:color w:val="000000" w:themeColor="text1"/>
                            <w:sz w:val="24"/>
                            <w:szCs w:val="28"/>
                          </w:rPr>
                        </m:ctrlPr>
                      </m:sSubPr>
                      <m:e>
                        <m:r>
                          <w:ins w:id="1672" w:author="Xiaolong Liu" w:date="2022-07-21T01:56:00Z">
                            <m:rPr>
                              <m:scr m:val="script"/>
                            </m:rPr>
                            <w:rPr>
                              <w:rFonts w:ascii="Cambria Math" w:hAnsi="Cambria Math" w:cs="Times New Roman"/>
                              <w:sz w:val="24"/>
                              <w:szCs w:val="28"/>
                            </w:rPr>
                            <m:t>G</m:t>
                          </w:ins>
                        </m:r>
                        <m:r>
                          <w:del w:id="1673" w:author="Xiaolong Liu" w:date="2022-07-21T01:56:00Z">
                            <m:rPr>
                              <m:sty m:val="bi"/>
                            </m:rPr>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21r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ins w:id="1674" w:author="Xiaolong Liu" w:date="2022-07-21T01:56:00Z">
                            <m:rPr>
                              <m:scr m:val="script"/>
                            </m:rPr>
                            <w:rPr>
                              <w:rFonts w:ascii="Cambria Math" w:hAnsi="Cambria Math" w:cs="Times New Roman"/>
                              <w:sz w:val="24"/>
                              <w:szCs w:val="28"/>
                            </w:rPr>
                            <m:t>G</m:t>
                          </w:ins>
                        </m:r>
                        <m:r>
                          <w:del w:id="1675" w:author="Xiaolong Liu" w:date="2022-07-21T01:56: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22r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mr>
              </m:m>
            </m:e>
          </m:d>
        </m:oMath>
      </m:oMathPara>
    </w:p>
    <w:p w14:paraId="4381D2B3" w14:textId="69099972" w:rsidR="00787F42" w:rsidRPr="002B4446" w:rsidRDefault="00787F42" w:rsidP="00FF78EE">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Initialize each element of the matrices</w:t>
      </w:r>
      <w:r w:rsidR="00EB6FA2" w:rsidRPr="002B4446">
        <w:rPr>
          <w:rFonts w:ascii="Times New Roman" w:hAnsi="Times New Roman" w:cs="Times New Roman"/>
          <w:color w:val="000000" w:themeColor="text1"/>
          <w:sz w:val="24"/>
          <w:szCs w:val="28"/>
        </w:rPr>
        <w:t xml:space="preserve"> </w:t>
      </w:r>
      <m:oMath>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0</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oMath>
      <w:r w:rsidRPr="002B4446">
        <w:rPr>
          <w:rFonts w:ascii="Times New Roman" w:hAnsi="Times New Roman" w:cs="Times New Roman"/>
          <w:color w:val="000000" w:themeColor="text1"/>
          <w:sz w:val="24"/>
          <w:szCs w:val="28"/>
        </w:rPr>
        <w:t xml:space="preserve"> and </w:t>
      </w:r>
      <m:oMath>
        <m:sSub>
          <m:sSubPr>
            <m:ctrlPr>
              <w:ins w:id="1676" w:author="Xiaolong Liu" w:date="2022-07-21T01:57:00Z">
                <w:rPr>
                  <w:rFonts w:ascii="Cambria Math" w:hAnsi="Cambria Math" w:cs="Times New Roman"/>
                  <w:i/>
                  <w:sz w:val="24"/>
                  <w:szCs w:val="28"/>
                </w:rPr>
              </w:ins>
            </m:ctrlPr>
          </m:sSubPr>
          <m:e>
            <m:r>
              <w:ins w:id="1677" w:author="Xiaolong Liu" w:date="2022-07-21T01:57:00Z">
                <m:rPr>
                  <m:scr m:val="script"/>
                </m:rPr>
                <w:rPr>
                  <w:rFonts w:ascii="Cambria Math" w:hAnsi="Cambria Math" w:cs="Times New Roman"/>
                  <w:sz w:val="24"/>
                  <w:szCs w:val="28"/>
                </w:rPr>
                <m:t>G</m:t>
              </w:ins>
            </m:r>
          </m:e>
          <m:sub>
            <m:r>
              <w:ins w:id="1678" w:author="Xiaolong Liu" w:date="2022-07-21T01:57:00Z">
                <w:rPr>
                  <w:rFonts w:ascii="Cambria Math" w:hAnsi="Cambria Math" w:cs="Times New Roman"/>
                  <w:sz w:val="24"/>
                  <w:szCs w:val="28"/>
                </w:rPr>
                <m:t>0</m:t>
              </w:ins>
            </m:r>
          </m:sub>
        </m:sSub>
        <m:sSub>
          <m:sSubPr>
            <m:ctrlPr>
              <w:del w:id="1679" w:author="Xiaolong Liu" w:date="2022-07-21T01:57:00Z">
                <w:rPr>
                  <w:rFonts w:ascii="Cambria Math" w:hAnsi="Cambria Math" w:cs="Times New Roman"/>
                  <w:b/>
                  <w:bCs/>
                  <w:i/>
                  <w:color w:val="000000" w:themeColor="text1"/>
                  <w:sz w:val="24"/>
                  <w:szCs w:val="28"/>
                </w:rPr>
              </w:del>
            </m:ctrlPr>
          </m:sSubPr>
          <m:e>
            <m:r>
              <w:del w:id="1680" w:author="Xiaolong Liu" w:date="2022-07-21T01:57:00Z">
                <m:rPr>
                  <m:sty m:val="bi"/>
                </m:rPr>
                <w:rPr>
                  <w:rFonts w:ascii="Cambria Math" w:hAnsi="Cambria Math" w:cs="Times New Roman"/>
                  <w:color w:val="000000" w:themeColor="text1"/>
                  <w:sz w:val="24"/>
                  <w:szCs w:val="28"/>
                </w:rPr>
                <m:t>G</m:t>
              </w:del>
            </m:r>
          </m:e>
          <m:sub>
            <m:r>
              <w:del w:id="1681" w:author="Xiaolong Liu" w:date="2022-07-21T01:57:00Z">
                <m:rPr>
                  <m:sty m:val="bi"/>
                </m:rPr>
                <w:rPr>
                  <w:rFonts w:ascii="Cambria Math" w:hAnsi="Cambria Math" w:cs="Times New Roman"/>
                  <w:color w:val="000000" w:themeColor="text1"/>
                  <w:sz w:val="24"/>
                  <w:szCs w:val="28"/>
                </w:rPr>
                <m:t>0</m:t>
              </w:del>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oMath>
      <w:r w:rsidRPr="002B4446">
        <w:rPr>
          <w:rFonts w:ascii="Times New Roman" w:hAnsi="Times New Roman" w:cs="Times New Roman"/>
          <w:color w:val="000000" w:themeColor="text1"/>
          <w:sz w:val="24"/>
          <w:szCs w:val="28"/>
        </w:rPr>
        <w:t>:</w:t>
      </w:r>
    </w:p>
    <w:p w14:paraId="54F34F3B" w14:textId="77777777" w:rsidR="00EB6FA2" w:rsidRPr="002B4446" w:rsidRDefault="00EB6FA2" w:rsidP="00EB6FA2">
      <w:pPr>
        <w:widowControl/>
        <w:numPr>
          <w:ilvl w:val="0"/>
          <w:numId w:val="9"/>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68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683" w:author="Xiaolong Liu" w:date="2022-07-21T00:25:00Z">
            <w:rPr>
              <w:rFonts w:ascii="Consolas" w:eastAsia="宋体" w:hAnsi="Consolas" w:cs="宋体"/>
              <w:color w:val="986801"/>
              <w:kern w:val="0"/>
              <w:szCs w:val="21"/>
            </w:rPr>
          </w:rPrChange>
        </w:rPr>
        <w:t>G11</w:t>
      </w:r>
      <w:r w:rsidRPr="002B4446">
        <w:rPr>
          <w:rFonts w:ascii="Times New Roman" w:eastAsia="宋体" w:hAnsi="Times New Roman" w:cs="Times New Roman"/>
          <w:color w:val="5C5C5C"/>
          <w:kern w:val="0"/>
          <w:szCs w:val="21"/>
          <w:rPrChange w:id="1684"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685"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68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687" w:author="Xiaolong Liu" w:date="2022-07-21T00:25:00Z">
            <w:rPr>
              <w:rFonts w:ascii="Consolas" w:eastAsia="宋体" w:hAnsi="Consolas" w:cs="宋体"/>
              <w:i/>
              <w:iCs/>
              <w:color w:val="A0A1A7"/>
              <w:kern w:val="0"/>
              <w:szCs w:val="21"/>
            </w:rPr>
          </w:rPrChange>
        </w:rPr>
        <w:t>;</w:t>
      </w:r>
    </w:p>
    <w:p w14:paraId="15336CD1" w14:textId="77777777" w:rsidR="00EB6FA2" w:rsidRPr="002B4446" w:rsidRDefault="00EB6FA2" w:rsidP="00EB6FA2">
      <w:pPr>
        <w:widowControl/>
        <w:numPr>
          <w:ilvl w:val="0"/>
          <w:numId w:val="9"/>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68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689" w:author="Xiaolong Liu" w:date="2022-07-21T00:25:00Z">
            <w:rPr>
              <w:rFonts w:ascii="Consolas" w:eastAsia="宋体" w:hAnsi="Consolas" w:cs="宋体"/>
              <w:color w:val="986801"/>
              <w:kern w:val="0"/>
              <w:szCs w:val="21"/>
            </w:rPr>
          </w:rPrChange>
        </w:rPr>
        <w:t>G12</w:t>
      </w:r>
      <w:r w:rsidRPr="002B4446">
        <w:rPr>
          <w:rFonts w:ascii="Times New Roman" w:eastAsia="宋体" w:hAnsi="Times New Roman" w:cs="Times New Roman"/>
          <w:color w:val="5C5C5C"/>
          <w:kern w:val="0"/>
          <w:szCs w:val="21"/>
          <w:rPrChange w:id="1690"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691"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69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693" w:author="Xiaolong Liu" w:date="2022-07-21T00:25:00Z">
            <w:rPr>
              <w:rFonts w:ascii="Consolas" w:eastAsia="宋体" w:hAnsi="Consolas" w:cs="宋体"/>
              <w:i/>
              <w:iCs/>
              <w:color w:val="A0A1A7"/>
              <w:kern w:val="0"/>
              <w:szCs w:val="21"/>
            </w:rPr>
          </w:rPrChange>
        </w:rPr>
        <w:t>;</w:t>
      </w:r>
    </w:p>
    <w:p w14:paraId="70E2545B" w14:textId="77777777" w:rsidR="00EB6FA2" w:rsidRPr="002B4446" w:rsidRDefault="00EB6FA2" w:rsidP="00EB6FA2">
      <w:pPr>
        <w:widowControl/>
        <w:numPr>
          <w:ilvl w:val="0"/>
          <w:numId w:val="9"/>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69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695" w:author="Xiaolong Liu" w:date="2022-07-21T00:25:00Z">
            <w:rPr>
              <w:rFonts w:ascii="Consolas" w:eastAsia="宋体" w:hAnsi="Consolas" w:cs="宋体"/>
              <w:color w:val="986801"/>
              <w:kern w:val="0"/>
              <w:szCs w:val="21"/>
            </w:rPr>
          </w:rPrChange>
        </w:rPr>
        <w:t>G21</w:t>
      </w:r>
      <w:r w:rsidRPr="002B4446">
        <w:rPr>
          <w:rFonts w:ascii="Times New Roman" w:eastAsia="宋体" w:hAnsi="Times New Roman" w:cs="Times New Roman"/>
          <w:color w:val="5C5C5C"/>
          <w:kern w:val="0"/>
          <w:szCs w:val="21"/>
          <w:rPrChange w:id="1696"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697"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69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699" w:author="Xiaolong Liu" w:date="2022-07-21T00:25:00Z">
            <w:rPr>
              <w:rFonts w:ascii="Consolas" w:eastAsia="宋体" w:hAnsi="Consolas" w:cs="宋体"/>
              <w:i/>
              <w:iCs/>
              <w:color w:val="A0A1A7"/>
              <w:kern w:val="0"/>
              <w:szCs w:val="21"/>
            </w:rPr>
          </w:rPrChange>
        </w:rPr>
        <w:t>;</w:t>
      </w:r>
    </w:p>
    <w:p w14:paraId="35CB1D5F" w14:textId="77777777" w:rsidR="00EB6FA2" w:rsidRPr="002B4446" w:rsidRDefault="00EB6FA2" w:rsidP="00EB6FA2">
      <w:pPr>
        <w:widowControl/>
        <w:numPr>
          <w:ilvl w:val="0"/>
          <w:numId w:val="9"/>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0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701" w:author="Xiaolong Liu" w:date="2022-07-21T00:25:00Z">
            <w:rPr>
              <w:rFonts w:ascii="Consolas" w:eastAsia="宋体" w:hAnsi="Consolas" w:cs="宋体"/>
              <w:color w:val="986801"/>
              <w:kern w:val="0"/>
              <w:szCs w:val="21"/>
            </w:rPr>
          </w:rPrChange>
        </w:rPr>
        <w:t>G22</w:t>
      </w:r>
      <w:r w:rsidRPr="002B4446">
        <w:rPr>
          <w:rFonts w:ascii="Times New Roman" w:eastAsia="宋体" w:hAnsi="Times New Roman" w:cs="Times New Roman"/>
          <w:color w:val="5C5C5C"/>
          <w:kern w:val="0"/>
          <w:szCs w:val="21"/>
          <w:rPrChange w:id="1702"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703"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70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705" w:author="Xiaolong Liu" w:date="2022-07-21T00:25:00Z">
            <w:rPr>
              <w:rFonts w:ascii="Consolas" w:eastAsia="宋体" w:hAnsi="Consolas" w:cs="宋体"/>
              <w:i/>
              <w:iCs/>
              <w:color w:val="A0A1A7"/>
              <w:kern w:val="0"/>
              <w:szCs w:val="21"/>
            </w:rPr>
          </w:rPrChange>
        </w:rPr>
        <w:t>;</w:t>
      </w:r>
    </w:p>
    <w:p w14:paraId="4C329828" w14:textId="77777777" w:rsidR="00EB6FA2" w:rsidRPr="002B4446" w:rsidRDefault="00EB6FA2" w:rsidP="00EB6FA2">
      <w:pPr>
        <w:widowControl/>
        <w:numPr>
          <w:ilvl w:val="0"/>
          <w:numId w:val="9"/>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70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707" w:author="Xiaolong Liu" w:date="2022-07-21T00:25:00Z">
            <w:rPr>
              <w:rFonts w:ascii="Consolas" w:eastAsia="宋体" w:hAnsi="Consolas" w:cs="宋体"/>
              <w:color w:val="986801"/>
              <w:kern w:val="0"/>
              <w:szCs w:val="21"/>
            </w:rPr>
          </w:rPrChange>
        </w:rPr>
        <w:t>G11r</w:t>
      </w:r>
      <w:r w:rsidRPr="002B4446">
        <w:rPr>
          <w:rFonts w:ascii="Times New Roman" w:eastAsia="宋体" w:hAnsi="Times New Roman" w:cs="Times New Roman"/>
          <w:color w:val="5C5C5C"/>
          <w:kern w:val="0"/>
          <w:szCs w:val="21"/>
          <w:rPrChange w:id="1708"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709"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71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711" w:author="Xiaolong Liu" w:date="2022-07-21T00:25:00Z">
            <w:rPr>
              <w:rFonts w:ascii="Consolas" w:eastAsia="宋体" w:hAnsi="Consolas" w:cs="宋体"/>
              <w:i/>
              <w:iCs/>
              <w:color w:val="A0A1A7"/>
              <w:kern w:val="0"/>
              <w:szCs w:val="21"/>
            </w:rPr>
          </w:rPrChange>
        </w:rPr>
        <w:t>;</w:t>
      </w:r>
    </w:p>
    <w:p w14:paraId="4C041DC8" w14:textId="77777777" w:rsidR="00EB6FA2" w:rsidRPr="002B4446" w:rsidRDefault="00EB6FA2" w:rsidP="00EB6FA2">
      <w:pPr>
        <w:widowControl/>
        <w:numPr>
          <w:ilvl w:val="0"/>
          <w:numId w:val="9"/>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1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713" w:author="Xiaolong Liu" w:date="2022-07-21T00:25:00Z">
            <w:rPr>
              <w:rFonts w:ascii="Consolas" w:eastAsia="宋体" w:hAnsi="Consolas" w:cs="宋体"/>
              <w:color w:val="986801"/>
              <w:kern w:val="0"/>
              <w:szCs w:val="21"/>
            </w:rPr>
          </w:rPrChange>
        </w:rPr>
        <w:t>G12r</w:t>
      </w:r>
      <w:r w:rsidRPr="002B4446">
        <w:rPr>
          <w:rFonts w:ascii="Times New Roman" w:eastAsia="宋体" w:hAnsi="Times New Roman" w:cs="Times New Roman"/>
          <w:color w:val="5C5C5C"/>
          <w:kern w:val="0"/>
          <w:szCs w:val="21"/>
          <w:rPrChange w:id="1714"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715"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71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717" w:author="Xiaolong Liu" w:date="2022-07-21T00:25:00Z">
            <w:rPr>
              <w:rFonts w:ascii="Consolas" w:eastAsia="宋体" w:hAnsi="Consolas" w:cs="宋体"/>
              <w:i/>
              <w:iCs/>
              <w:color w:val="A0A1A7"/>
              <w:kern w:val="0"/>
              <w:szCs w:val="21"/>
            </w:rPr>
          </w:rPrChange>
        </w:rPr>
        <w:t>;</w:t>
      </w:r>
    </w:p>
    <w:p w14:paraId="54F76709" w14:textId="77777777" w:rsidR="00EB6FA2" w:rsidRPr="002B4446" w:rsidRDefault="00EB6FA2" w:rsidP="00EB6FA2">
      <w:pPr>
        <w:widowControl/>
        <w:numPr>
          <w:ilvl w:val="0"/>
          <w:numId w:val="9"/>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71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719" w:author="Xiaolong Liu" w:date="2022-07-21T00:25:00Z">
            <w:rPr>
              <w:rFonts w:ascii="Consolas" w:eastAsia="宋体" w:hAnsi="Consolas" w:cs="宋体"/>
              <w:color w:val="986801"/>
              <w:kern w:val="0"/>
              <w:szCs w:val="21"/>
            </w:rPr>
          </w:rPrChange>
        </w:rPr>
        <w:lastRenderedPageBreak/>
        <w:t>G21r</w:t>
      </w:r>
      <w:r w:rsidRPr="002B4446">
        <w:rPr>
          <w:rFonts w:ascii="Times New Roman" w:eastAsia="宋体" w:hAnsi="Times New Roman" w:cs="Times New Roman"/>
          <w:color w:val="5C5C5C"/>
          <w:kern w:val="0"/>
          <w:szCs w:val="21"/>
          <w:rPrChange w:id="1720"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1721"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72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723" w:author="Xiaolong Liu" w:date="2022-07-21T00:25:00Z">
            <w:rPr>
              <w:rFonts w:ascii="Consolas" w:eastAsia="宋体" w:hAnsi="Consolas" w:cs="宋体"/>
              <w:i/>
              <w:iCs/>
              <w:color w:val="A0A1A7"/>
              <w:kern w:val="0"/>
              <w:szCs w:val="21"/>
            </w:rPr>
          </w:rPrChange>
        </w:rPr>
        <w:t>;</w:t>
      </w:r>
    </w:p>
    <w:p w14:paraId="323894E5" w14:textId="77777777" w:rsidR="00EB6FA2" w:rsidRPr="002B4446" w:rsidRDefault="00EB6FA2" w:rsidP="00EB6FA2">
      <w:pPr>
        <w:widowControl/>
        <w:numPr>
          <w:ilvl w:val="0"/>
          <w:numId w:val="9"/>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2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725" w:author="Xiaolong Liu" w:date="2022-07-21T00:25:00Z">
            <w:rPr>
              <w:rFonts w:ascii="Consolas" w:eastAsia="宋体" w:hAnsi="Consolas" w:cs="宋体"/>
              <w:color w:val="986801"/>
              <w:kern w:val="0"/>
              <w:szCs w:val="21"/>
            </w:rPr>
          </w:rPrChange>
        </w:rPr>
        <w:t>G22r</w:t>
      </w:r>
      <w:r w:rsidRPr="002B4446">
        <w:rPr>
          <w:rFonts w:ascii="Times New Roman" w:eastAsia="宋体" w:hAnsi="Times New Roman" w:cs="Times New Roman"/>
          <w:color w:val="5C5C5C"/>
          <w:kern w:val="0"/>
          <w:szCs w:val="21"/>
          <w:rPrChange w:id="1726" w:author="Xiaolong Liu" w:date="2022-07-21T00:25:00Z">
            <w:rPr>
              <w:rFonts w:ascii="Consolas" w:eastAsia="宋体" w:hAnsi="Consolas" w:cs="宋体"/>
              <w:color w:val="5C5C5C"/>
              <w:kern w:val="0"/>
              <w:szCs w:val="21"/>
            </w:rPr>
          </w:rPrChange>
        </w:rPr>
        <w:t>= zeros(</w:t>
      </w:r>
      <w:proofErr w:type="spellStart"/>
      <w:r w:rsidRPr="002B4446">
        <w:rPr>
          <w:rFonts w:ascii="Times New Roman" w:eastAsia="宋体" w:hAnsi="Times New Roman" w:cs="Times New Roman"/>
          <w:color w:val="5C5C5C"/>
          <w:kern w:val="0"/>
          <w:szCs w:val="21"/>
          <w:rPrChange w:id="1727" w:author="Xiaolong Liu" w:date="2022-07-21T00:25:00Z">
            <w:rPr>
              <w:rFonts w:ascii="Consolas" w:eastAsia="宋体" w:hAnsi="Consolas" w:cs="宋体"/>
              <w:color w:val="5C5C5C"/>
              <w:kern w:val="0"/>
              <w:szCs w:val="21"/>
            </w:rPr>
          </w:rPrChange>
        </w:rPr>
        <w:t>n_q,n_q,n_E</w:t>
      </w:r>
      <w:proofErr w:type="spellEnd"/>
      <w:r w:rsidRPr="002B4446">
        <w:rPr>
          <w:rFonts w:ascii="Times New Roman" w:eastAsia="宋体" w:hAnsi="Times New Roman" w:cs="Times New Roman"/>
          <w:color w:val="5C5C5C"/>
          <w:kern w:val="0"/>
          <w:szCs w:val="21"/>
          <w:rPrChange w:id="172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1729" w:author="Xiaolong Liu" w:date="2022-07-21T00:25:00Z">
            <w:rPr>
              <w:rFonts w:ascii="Consolas" w:eastAsia="宋体" w:hAnsi="Consolas" w:cs="宋体"/>
              <w:i/>
              <w:iCs/>
              <w:color w:val="A0A1A7"/>
              <w:kern w:val="0"/>
              <w:szCs w:val="21"/>
            </w:rPr>
          </w:rPrChange>
        </w:rPr>
        <w:t>;</w:t>
      </w:r>
    </w:p>
    <w:p w14:paraId="769616DB" w14:textId="33BDB1F2" w:rsidR="00995664" w:rsidRPr="002B4446" w:rsidRDefault="00EB6FA2" w:rsidP="00FF78EE">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For each energy, use </w:t>
      </w:r>
      <w:r w:rsidR="00046532" w:rsidRPr="00046532">
        <w:rPr>
          <w:rFonts w:ascii="Times New Roman" w:hAnsi="Times New Roman" w:cs="Times New Roman"/>
          <w:color w:val="FF0000"/>
          <w:sz w:val="24"/>
          <w:szCs w:val="28"/>
        </w:rPr>
        <w:t>Eq. 14</w:t>
      </w:r>
      <w:r w:rsidR="00046532">
        <w:rPr>
          <w:rFonts w:ascii="Times New Roman" w:hAnsi="Times New Roman" w:cs="Times New Roman"/>
          <w:color w:val="000000" w:themeColor="text1"/>
          <w:sz w:val="24"/>
          <w:szCs w:val="28"/>
        </w:rPr>
        <w:t xml:space="preserve"> and </w:t>
      </w:r>
      <w:r w:rsidR="00046532" w:rsidRPr="00046532">
        <w:rPr>
          <w:rFonts w:ascii="Times New Roman" w:hAnsi="Times New Roman" w:cs="Times New Roman"/>
          <w:color w:val="FF0000"/>
          <w:sz w:val="24"/>
          <w:szCs w:val="28"/>
        </w:rPr>
        <w:t>Eq. 15</w:t>
      </w:r>
      <w:r w:rsidRPr="002B4446">
        <w:rPr>
          <w:rFonts w:ascii="Times New Roman" w:hAnsi="Times New Roman" w:cs="Times New Roman"/>
          <w:color w:val="000000" w:themeColor="text1"/>
          <w:sz w:val="24"/>
          <w:szCs w:val="28"/>
        </w:rPr>
        <w:t xml:space="preserve"> to calculate </w:t>
      </w:r>
      <m:oMath>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oMath>
      <w:r w:rsidRPr="002B4446">
        <w:rPr>
          <w:rFonts w:ascii="Times New Roman" w:hAnsi="Times New Roman" w:cs="Times New Roman"/>
          <w:color w:val="000000" w:themeColor="text1"/>
          <w:sz w:val="24"/>
          <w:szCs w:val="28"/>
        </w:rPr>
        <w:t xml:space="preserve">,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Pr="002B4446">
        <w:rPr>
          <w:rFonts w:ascii="Times New Roman" w:hAnsi="Times New Roman" w:cs="Times New Roman"/>
          <w:color w:val="000000" w:themeColor="text1"/>
          <w:sz w:val="24"/>
          <w:szCs w:val="28"/>
        </w:rPr>
        <w:t xml:space="preserve"> corresponding to each </w:t>
      </w:r>
      <m:oMath>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m:t>
        </m:r>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k</m:t>
            </m:r>
          </m:e>
          <m:sub>
            <m:r>
              <w:rPr>
                <w:rFonts w:ascii="Cambria Math" w:hAnsi="Cambria Math" w:cs="Times New Roman"/>
                <w:color w:val="000000" w:themeColor="text1"/>
                <w:sz w:val="24"/>
                <w:szCs w:val="28"/>
              </w:rPr>
              <m:t>x</m:t>
            </m:r>
          </m:sub>
        </m:sSub>
        <m:r>
          <w:rPr>
            <w:rFonts w:ascii="Cambria Math" w:hAnsi="Cambria Math" w:cs="Times New Roman"/>
            <w:color w:val="000000" w:themeColor="text1"/>
            <w:sz w:val="24"/>
            <w:szCs w:val="28"/>
          </w:rPr>
          <m:t>,</m:t>
        </m:r>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k</m:t>
            </m:r>
          </m:e>
          <m:sub>
            <m:r>
              <w:rPr>
                <w:rFonts w:ascii="Cambria Math" w:hAnsi="Cambria Math" w:cs="Times New Roman"/>
                <w:color w:val="000000" w:themeColor="text1"/>
                <w:sz w:val="24"/>
                <w:szCs w:val="28"/>
              </w:rPr>
              <m:t>y</m:t>
            </m:r>
          </m:sub>
        </m:sSub>
        <m:r>
          <w:rPr>
            <w:rFonts w:ascii="Cambria Math" w:hAnsi="Cambria Math" w:cs="Times New Roman"/>
            <w:color w:val="000000" w:themeColor="text1"/>
            <w:sz w:val="24"/>
            <w:szCs w:val="28"/>
          </w:rPr>
          <m:t>)</m:t>
        </m:r>
      </m:oMath>
      <w:r w:rsidRPr="002B4446">
        <w:rPr>
          <w:rFonts w:ascii="Times New Roman" w:hAnsi="Times New Roman" w:cs="Times New Roman"/>
          <w:color w:val="000000" w:themeColor="text1"/>
          <w:sz w:val="24"/>
          <w:szCs w:val="28"/>
        </w:rPr>
        <w:t xml:space="preserve">, and write each element of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Pr="002B4446">
        <w:rPr>
          <w:rFonts w:ascii="Times New Roman" w:hAnsi="Times New Roman" w:cs="Times New Roman"/>
          <w:color w:val="000000" w:themeColor="text1"/>
          <w:sz w:val="24"/>
          <w:szCs w:val="28"/>
        </w:rPr>
        <w:t xml:space="preserve"> (</w:t>
      </w:r>
      <m:oMath>
        <m:r>
          <w:rPr>
            <w:rFonts w:ascii="Cambria Math" w:hAnsi="Cambria Math" w:cs="Times New Roman"/>
            <w:color w:val="000000" w:themeColor="text1"/>
            <w:sz w:val="24"/>
            <w:szCs w:val="28"/>
          </w:rPr>
          <m:t>2×2</m:t>
        </m:r>
      </m:oMath>
      <w:r w:rsidRPr="002B4446">
        <w:rPr>
          <w:rFonts w:ascii="Times New Roman" w:hAnsi="Times New Roman" w:cs="Times New Roman"/>
          <w:color w:val="000000" w:themeColor="text1"/>
          <w:sz w:val="24"/>
          <w:szCs w:val="28"/>
        </w:rPr>
        <w:t xml:space="preserve"> matrix) separately:</w:t>
      </w:r>
    </w:p>
    <w:p w14:paraId="102911A5" w14:textId="77777777" w:rsidR="00DC7283" w:rsidRPr="002B4446" w:rsidRDefault="00DC7283" w:rsidP="00DC7283">
      <w:pPr>
        <w:widowControl/>
        <w:numPr>
          <w:ilvl w:val="0"/>
          <w:numId w:val="1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73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731"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1732" w:author="Xiaolong Liu" w:date="2022-07-21T00:25:00Z">
            <w:rPr>
              <w:rFonts w:ascii="Consolas" w:eastAsia="宋体" w:hAnsi="Consolas" w:cs="宋体"/>
              <w:color w:val="5C5C5C"/>
              <w:kern w:val="0"/>
              <w:szCs w:val="21"/>
            </w:rPr>
          </w:rPrChange>
        </w:rPr>
        <w:t> k=</w:t>
      </w:r>
      <w:r w:rsidRPr="002B4446">
        <w:rPr>
          <w:rFonts w:ascii="Times New Roman" w:eastAsia="宋体" w:hAnsi="Times New Roman" w:cs="Times New Roman"/>
          <w:color w:val="986801"/>
          <w:kern w:val="0"/>
          <w:szCs w:val="21"/>
          <w:rPrChange w:id="1733"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1734" w:author="Xiaolong Liu" w:date="2022-07-21T00:25:00Z">
            <w:rPr>
              <w:rFonts w:ascii="Consolas" w:eastAsia="宋体" w:hAnsi="Consolas" w:cs="宋体"/>
              <w:color w:val="4078F2"/>
              <w:kern w:val="0"/>
              <w:szCs w:val="21"/>
            </w:rPr>
          </w:rPrChange>
        </w:rPr>
        <w:t>:n_E</w:t>
      </w:r>
    </w:p>
    <w:p w14:paraId="1296A9B5" w14:textId="77777777" w:rsidR="00DC7283" w:rsidRPr="002B4446" w:rsidRDefault="00DC7283" w:rsidP="00DC7283">
      <w:pPr>
        <w:widowControl/>
        <w:numPr>
          <w:ilvl w:val="0"/>
          <w:numId w:val="1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3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736"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1737" w:author="Xiaolong Liu" w:date="2022-07-21T00:25:00Z">
            <w:rPr>
              <w:rFonts w:ascii="Consolas" w:eastAsia="宋体" w:hAnsi="Consolas" w:cs="宋体"/>
              <w:color w:val="5C5C5C"/>
              <w:kern w:val="0"/>
              <w:szCs w:val="21"/>
            </w:rPr>
          </w:rPrChange>
        </w:rPr>
        <w:t> </w:t>
      </w:r>
      <w:proofErr w:type="spellStart"/>
      <w:r w:rsidRPr="002B4446">
        <w:rPr>
          <w:rFonts w:ascii="Times New Roman" w:eastAsia="宋体" w:hAnsi="Times New Roman" w:cs="Times New Roman"/>
          <w:color w:val="5C5C5C"/>
          <w:kern w:val="0"/>
          <w:szCs w:val="21"/>
          <w:rPrChange w:id="1738" w:author="Xiaolong Liu" w:date="2022-07-21T00:25:00Z">
            <w:rPr>
              <w:rFonts w:ascii="Consolas" w:eastAsia="宋体" w:hAnsi="Consolas" w:cs="宋体"/>
              <w:color w:val="5C5C5C"/>
              <w:kern w:val="0"/>
              <w:szCs w:val="21"/>
            </w:rPr>
          </w:rPrChange>
        </w:rPr>
        <w:t>i</w:t>
      </w:r>
      <w:proofErr w:type="spellEnd"/>
      <w:r w:rsidRPr="002B4446">
        <w:rPr>
          <w:rFonts w:ascii="Times New Roman" w:eastAsia="宋体" w:hAnsi="Times New Roman" w:cs="Times New Roman"/>
          <w:color w:val="5C5C5C"/>
          <w:kern w:val="0"/>
          <w:szCs w:val="21"/>
          <w:rPrChange w:id="173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740"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1741" w:author="Xiaolong Liu" w:date="2022-07-21T00:25:00Z">
            <w:rPr>
              <w:rFonts w:ascii="Consolas" w:eastAsia="宋体" w:hAnsi="Consolas" w:cs="宋体"/>
              <w:color w:val="4078F2"/>
              <w:kern w:val="0"/>
              <w:szCs w:val="21"/>
            </w:rPr>
          </w:rPrChange>
        </w:rPr>
        <w:t>:n_q</w:t>
      </w:r>
    </w:p>
    <w:p w14:paraId="38F93229" w14:textId="77777777" w:rsidR="00DC7283" w:rsidRPr="002B4446" w:rsidRDefault="00DC7283" w:rsidP="00DC7283">
      <w:pPr>
        <w:widowControl/>
        <w:numPr>
          <w:ilvl w:val="0"/>
          <w:numId w:val="1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74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743"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1744" w:author="Xiaolong Liu" w:date="2022-07-21T00:25:00Z">
            <w:rPr>
              <w:rFonts w:ascii="Consolas" w:eastAsia="宋体" w:hAnsi="Consolas" w:cs="宋体"/>
              <w:color w:val="5C5C5C"/>
              <w:kern w:val="0"/>
              <w:szCs w:val="21"/>
            </w:rPr>
          </w:rPrChange>
        </w:rPr>
        <w:t> j=</w:t>
      </w:r>
      <w:r w:rsidRPr="002B4446">
        <w:rPr>
          <w:rFonts w:ascii="Times New Roman" w:eastAsia="宋体" w:hAnsi="Times New Roman" w:cs="Times New Roman"/>
          <w:color w:val="986801"/>
          <w:kern w:val="0"/>
          <w:szCs w:val="21"/>
          <w:rPrChange w:id="1745"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1746" w:author="Xiaolong Liu" w:date="2022-07-21T00:25:00Z">
            <w:rPr>
              <w:rFonts w:ascii="Consolas" w:eastAsia="宋体" w:hAnsi="Consolas" w:cs="宋体"/>
              <w:color w:val="4078F2"/>
              <w:kern w:val="0"/>
              <w:szCs w:val="21"/>
            </w:rPr>
          </w:rPrChange>
        </w:rPr>
        <w:t>:n_q</w:t>
      </w:r>
    </w:p>
    <w:p w14:paraId="4B062B95" w14:textId="4771645D" w:rsidR="00DC7283" w:rsidRPr="002B4446" w:rsidRDefault="00DC7283" w:rsidP="00DC7283">
      <w:pPr>
        <w:widowControl/>
        <w:numPr>
          <w:ilvl w:val="0"/>
          <w:numId w:val="1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4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748" w:author="Xiaolong Liu" w:date="2022-07-21T00:25:00Z">
            <w:rPr>
              <w:rFonts w:ascii="Consolas" w:eastAsia="宋体" w:hAnsi="Consolas" w:cs="宋体"/>
              <w:color w:val="5C5C5C"/>
              <w:kern w:val="0"/>
              <w:szCs w:val="21"/>
            </w:rPr>
          </w:rPrChange>
        </w:rPr>
        <w:t>     H = [</w:t>
      </w:r>
      <w:proofErr w:type="spellStart"/>
      <w:r w:rsidRPr="002B4446">
        <w:rPr>
          <w:rFonts w:ascii="Times New Roman" w:eastAsia="宋体" w:hAnsi="Times New Roman" w:cs="Times New Roman"/>
          <w:color w:val="5C5C5C"/>
          <w:kern w:val="0"/>
          <w:szCs w:val="21"/>
          <w:rPrChange w:id="1749" w:author="Xiaolong Liu" w:date="2022-07-21T00:25:00Z">
            <w:rPr>
              <w:rFonts w:ascii="Consolas" w:eastAsia="宋体" w:hAnsi="Consolas" w:cs="宋体"/>
              <w:color w:val="5C5C5C"/>
              <w:kern w:val="0"/>
              <w:szCs w:val="21"/>
            </w:rPr>
          </w:rPrChange>
        </w:rPr>
        <w:t>E_tb</w:t>
      </w:r>
      <w:proofErr w:type="spellEnd"/>
      <w:r w:rsidRPr="002B4446">
        <w:rPr>
          <w:rFonts w:ascii="Times New Roman" w:eastAsia="宋体" w:hAnsi="Times New Roman" w:cs="Times New Roman"/>
          <w:color w:val="5C5C5C"/>
          <w:kern w:val="0"/>
          <w:szCs w:val="21"/>
          <w:rPrChange w:id="1750"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751"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1752" w:author="Xiaolong Liu" w:date="2022-07-21T00:25:00Z">
            <w:rPr>
              <w:rFonts w:ascii="Consolas" w:eastAsia="宋体" w:hAnsi="Consolas" w:cs="宋体"/>
              <w:color w:val="5C5C5C"/>
              <w:kern w:val="0"/>
              <w:szCs w:val="21"/>
            </w:rPr>
          </w:rPrChange>
        </w:rPr>
        <w:t>),D(</w:t>
      </w:r>
      <w:proofErr w:type="spellStart"/>
      <w:r w:rsidRPr="002B4446">
        <w:rPr>
          <w:rFonts w:ascii="Times New Roman" w:eastAsia="宋体" w:hAnsi="Times New Roman" w:cs="Times New Roman"/>
          <w:color w:val="5C5C5C"/>
          <w:kern w:val="0"/>
          <w:szCs w:val="21"/>
          <w:rPrChange w:id="1753"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1754" w:author="Xiaolong Liu" w:date="2022-07-21T00:25:00Z">
            <w:rPr>
              <w:rFonts w:ascii="Consolas" w:eastAsia="宋体" w:hAnsi="Consolas" w:cs="宋体"/>
              <w:color w:val="5C5C5C"/>
              <w:kern w:val="0"/>
              <w:szCs w:val="21"/>
            </w:rPr>
          </w:rPrChange>
        </w:rPr>
        <w:t>);</w:t>
      </w:r>
      <w:r w:rsidR="00597DA5" w:rsidRPr="00597DA5">
        <w:t xml:space="preserve"> </w:t>
      </w:r>
      <w:proofErr w:type="spellStart"/>
      <w:r w:rsidR="00597DA5" w:rsidRPr="00597DA5">
        <w:rPr>
          <w:rFonts w:ascii="Times New Roman" w:eastAsia="宋体" w:hAnsi="Times New Roman" w:cs="Times New Roman"/>
          <w:color w:val="5C5C5C"/>
          <w:kern w:val="0"/>
          <w:szCs w:val="21"/>
        </w:rPr>
        <w:t>conj</w:t>
      </w:r>
      <w:proofErr w:type="spellEnd"/>
      <w:r w:rsidR="00597DA5">
        <w:rPr>
          <w:rFonts w:ascii="Times New Roman" w:eastAsia="宋体" w:hAnsi="Times New Roman" w:cs="Times New Roman"/>
          <w:color w:val="5C5C5C"/>
          <w:kern w:val="0"/>
          <w:szCs w:val="21"/>
        </w:rPr>
        <w:t>(</w:t>
      </w:r>
      <w:commentRangeStart w:id="1755"/>
      <w:commentRangeStart w:id="1756"/>
      <w:r w:rsidRPr="002B4446">
        <w:rPr>
          <w:rFonts w:ascii="Times New Roman" w:eastAsia="宋体" w:hAnsi="Times New Roman" w:cs="Times New Roman"/>
          <w:color w:val="5C5C5C"/>
          <w:kern w:val="0"/>
          <w:szCs w:val="21"/>
          <w:rPrChange w:id="1757" w:author="Xiaolong Liu" w:date="2022-07-21T00:25:00Z">
            <w:rPr>
              <w:rFonts w:ascii="Consolas" w:eastAsia="宋体" w:hAnsi="Consolas" w:cs="宋体"/>
              <w:color w:val="5C5C5C"/>
              <w:kern w:val="0"/>
              <w:szCs w:val="21"/>
            </w:rPr>
          </w:rPrChange>
        </w:rPr>
        <w:t>D(</w:t>
      </w:r>
      <w:proofErr w:type="spellStart"/>
      <w:r w:rsidRPr="002B4446">
        <w:rPr>
          <w:rFonts w:ascii="Times New Roman" w:eastAsia="宋体" w:hAnsi="Times New Roman" w:cs="Times New Roman"/>
          <w:color w:val="5C5C5C"/>
          <w:kern w:val="0"/>
          <w:szCs w:val="21"/>
          <w:rPrChange w:id="1758"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1759" w:author="Xiaolong Liu" w:date="2022-07-21T00:25:00Z">
            <w:rPr>
              <w:rFonts w:ascii="Consolas" w:eastAsia="宋体" w:hAnsi="Consolas" w:cs="宋体"/>
              <w:color w:val="5C5C5C"/>
              <w:kern w:val="0"/>
              <w:szCs w:val="21"/>
            </w:rPr>
          </w:rPrChange>
        </w:rPr>
        <w:t>)</w:t>
      </w:r>
      <w:commentRangeEnd w:id="1755"/>
      <w:r w:rsidR="00597DA5">
        <w:rPr>
          <w:rFonts w:ascii="Times New Roman" w:eastAsia="宋体" w:hAnsi="Times New Roman" w:cs="Times New Roman"/>
          <w:color w:val="5C5C5C"/>
          <w:kern w:val="0"/>
          <w:szCs w:val="21"/>
        </w:rPr>
        <w:t>)</w:t>
      </w:r>
      <w:r w:rsidR="00516318">
        <w:rPr>
          <w:rStyle w:val="aa"/>
        </w:rPr>
        <w:commentReference w:id="1755"/>
      </w:r>
      <w:commentRangeEnd w:id="1756"/>
      <w:r w:rsidR="00597DA5">
        <w:rPr>
          <w:rStyle w:val="aa"/>
        </w:rPr>
        <w:commentReference w:id="1756"/>
      </w:r>
      <w:r w:rsidRPr="002B4446">
        <w:rPr>
          <w:rFonts w:ascii="Times New Roman" w:eastAsia="宋体" w:hAnsi="Times New Roman" w:cs="Times New Roman"/>
          <w:color w:val="5C5C5C"/>
          <w:kern w:val="0"/>
          <w:szCs w:val="21"/>
          <w:rPrChange w:id="1760"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761" w:author="Xiaolong Liu" w:date="2022-07-21T00:25:00Z">
            <w:rPr>
              <w:rFonts w:ascii="Consolas" w:eastAsia="宋体" w:hAnsi="Consolas" w:cs="宋体"/>
              <w:color w:val="5C5C5C"/>
              <w:kern w:val="0"/>
              <w:szCs w:val="21"/>
            </w:rPr>
          </w:rPrChange>
        </w:rPr>
        <w:t>E_tb</w:t>
      </w:r>
      <w:proofErr w:type="spellEnd"/>
      <w:r w:rsidRPr="002B4446">
        <w:rPr>
          <w:rFonts w:ascii="Times New Roman" w:eastAsia="宋体" w:hAnsi="Times New Roman" w:cs="Times New Roman"/>
          <w:color w:val="5C5C5C"/>
          <w:kern w:val="0"/>
          <w:szCs w:val="21"/>
          <w:rPrChange w:id="1762"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763"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1764" w:author="Xiaolong Liu" w:date="2022-07-21T00:25:00Z">
            <w:rPr>
              <w:rFonts w:ascii="Consolas" w:eastAsia="宋体" w:hAnsi="Consolas" w:cs="宋体"/>
              <w:color w:val="5C5C5C"/>
              <w:kern w:val="0"/>
              <w:szCs w:val="21"/>
            </w:rPr>
          </w:rPrChange>
        </w:rPr>
        <w:t>)];</w:t>
      </w:r>
    </w:p>
    <w:p w14:paraId="46C2C10E" w14:textId="77777777" w:rsidR="00DC7283" w:rsidRPr="002B4446" w:rsidRDefault="00DC7283" w:rsidP="00DC7283">
      <w:pPr>
        <w:widowControl/>
        <w:numPr>
          <w:ilvl w:val="0"/>
          <w:numId w:val="1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76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766" w:author="Xiaolong Liu" w:date="2022-07-21T00:25:00Z">
            <w:rPr>
              <w:rFonts w:ascii="Consolas" w:eastAsia="宋体" w:hAnsi="Consolas" w:cs="宋体"/>
              <w:color w:val="5C5C5C"/>
              <w:kern w:val="0"/>
              <w:szCs w:val="21"/>
            </w:rPr>
          </w:rPrChange>
        </w:rPr>
        <w:t>     G</w:t>
      </w:r>
      <w:r w:rsidRPr="002B4446">
        <w:rPr>
          <w:rFonts w:ascii="Times New Roman" w:eastAsia="宋体" w:hAnsi="Times New Roman" w:cs="Times New Roman"/>
          <w:color w:val="986801"/>
          <w:kern w:val="0"/>
          <w:szCs w:val="21"/>
          <w:rPrChange w:id="176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1768" w:author="Xiaolong Liu" w:date="2022-07-21T00:25:00Z">
            <w:rPr>
              <w:rFonts w:ascii="Consolas" w:eastAsia="宋体" w:hAnsi="Consolas" w:cs="宋体"/>
              <w:color w:val="5C5C5C"/>
              <w:kern w:val="0"/>
              <w:szCs w:val="21"/>
            </w:rPr>
          </w:rPrChange>
        </w:rPr>
        <w:t> = I/((</w:t>
      </w:r>
      <w:proofErr w:type="spellStart"/>
      <w:r w:rsidRPr="002B4446">
        <w:rPr>
          <w:rFonts w:ascii="Times New Roman" w:eastAsia="宋体" w:hAnsi="Times New Roman" w:cs="Times New Roman"/>
          <w:color w:val="5C5C5C"/>
          <w:kern w:val="0"/>
          <w:szCs w:val="21"/>
          <w:rPrChange w:id="1769" w:author="Xiaolong Liu" w:date="2022-07-21T00:25:00Z">
            <w:rPr>
              <w:rFonts w:ascii="Consolas" w:eastAsia="宋体" w:hAnsi="Consolas" w:cs="宋体"/>
              <w:color w:val="5C5C5C"/>
              <w:kern w:val="0"/>
              <w:szCs w:val="21"/>
            </w:rPr>
          </w:rPrChange>
        </w:rPr>
        <w:t>Epoints</w:t>
      </w:r>
      <w:proofErr w:type="spellEnd"/>
      <w:r w:rsidRPr="002B4446">
        <w:rPr>
          <w:rFonts w:ascii="Times New Roman" w:eastAsia="宋体" w:hAnsi="Times New Roman" w:cs="Times New Roman"/>
          <w:color w:val="5C5C5C"/>
          <w:kern w:val="0"/>
          <w:szCs w:val="21"/>
          <w:rPrChange w:id="1770" w:author="Xiaolong Liu" w:date="2022-07-21T00:25:00Z">
            <w:rPr>
              <w:rFonts w:ascii="Consolas" w:eastAsia="宋体" w:hAnsi="Consolas" w:cs="宋体"/>
              <w:color w:val="5C5C5C"/>
              <w:kern w:val="0"/>
              <w:szCs w:val="21"/>
            </w:rPr>
          </w:rPrChange>
        </w:rPr>
        <w:t>(k) + </w:t>
      </w:r>
      <w:r w:rsidRPr="002B4446">
        <w:rPr>
          <w:rFonts w:ascii="Times New Roman" w:eastAsia="宋体" w:hAnsi="Times New Roman" w:cs="Times New Roman"/>
          <w:color w:val="986801"/>
          <w:kern w:val="0"/>
          <w:szCs w:val="21"/>
          <w:rPrChange w:id="1771"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1772" w:author="Xiaolong Liu" w:date="2022-07-21T00:25:00Z">
            <w:rPr>
              <w:rFonts w:ascii="Consolas" w:eastAsia="宋体" w:hAnsi="Consolas" w:cs="宋体"/>
              <w:color w:val="5C5C5C"/>
              <w:kern w:val="0"/>
              <w:szCs w:val="21"/>
            </w:rPr>
          </w:rPrChange>
        </w:rPr>
        <w:t>i*d)*I - H);</w:t>
      </w:r>
    </w:p>
    <w:p w14:paraId="38750C54" w14:textId="77777777" w:rsidR="00DC7283" w:rsidRPr="002B4446" w:rsidRDefault="00DC7283" w:rsidP="00DC7283">
      <w:pPr>
        <w:widowControl/>
        <w:numPr>
          <w:ilvl w:val="0"/>
          <w:numId w:val="1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7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774" w:author="Xiaolong Liu" w:date="2022-07-21T00:25:00Z">
            <w:rPr>
              <w:rFonts w:ascii="Consolas" w:eastAsia="宋体" w:hAnsi="Consolas" w:cs="宋体"/>
              <w:color w:val="5C5C5C"/>
              <w:kern w:val="0"/>
              <w:szCs w:val="21"/>
            </w:rPr>
          </w:rPrChange>
        </w:rPr>
        <w:t>     G11(</w:t>
      </w:r>
      <w:proofErr w:type="spellStart"/>
      <w:r w:rsidRPr="002B4446">
        <w:rPr>
          <w:rFonts w:ascii="Times New Roman" w:eastAsia="宋体" w:hAnsi="Times New Roman" w:cs="Times New Roman"/>
          <w:color w:val="5C5C5C"/>
          <w:kern w:val="0"/>
          <w:szCs w:val="21"/>
          <w:rPrChange w:id="1775" w:author="Xiaolong Liu" w:date="2022-07-21T00:25:00Z">
            <w:rPr>
              <w:rFonts w:ascii="Consolas" w:eastAsia="宋体" w:hAnsi="Consolas" w:cs="宋体"/>
              <w:color w:val="5C5C5C"/>
              <w:kern w:val="0"/>
              <w:szCs w:val="21"/>
            </w:rPr>
          </w:rPrChange>
        </w:rPr>
        <w:t>i,j,k</w:t>
      </w:r>
      <w:proofErr w:type="spellEnd"/>
      <w:r w:rsidRPr="002B4446">
        <w:rPr>
          <w:rFonts w:ascii="Times New Roman" w:eastAsia="宋体" w:hAnsi="Times New Roman" w:cs="Times New Roman"/>
          <w:color w:val="5C5C5C"/>
          <w:kern w:val="0"/>
          <w:szCs w:val="21"/>
          <w:rPrChange w:id="1776"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177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177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779"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178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781"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1782" w:author="Xiaolong Liu" w:date="2022-07-21T00:25:00Z">
            <w:rPr>
              <w:rFonts w:ascii="Consolas" w:eastAsia="宋体" w:hAnsi="Consolas" w:cs="宋体"/>
              <w:color w:val="5C5C5C"/>
              <w:kern w:val="0"/>
              <w:szCs w:val="21"/>
            </w:rPr>
          </w:rPrChange>
        </w:rPr>
        <w:t>);</w:t>
      </w:r>
    </w:p>
    <w:p w14:paraId="7D66CEF9" w14:textId="77777777" w:rsidR="00DC7283" w:rsidRPr="002B4446" w:rsidRDefault="00DC7283" w:rsidP="00DC7283">
      <w:pPr>
        <w:widowControl/>
        <w:numPr>
          <w:ilvl w:val="0"/>
          <w:numId w:val="1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78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784" w:author="Xiaolong Liu" w:date="2022-07-21T00:25:00Z">
            <w:rPr>
              <w:rFonts w:ascii="Consolas" w:eastAsia="宋体" w:hAnsi="Consolas" w:cs="宋体"/>
              <w:color w:val="5C5C5C"/>
              <w:kern w:val="0"/>
              <w:szCs w:val="21"/>
            </w:rPr>
          </w:rPrChange>
        </w:rPr>
        <w:t>     G12(</w:t>
      </w:r>
      <w:proofErr w:type="spellStart"/>
      <w:r w:rsidRPr="002B4446">
        <w:rPr>
          <w:rFonts w:ascii="Times New Roman" w:eastAsia="宋体" w:hAnsi="Times New Roman" w:cs="Times New Roman"/>
          <w:color w:val="5C5C5C"/>
          <w:kern w:val="0"/>
          <w:szCs w:val="21"/>
          <w:rPrChange w:id="1785" w:author="Xiaolong Liu" w:date="2022-07-21T00:25:00Z">
            <w:rPr>
              <w:rFonts w:ascii="Consolas" w:eastAsia="宋体" w:hAnsi="Consolas" w:cs="宋体"/>
              <w:color w:val="5C5C5C"/>
              <w:kern w:val="0"/>
              <w:szCs w:val="21"/>
            </w:rPr>
          </w:rPrChange>
        </w:rPr>
        <w:t>i,j,k</w:t>
      </w:r>
      <w:proofErr w:type="spellEnd"/>
      <w:r w:rsidRPr="002B4446">
        <w:rPr>
          <w:rFonts w:ascii="Times New Roman" w:eastAsia="宋体" w:hAnsi="Times New Roman" w:cs="Times New Roman"/>
          <w:color w:val="5C5C5C"/>
          <w:kern w:val="0"/>
          <w:szCs w:val="21"/>
          <w:rPrChange w:id="1786"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178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178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789"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179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791"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1792" w:author="Xiaolong Liu" w:date="2022-07-21T00:25:00Z">
            <w:rPr>
              <w:rFonts w:ascii="Consolas" w:eastAsia="宋体" w:hAnsi="Consolas" w:cs="宋体"/>
              <w:color w:val="5C5C5C"/>
              <w:kern w:val="0"/>
              <w:szCs w:val="21"/>
            </w:rPr>
          </w:rPrChange>
        </w:rPr>
        <w:t>);</w:t>
      </w:r>
    </w:p>
    <w:p w14:paraId="6C1F2C34" w14:textId="77777777" w:rsidR="00DC7283" w:rsidRPr="002B4446" w:rsidRDefault="00DC7283" w:rsidP="00DC7283">
      <w:pPr>
        <w:widowControl/>
        <w:numPr>
          <w:ilvl w:val="0"/>
          <w:numId w:val="1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79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794" w:author="Xiaolong Liu" w:date="2022-07-21T00:25:00Z">
            <w:rPr>
              <w:rFonts w:ascii="Consolas" w:eastAsia="宋体" w:hAnsi="Consolas" w:cs="宋体"/>
              <w:color w:val="5C5C5C"/>
              <w:kern w:val="0"/>
              <w:szCs w:val="21"/>
            </w:rPr>
          </w:rPrChange>
        </w:rPr>
        <w:t>     G21(</w:t>
      </w:r>
      <w:proofErr w:type="spellStart"/>
      <w:r w:rsidRPr="002B4446">
        <w:rPr>
          <w:rFonts w:ascii="Times New Roman" w:eastAsia="宋体" w:hAnsi="Times New Roman" w:cs="Times New Roman"/>
          <w:color w:val="5C5C5C"/>
          <w:kern w:val="0"/>
          <w:szCs w:val="21"/>
          <w:rPrChange w:id="1795" w:author="Xiaolong Liu" w:date="2022-07-21T00:25:00Z">
            <w:rPr>
              <w:rFonts w:ascii="Consolas" w:eastAsia="宋体" w:hAnsi="Consolas" w:cs="宋体"/>
              <w:color w:val="5C5C5C"/>
              <w:kern w:val="0"/>
              <w:szCs w:val="21"/>
            </w:rPr>
          </w:rPrChange>
        </w:rPr>
        <w:t>i,j,k</w:t>
      </w:r>
      <w:proofErr w:type="spellEnd"/>
      <w:r w:rsidRPr="002B4446">
        <w:rPr>
          <w:rFonts w:ascii="Times New Roman" w:eastAsia="宋体" w:hAnsi="Times New Roman" w:cs="Times New Roman"/>
          <w:color w:val="5C5C5C"/>
          <w:kern w:val="0"/>
          <w:szCs w:val="21"/>
          <w:rPrChange w:id="1796"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179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179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799"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180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801"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1802" w:author="Xiaolong Liu" w:date="2022-07-21T00:25:00Z">
            <w:rPr>
              <w:rFonts w:ascii="Consolas" w:eastAsia="宋体" w:hAnsi="Consolas" w:cs="宋体"/>
              <w:color w:val="5C5C5C"/>
              <w:kern w:val="0"/>
              <w:szCs w:val="21"/>
            </w:rPr>
          </w:rPrChange>
        </w:rPr>
        <w:t>);</w:t>
      </w:r>
    </w:p>
    <w:p w14:paraId="02EFA993" w14:textId="77777777" w:rsidR="00DC7283" w:rsidRPr="002B4446" w:rsidRDefault="00DC7283" w:rsidP="00DC7283">
      <w:pPr>
        <w:widowControl/>
        <w:numPr>
          <w:ilvl w:val="0"/>
          <w:numId w:val="1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80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804" w:author="Xiaolong Liu" w:date="2022-07-21T00:25:00Z">
            <w:rPr>
              <w:rFonts w:ascii="Consolas" w:eastAsia="宋体" w:hAnsi="Consolas" w:cs="宋体"/>
              <w:color w:val="5C5C5C"/>
              <w:kern w:val="0"/>
              <w:szCs w:val="21"/>
            </w:rPr>
          </w:rPrChange>
        </w:rPr>
        <w:t>     G22(</w:t>
      </w:r>
      <w:proofErr w:type="spellStart"/>
      <w:r w:rsidRPr="002B4446">
        <w:rPr>
          <w:rFonts w:ascii="Times New Roman" w:eastAsia="宋体" w:hAnsi="Times New Roman" w:cs="Times New Roman"/>
          <w:color w:val="5C5C5C"/>
          <w:kern w:val="0"/>
          <w:szCs w:val="21"/>
          <w:rPrChange w:id="1805" w:author="Xiaolong Liu" w:date="2022-07-21T00:25:00Z">
            <w:rPr>
              <w:rFonts w:ascii="Consolas" w:eastAsia="宋体" w:hAnsi="Consolas" w:cs="宋体"/>
              <w:color w:val="5C5C5C"/>
              <w:kern w:val="0"/>
              <w:szCs w:val="21"/>
            </w:rPr>
          </w:rPrChange>
        </w:rPr>
        <w:t>i,j,k</w:t>
      </w:r>
      <w:proofErr w:type="spellEnd"/>
      <w:r w:rsidRPr="002B4446">
        <w:rPr>
          <w:rFonts w:ascii="Times New Roman" w:eastAsia="宋体" w:hAnsi="Times New Roman" w:cs="Times New Roman"/>
          <w:color w:val="5C5C5C"/>
          <w:kern w:val="0"/>
          <w:szCs w:val="21"/>
          <w:rPrChange w:id="1806"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180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180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809"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181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1811"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1812" w:author="Xiaolong Liu" w:date="2022-07-21T00:25:00Z">
            <w:rPr>
              <w:rFonts w:ascii="Consolas" w:eastAsia="宋体" w:hAnsi="Consolas" w:cs="宋体"/>
              <w:color w:val="5C5C5C"/>
              <w:kern w:val="0"/>
              <w:szCs w:val="21"/>
            </w:rPr>
          </w:rPrChange>
        </w:rPr>
        <w:t>);</w:t>
      </w:r>
    </w:p>
    <w:p w14:paraId="3F49286C" w14:textId="77777777" w:rsidR="00DC7283" w:rsidRPr="002B4446" w:rsidRDefault="00DC7283" w:rsidP="00DC7283">
      <w:pPr>
        <w:widowControl/>
        <w:numPr>
          <w:ilvl w:val="0"/>
          <w:numId w:val="1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81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814" w:author="Xiaolong Liu" w:date="2022-07-21T00:25:00Z">
            <w:rPr>
              <w:rFonts w:ascii="Consolas" w:eastAsia="宋体" w:hAnsi="Consolas" w:cs="宋体"/>
              <w:color w:val="A626A4"/>
              <w:kern w:val="0"/>
              <w:szCs w:val="21"/>
            </w:rPr>
          </w:rPrChange>
        </w:rPr>
        <w:t>end</w:t>
      </w:r>
    </w:p>
    <w:p w14:paraId="74A07DAB" w14:textId="77777777" w:rsidR="00DC7283" w:rsidRPr="002B4446" w:rsidRDefault="00DC7283" w:rsidP="00DC7283">
      <w:pPr>
        <w:widowControl/>
        <w:numPr>
          <w:ilvl w:val="0"/>
          <w:numId w:val="1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81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816" w:author="Xiaolong Liu" w:date="2022-07-21T00:25:00Z">
            <w:rPr>
              <w:rFonts w:ascii="Consolas" w:eastAsia="宋体" w:hAnsi="Consolas" w:cs="宋体"/>
              <w:color w:val="A626A4"/>
              <w:kern w:val="0"/>
              <w:szCs w:val="21"/>
            </w:rPr>
          </w:rPrChange>
        </w:rPr>
        <w:t>end</w:t>
      </w:r>
    </w:p>
    <w:p w14:paraId="4C01F012" w14:textId="77777777" w:rsidR="00DC7283" w:rsidRPr="002B4446" w:rsidRDefault="00DC7283" w:rsidP="00DC7283">
      <w:pPr>
        <w:widowControl/>
        <w:numPr>
          <w:ilvl w:val="0"/>
          <w:numId w:val="1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81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818" w:author="Xiaolong Liu" w:date="2022-07-21T00:25:00Z">
            <w:rPr>
              <w:rFonts w:ascii="Consolas" w:eastAsia="宋体" w:hAnsi="Consolas" w:cs="宋体"/>
              <w:color w:val="A626A4"/>
              <w:kern w:val="0"/>
              <w:szCs w:val="21"/>
            </w:rPr>
          </w:rPrChange>
        </w:rPr>
        <w:t>end</w:t>
      </w:r>
    </w:p>
    <w:p w14:paraId="50E998B6" w14:textId="631D8A64" w:rsidR="00EB6FA2" w:rsidRPr="002B4446" w:rsidRDefault="00DC7283" w:rsidP="00FF78EE">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Calculate </w:t>
      </w:r>
      <m:oMath>
        <m:sSub>
          <m:sSubPr>
            <m:ctrlPr>
              <w:ins w:id="1819" w:author="Xiaolong Liu" w:date="2022-07-21T01:57:00Z">
                <w:rPr>
                  <w:rFonts w:ascii="Cambria Math" w:hAnsi="Cambria Math" w:cs="Times New Roman"/>
                  <w:i/>
                  <w:sz w:val="24"/>
                  <w:szCs w:val="28"/>
                </w:rPr>
              </w:ins>
            </m:ctrlPr>
          </m:sSubPr>
          <m:e>
            <m:r>
              <w:ins w:id="1820" w:author="Xiaolong Liu" w:date="2022-07-21T01:57:00Z">
                <m:rPr>
                  <m:scr m:val="script"/>
                </m:rPr>
                <w:rPr>
                  <w:rFonts w:ascii="Cambria Math" w:hAnsi="Cambria Math" w:cs="Times New Roman"/>
                  <w:sz w:val="24"/>
                  <w:szCs w:val="28"/>
                </w:rPr>
                <m:t>G</m:t>
              </w:ins>
            </m:r>
          </m:e>
          <m:sub>
            <m:r>
              <w:ins w:id="1821" w:author="Xiaolong Liu" w:date="2022-07-21T01:57:00Z">
                <w:rPr>
                  <w:rFonts w:ascii="Cambria Math" w:hAnsi="Cambria Math" w:cs="Times New Roman"/>
                  <w:sz w:val="24"/>
                  <w:szCs w:val="28"/>
                </w:rPr>
                <m:t>0</m:t>
              </w:ins>
            </m:r>
          </m:sub>
        </m:sSub>
        <m:sSub>
          <m:sSubPr>
            <m:ctrlPr>
              <w:del w:id="1822" w:author="Xiaolong Liu" w:date="2022-07-21T01:57:00Z">
                <w:rPr>
                  <w:rFonts w:ascii="Cambria Math" w:hAnsi="Cambria Math" w:cs="Times New Roman"/>
                  <w:b/>
                  <w:bCs/>
                  <w:i/>
                  <w:color w:val="000000" w:themeColor="text1"/>
                  <w:sz w:val="24"/>
                  <w:szCs w:val="28"/>
                </w:rPr>
              </w:del>
            </m:ctrlPr>
          </m:sSubPr>
          <m:e>
            <m:r>
              <w:del w:id="1823" w:author="Xiaolong Liu" w:date="2022-07-21T01:57:00Z">
                <m:rPr>
                  <m:sty m:val="bi"/>
                </m:rPr>
                <w:rPr>
                  <w:rFonts w:ascii="Cambria Math" w:hAnsi="Cambria Math" w:cs="Times New Roman"/>
                  <w:color w:val="000000" w:themeColor="text1"/>
                  <w:sz w:val="24"/>
                  <w:szCs w:val="28"/>
                </w:rPr>
                <m:t>G</m:t>
              </w:del>
            </m:r>
          </m:e>
          <m:sub>
            <m:r>
              <w:del w:id="1824" w:author="Xiaolong Liu" w:date="2022-07-21T01:57:00Z">
                <m:rPr>
                  <m:sty m:val="bi"/>
                </m:rPr>
                <w:rPr>
                  <w:rFonts w:ascii="Cambria Math" w:hAnsi="Cambria Math" w:cs="Times New Roman"/>
                  <w:color w:val="000000" w:themeColor="text1"/>
                  <w:sz w:val="24"/>
                  <w:szCs w:val="28"/>
                </w:rPr>
                <m:t>0</m:t>
              </w:del>
            </m:r>
          </m:sub>
        </m:sSub>
        <m:d>
          <m:dPr>
            <m:ctrlPr>
              <w:rPr>
                <w:rFonts w:ascii="Cambria Math" w:hAnsi="Cambria Math" w:cs="Times New Roman"/>
                <w:i/>
                <w:color w:val="000000" w:themeColor="text1"/>
                <w:sz w:val="24"/>
                <w:szCs w:val="28"/>
              </w:rPr>
            </m:ctrlPr>
          </m:dPr>
          <m:e>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d>
      </m:oMath>
      <w:r w:rsidRPr="002B4446">
        <w:rPr>
          <w:rFonts w:ascii="Times New Roman" w:hAnsi="Times New Roman" w:cs="Times New Roman"/>
          <w:color w:val="000000" w:themeColor="text1"/>
          <w:sz w:val="24"/>
          <w:szCs w:val="28"/>
        </w:rPr>
        <w:t xml:space="preserve"> using the </w:t>
      </w:r>
      <w:r w:rsidR="00A05CCD" w:rsidRPr="002B4446">
        <w:rPr>
          <w:rFonts w:ascii="Times New Roman" w:hAnsi="Times New Roman" w:cs="Times New Roman"/>
          <w:color w:val="000000" w:themeColor="text1"/>
          <w:sz w:val="24"/>
          <w:szCs w:val="28"/>
        </w:rPr>
        <w:t xml:space="preserve">Fourier transform </w:t>
      </w:r>
      <w:r w:rsidR="00046532" w:rsidRPr="00046532">
        <w:rPr>
          <w:rFonts w:ascii="Times New Roman" w:hAnsi="Times New Roman" w:cs="Times New Roman"/>
          <w:color w:val="FF0000"/>
          <w:sz w:val="24"/>
          <w:szCs w:val="28"/>
        </w:rPr>
        <w:t>Eq. 16</w:t>
      </w:r>
      <w:r w:rsidRPr="002B4446">
        <w:rPr>
          <w:rFonts w:ascii="Times New Roman" w:hAnsi="Times New Roman" w:cs="Times New Roman"/>
          <w:color w:val="000000" w:themeColor="text1"/>
          <w:sz w:val="24"/>
          <w:szCs w:val="28"/>
        </w:rPr>
        <w:t>, i.e.</w:t>
      </w:r>
    </w:p>
    <w:p w14:paraId="411B9D5F" w14:textId="4AA19F92" w:rsidR="00DC7283" w:rsidRPr="0050695A" w:rsidRDefault="00000000" w:rsidP="00DC7283">
      <w:pPr>
        <w:rPr>
          <w:rFonts w:ascii="Times New Roman" w:hAnsi="Times New Roman" w:cs="Times New Roman"/>
          <w:color w:val="000000" w:themeColor="text1"/>
          <w:sz w:val="24"/>
          <w:szCs w:val="24"/>
          <w:rPrChange w:id="1825" w:author="Xiaolong Liu" w:date="2022-07-21T01:30:00Z">
            <w:rPr>
              <w:color w:val="000000" w:themeColor="text1"/>
              <w:sz w:val="24"/>
              <w:szCs w:val="28"/>
            </w:rPr>
          </w:rPrChange>
        </w:rPr>
      </w:pPr>
      <m:oMathPara>
        <m:oMath>
          <m:d>
            <m:dPr>
              <m:ctrlPr>
                <w:rPr>
                  <w:rFonts w:ascii="Cambria Math" w:hAnsi="Cambria Math" w:cs="Times New Roman"/>
                  <w:i/>
                  <w:color w:val="000000" w:themeColor="text1"/>
                  <w:sz w:val="24"/>
                  <w:szCs w:val="24"/>
                </w:rPr>
              </m:ctrlPr>
            </m:dPr>
            <m:e>
              <m:m>
                <m:mPr>
                  <m:mcs>
                    <m:mc>
                      <m:mcPr>
                        <m:count m:val="2"/>
                        <m:mcJc m:val="center"/>
                      </m:mcPr>
                    </m:mc>
                  </m:mcs>
                  <m:ctrlPr>
                    <w:ins w:id="1826" w:author="Xiaolong Liu" w:date="2022-07-21T01:58:00Z">
                      <w:rPr>
                        <w:rFonts w:ascii="Cambria Math" w:hAnsi="Cambria Math" w:cs="Times New Roman"/>
                        <w:i/>
                        <w:color w:val="000000" w:themeColor="text1"/>
                        <w:sz w:val="24"/>
                        <w:szCs w:val="28"/>
                      </w:rPr>
                    </w:ins>
                  </m:ctrlPr>
                </m:mPr>
                <m:mr>
                  <m:e>
                    <m:sSub>
                      <m:sSubPr>
                        <m:ctrlPr>
                          <w:ins w:id="1827" w:author="Xiaolong Liu" w:date="2022-07-21T01:58:00Z">
                            <w:rPr>
                              <w:rFonts w:ascii="Cambria Math" w:hAnsi="Cambria Math" w:cs="Times New Roman"/>
                              <w:i/>
                              <w:color w:val="000000" w:themeColor="text1"/>
                              <w:sz w:val="24"/>
                              <w:szCs w:val="28"/>
                            </w:rPr>
                          </w:ins>
                        </m:ctrlPr>
                      </m:sSubPr>
                      <m:e>
                        <m:r>
                          <w:ins w:id="1828" w:author="Xiaolong Liu" w:date="2022-07-21T01:58:00Z">
                            <m:rPr>
                              <m:scr m:val="script"/>
                            </m:rPr>
                            <w:rPr>
                              <w:rFonts w:ascii="Cambria Math" w:hAnsi="Cambria Math" w:cs="Times New Roman"/>
                              <w:sz w:val="24"/>
                              <w:szCs w:val="28"/>
                            </w:rPr>
                            <m:t>G</m:t>
                          </w:ins>
                        </m:r>
                      </m:e>
                      <m:sub>
                        <m:r>
                          <w:ins w:id="1829" w:author="Xiaolong Liu" w:date="2022-07-21T01:58:00Z">
                            <w:rPr>
                              <w:rFonts w:ascii="Cambria Math" w:hAnsi="Cambria Math" w:cs="Times New Roman"/>
                              <w:color w:val="000000" w:themeColor="text1"/>
                              <w:sz w:val="24"/>
                              <w:szCs w:val="28"/>
                            </w:rPr>
                            <m:t>11r</m:t>
                          </w:ins>
                        </m:r>
                      </m:sub>
                    </m:sSub>
                    <m:r>
                      <w:ins w:id="1830" w:author="Xiaolong Liu" w:date="2022-07-21T01:58:00Z">
                        <w:rPr>
                          <w:rFonts w:ascii="Cambria Math" w:hAnsi="Cambria Math" w:cs="Times New Roman"/>
                          <w:color w:val="000000" w:themeColor="text1"/>
                          <w:sz w:val="24"/>
                          <w:szCs w:val="28"/>
                        </w:rPr>
                        <m:t>(</m:t>
                      </w:ins>
                    </m:r>
                    <m:r>
                      <w:ins w:id="1831" w:author="Xiaolong Liu" w:date="2022-07-21T01:58:00Z">
                        <m:rPr>
                          <m:sty m:val="bi"/>
                        </m:rPr>
                        <w:rPr>
                          <w:rFonts w:ascii="Cambria Math" w:hAnsi="Cambria Math" w:cs="Times New Roman"/>
                          <w:color w:val="000000" w:themeColor="text1"/>
                          <w:sz w:val="24"/>
                          <w:szCs w:val="28"/>
                        </w:rPr>
                        <m:t>r</m:t>
                      </w:ins>
                    </m:r>
                    <m:r>
                      <w:ins w:id="1832" w:author="Xiaolong Liu" w:date="2022-07-21T01:58:00Z">
                        <w:rPr>
                          <w:rFonts w:ascii="Cambria Math" w:hAnsi="Cambria Math" w:cs="Times New Roman"/>
                          <w:color w:val="000000" w:themeColor="text1"/>
                          <w:sz w:val="24"/>
                          <w:szCs w:val="28"/>
                        </w:rPr>
                        <m:t>,E)</m:t>
                      </w:ins>
                    </m:r>
                  </m:e>
                  <m:e>
                    <m:sSub>
                      <m:sSubPr>
                        <m:ctrlPr>
                          <w:ins w:id="1833" w:author="Xiaolong Liu" w:date="2022-07-21T01:58:00Z">
                            <w:rPr>
                              <w:rFonts w:ascii="Cambria Math" w:hAnsi="Cambria Math" w:cs="Times New Roman"/>
                              <w:b/>
                              <w:bCs/>
                              <w:i/>
                              <w:color w:val="000000" w:themeColor="text1"/>
                              <w:sz w:val="24"/>
                              <w:szCs w:val="28"/>
                            </w:rPr>
                          </w:ins>
                        </m:ctrlPr>
                      </m:sSubPr>
                      <m:e>
                        <m:r>
                          <w:ins w:id="1834" w:author="Xiaolong Liu" w:date="2022-07-21T01:58:00Z">
                            <m:rPr>
                              <m:scr m:val="script"/>
                            </m:rPr>
                            <w:rPr>
                              <w:rFonts w:ascii="Cambria Math" w:hAnsi="Cambria Math" w:cs="Times New Roman"/>
                              <w:sz w:val="24"/>
                              <w:szCs w:val="28"/>
                            </w:rPr>
                            <m:t>G</m:t>
                          </w:ins>
                        </m:r>
                      </m:e>
                      <m:sub>
                        <m:r>
                          <w:ins w:id="1835" w:author="Xiaolong Liu" w:date="2022-07-21T01:58:00Z">
                            <w:rPr>
                              <w:rFonts w:ascii="Cambria Math" w:hAnsi="Cambria Math" w:cs="Times New Roman"/>
                              <w:color w:val="000000" w:themeColor="text1"/>
                              <w:sz w:val="24"/>
                              <w:szCs w:val="28"/>
                            </w:rPr>
                            <m:t>12r</m:t>
                          </w:ins>
                        </m:r>
                      </m:sub>
                    </m:sSub>
                    <m:r>
                      <w:ins w:id="1836" w:author="Xiaolong Liu" w:date="2022-07-21T01:58:00Z">
                        <w:rPr>
                          <w:rFonts w:ascii="Cambria Math" w:hAnsi="Cambria Math" w:cs="Times New Roman"/>
                          <w:color w:val="000000" w:themeColor="text1"/>
                          <w:sz w:val="24"/>
                          <w:szCs w:val="28"/>
                        </w:rPr>
                        <m:t>(</m:t>
                      </w:ins>
                    </m:r>
                    <m:r>
                      <w:ins w:id="1837" w:author="Xiaolong Liu" w:date="2022-07-21T01:58:00Z">
                        <m:rPr>
                          <m:sty m:val="bi"/>
                        </m:rPr>
                        <w:rPr>
                          <w:rFonts w:ascii="Cambria Math" w:hAnsi="Cambria Math" w:cs="Times New Roman"/>
                          <w:color w:val="000000" w:themeColor="text1"/>
                          <w:sz w:val="24"/>
                          <w:szCs w:val="28"/>
                        </w:rPr>
                        <m:t>r</m:t>
                      </w:ins>
                    </m:r>
                    <m:r>
                      <w:ins w:id="1838" w:author="Xiaolong Liu" w:date="2022-07-21T01:58:00Z">
                        <w:rPr>
                          <w:rFonts w:ascii="Cambria Math" w:hAnsi="Cambria Math" w:cs="Times New Roman"/>
                          <w:color w:val="000000" w:themeColor="text1"/>
                          <w:sz w:val="24"/>
                          <w:szCs w:val="28"/>
                        </w:rPr>
                        <m:t>,E)</m:t>
                      </w:ins>
                    </m:r>
                  </m:e>
                </m:mr>
                <m:mr>
                  <m:e>
                    <m:sSub>
                      <m:sSubPr>
                        <m:ctrlPr>
                          <w:ins w:id="1839" w:author="Xiaolong Liu" w:date="2022-07-21T01:58:00Z">
                            <w:rPr>
                              <w:rFonts w:ascii="Cambria Math" w:hAnsi="Cambria Math" w:cs="Times New Roman"/>
                              <w:b/>
                              <w:bCs/>
                              <w:i/>
                              <w:color w:val="000000" w:themeColor="text1"/>
                              <w:sz w:val="24"/>
                              <w:szCs w:val="28"/>
                            </w:rPr>
                          </w:ins>
                        </m:ctrlPr>
                      </m:sSubPr>
                      <m:e>
                        <m:r>
                          <w:ins w:id="1840" w:author="Xiaolong Liu" w:date="2022-07-21T01:58:00Z">
                            <m:rPr>
                              <m:scr m:val="script"/>
                            </m:rPr>
                            <w:rPr>
                              <w:rFonts w:ascii="Cambria Math" w:hAnsi="Cambria Math" w:cs="Times New Roman"/>
                              <w:sz w:val="24"/>
                              <w:szCs w:val="28"/>
                            </w:rPr>
                            <m:t>G</m:t>
                          </w:ins>
                        </m:r>
                      </m:e>
                      <m:sub>
                        <m:r>
                          <w:ins w:id="1841" w:author="Xiaolong Liu" w:date="2022-07-21T01:58:00Z">
                            <w:rPr>
                              <w:rFonts w:ascii="Cambria Math" w:hAnsi="Cambria Math" w:cs="Times New Roman"/>
                              <w:color w:val="000000" w:themeColor="text1"/>
                              <w:sz w:val="24"/>
                              <w:szCs w:val="28"/>
                            </w:rPr>
                            <m:t>21r</m:t>
                          </w:ins>
                        </m:r>
                      </m:sub>
                    </m:sSub>
                    <m:r>
                      <w:ins w:id="1842" w:author="Xiaolong Liu" w:date="2022-07-21T01:58:00Z">
                        <w:rPr>
                          <w:rFonts w:ascii="Cambria Math" w:hAnsi="Cambria Math" w:cs="Times New Roman"/>
                          <w:color w:val="000000" w:themeColor="text1"/>
                          <w:sz w:val="24"/>
                          <w:szCs w:val="28"/>
                        </w:rPr>
                        <m:t>(</m:t>
                      </w:ins>
                    </m:r>
                    <m:r>
                      <w:ins w:id="1843" w:author="Xiaolong Liu" w:date="2022-07-21T01:58:00Z">
                        <m:rPr>
                          <m:sty m:val="bi"/>
                        </m:rPr>
                        <w:rPr>
                          <w:rFonts w:ascii="Cambria Math" w:hAnsi="Cambria Math" w:cs="Times New Roman"/>
                          <w:color w:val="000000" w:themeColor="text1"/>
                          <w:sz w:val="24"/>
                          <w:szCs w:val="28"/>
                        </w:rPr>
                        <m:t>r</m:t>
                      </w:ins>
                    </m:r>
                    <m:r>
                      <w:ins w:id="1844" w:author="Xiaolong Liu" w:date="2022-07-21T01:58:00Z">
                        <w:rPr>
                          <w:rFonts w:ascii="Cambria Math" w:hAnsi="Cambria Math" w:cs="Times New Roman"/>
                          <w:color w:val="000000" w:themeColor="text1"/>
                          <w:sz w:val="24"/>
                          <w:szCs w:val="28"/>
                        </w:rPr>
                        <m:t>,E)</m:t>
                      </w:ins>
                    </m:r>
                  </m:e>
                  <m:e>
                    <m:sSub>
                      <m:sSubPr>
                        <m:ctrlPr>
                          <w:ins w:id="1845" w:author="Xiaolong Liu" w:date="2022-07-21T01:58:00Z">
                            <w:rPr>
                              <w:rFonts w:ascii="Cambria Math" w:hAnsi="Cambria Math" w:cs="Times New Roman"/>
                              <w:i/>
                              <w:color w:val="000000" w:themeColor="text1"/>
                              <w:sz w:val="24"/>
                              <w:szCs w:val="28"/>
                            </w:rPr>
                          </w:ins>
                        </m:ctrlPr>
                      </m:sSubPr>
                      <m:e>
                        <m:r>
                          <w:ins w:id="1846" w:author="Xiaolong Liu" w:date="2022-07-21T01:58:00Z">
                            <m:rPr>
                              <m:scr m:val="script"/>
                            </m:rPr>
                            <w:rPr>
                              <w:rFonts w:ascii="Cambria Math" w:hAnsi="Cambria Math" w:cs="Times New Roman"/>
                              <w:sz w:val="24"/>
                              <w:szCs w:val="28"/>
                            </w:rPr>
                            <m:t>G</m:t>
                          </w:ins>
                        </m:r>
                      </m:e>
                      <m:sub>
                        <m:r>
                          <w:ins w:id="1847" w:author="Xiaolong Liu" w:date="2022-07-21T01:58:00Z">
                            <w:rPr>
                              <w:rFonts w:ascii="Cambria Math" w:hAnsi="Cambria Math" w:cs="Times New Roman"/>
                              <w:color w:val="000000" w:themeColor="text1"/>
                              <w:sz w:val="24"/>
                              <w:szCs w:val="28"/>
                            </w:rPr>
                            <m:t>22r</m:t>
                          </w:ins>
                        </m:r>
                      </m:sub>
                    </m:sSub>
                    <m:r>
                      <w:ins w:id="1848" w:author="Xiaolong Liu" w:date="2022-07-21T01:58:00Z">
                        <w:rPr>
                          <w:rFonts w:ascii="Cambria Math" w:hAnsi="Cambria Math" w:cs="Times New Roman"/>
                          <w:color w:val="000000" w:themeColor="text1"/>
                          <w:sz w:val="24"/>
                          <w:szCs w:val="28"/>
                        </w:rPr>
                        <m:t>(</m:t>
                      </w:ins>
                    </m:r>
                    <m:r>
                      <w:ins w:id="1849" w:author="Xiaolong Liu" w:date="2022-07-21T01:58:00Z">
                        <m:rPr>
                          <m:sty m:val="bi"/>
                        </m:rPr>
                        <w:rPr>
                          <w:rFonts w:ascii="Cambria Math" w:hAnsi="Cambria Math" w:cs="Times New Roman"/>
                          <w:color w:val="000000" w:themeColor="text1"/>
                          <w:sz w:val="24"/>
                          <w:szCs w:val="28"/>
                        </w:rPr>
                        <m:t>r</m:t>
                      </w:ins>
                    </m:r>
                    <m:r>
                      <w:ins w:id="1850" w:author="Xiaolong Liu" w:date="2022-07-21T01:58:00Z">
                        <w:rPr>
                          <w:rFonts w:ascii="Cambria Math" w:hAnsi="Cambria Math" w:cs="Times New Roman"/>
                          <w:color w:val="000000" w:themeColor="text1"/>
                          <w:sz w:val="24"/>
                          <w:szCs w:val="28"/>
                        </w:rPr>
                        <m:t>,E)</m:t>
                      </w:ins>
                    </m:r>
                  </m:e>
                </m:mr>
              </m:m>
              <m:m>
                <m:mPr>
                  <m:mcs>
                    <m:mc>
                      <m:mcPr>
                        <m:count m:val="2"/>
                        <m:mcJc m:val="center"/>
                      </m:mcPr>
                    </m:mc>
                  </m:mcs>
                  <m:ctrlPr>
                    <w:del w:id="1851" w:author="Xiaolong Liu" w:date="2022-07-21T01:58:00Z">
                      <w:rPr>
                        <w:rFonts w:ascii="Cambria Math" w:hAnsi="Cambria Math" w:cs="Times New Roman"/>
                        <w:i/>
                        <w:color w:val="000000" w:themeColor="text1"/>
                        <w:sz w:val="24"/>
                        <w:szCs w:val="24"/>
                      </w:rPr>
                    </w:del>
                  </m:ctrlPr>
                </m:mPr>
                <m:mr>
                  <m:e>
                    <m:sSub>
                      <m:sSubPr>
                        <m:ctrlPr>
                          <w:del w:id="1852" w:author="Xiaolong Liu" w:date="2022-07-21T01:58:00Z">
                            <w:rPr>
                              <w:rFonts w:ascii="Cambria Math" w:hAnsi="Cambria Math" w:cs="Times New Roman"/>
                              <w:b/>
                              <w:bCs/>
                              <w:i/>
                              <w:color w:val="000000" w:themeColor="text1"/>
                              <w:sz w:val="24"/>
                              <w:szCs w:val="24"/>
                            </w:rPr>
                          </w:del>
                        </m:ctrlPr>
                      </m:sSubPr>
                      <m:e>
                        <m:r>
                          <w:del w:id="1853" w:author="Xiaolong Liu" w:date="2022-07-21T01:58:00Z">
                            <m:rPr>
                              <m:sty m:val="bi"/>
                            </m:rPr>
                            <w:rPr>
                              <w:rFonts w:ascii="Cambria Math" w:hAnsi="Cambria Math" w:cs="Times New Roman"/>
                              <w:color w:val="000000" w:themeColor="text1"/>
                              <w:sz w:val="24"/>
                              <w:szCs w:val="24"/>
                            </w:rPr>
                            <m:t>G</m:t>
                          </w:del>
                        </m:r>
                      </m:e>
                      <m:sub>
                        <m:r>
                          <w:del w:id="1854" w:author="Xiaolong Liu" w:date="2022-07-21T01:58:00Z">
                            <m:rPr>
                              <m:sty m:val="bi"/>
                            </m:rPr>
                            <w:rPr>
                              <w:rFonts w:ascii="Cambria Math" w:hAnsi="Cambria Math" w:cs="Times New Roman"/>
                              <w:color w:val="000000" w:themeColor="text1"/>
                              <w:sz w:val="24"/>
                              <w:szCs w:val="24"/>
                            </w:rPr>
                            <m:t>11</m:t>
                          </w:del>
                        </m:r>
                        <m:r>
                          <w:del w:id="1855" w:author="Xiaolong Liu" w:date="2022-07-21T01:58:00Z">
                            <m:rPr>
                              <m:sty m:val="bi"/>
                            </m:rPr>
                            <w:rPr>
                              <w:rFonts w:ascii="Cambria Math" w:hAnsi="Cambria Math" w:cs="Times New Roman"/>
                              <w:color w:val="000000" w:themeColor="text1"/>
                              <w:sz w:val="24"/>
                              <w:szCs w:val="24"/>
                            </w:rPr>
                            <m:t>r</m:t>
                          </w:del>
                        </m:r>
                      </m:sub>
                    </m:sSub>
                    <m:r>
                      <w:del w:id="1856" w:author="Xiaolong Liu" w:date="2022-07-21T01:58:00Z">
                        <w:rPr>
                          <w:rFonts w:ascii="Cambria Math" w:hAnsi="Cambria Math" w:cs="Times New Roman"/>
                          <w:color w:val="000000" w:themeColor="text1"/>
                          <w:sz w:val="24"/>
                          <w:szCs w:val="24"/>
                        </w:rPr>
                        <m:t>(</m:t>
                      </w:del>
                    </m:r>
                    <m:r>
                      <w:del w:id="1857" w:author="Xiaolong Liu" w:date="2022-07-21T01:58:00Z">
                        <m:rPr>
                          <m:sty m:val="bi"/>
                        </m:rPr>
                        <w:rPr>
                          <w:rFonts w:ascii="Cambria Math" w:hAnsi="Cambria Math" w:cs="Times New Roman"/>
                          <w:color w:val="000000" w:themeColor="text1"/>
                          <w:sz w:val="24"/>
                          <w:szCs w:val="24"/>
                        </w:rPr>
                        <m:t>r</m:t>
                      </w:del>
                    </m:r>
                    <m:r>
                      <w:del w:id="1858" w:author="Xiaolong Liu" w:date="2022-07-21T01:58:00Z">
                        <w:rPr>
                          <w:rFonts w:ascii="Cambria Math" w:hAnsi="Cambria Math" w:cs="Times New Roman"/>
                          <w:color w:val="000000" w:themeColor="text1"/>
                          <w:sz w:val="24"/>
                          <w:szCs w:val="24"/>
                        </w:rPr>
                        <m:t>,E)</m:t>
                      </w:del>
                    </m:r>
                  </m:e>
                  <m:e>
                    <m:sSub>
                      <m:sSubPr>
                        <m:ctrlPr>
                          <w:del w:id="1859" w:author="Xiaolong Liu" w:date="2022-07-21T01:58:00Z">
                            <w:rPr>
                              <w:rFonts w:ascii="Cambria Math" w:hAnsi="Cambria Math" w:cs="Times New Roman"/>
                              <w:b/>
                              <w:bCs/>
                              <w:i/>
                              <w:color w:val="000000" w:themeColor="text1"/>
                              <w:sz w:val="24"/>
                              <w:szCs w:val="24"/>
                            </w:rPr>
                          </w:del>
                        </m:ctrlPr>
                      </m:sSubPr>
                      <m:e>
                        <m:r>
                          <w:del w:id="1860" w:author="Xiaolong Liu" w:date="2022-07-21T01:58:00Z">
                            <m:rPr>
                              <m:sty m:val="bi"/>
                            </m:rPr>
                            <w:rPr>
                              <w:rFonts w:ascii="Cambria Math" w:hAnsi="Cambria Math" w:cs="Times New Roman"/>
                              <w:color w:val="000000" w:themeColor="text1"/>
                              <w:sz w:val="24"/>
                              <w:szCs w:val="24"/>
                            </w:rPr>
                            <m:t>G</m:t>
                          </w:del>
                        </m:r>
                      </m:e>
                      <m:sub>
                        <m:r>
                          <w:del w:id="1861" w:author="Xiaolong Liu" w:date="2022-07-21T01:58:00Z">
                            <m:rPr>
                              <m:sty m:val="bi"/>
                            </m:rPr>
                            <w:rPr>
                              <w:rFonts w:ascii="Cambria Math" w:hAnsi="Cambria Math" w:cs="Times New Roman"/>
                              <w:color w:val="000000" w:themeColor="text1"/>
                              <w:sz w:val="24"/>
                              <w:szCs w:val="24"/>
                            </w:rPr>
                            <m:t>12</m:t>
                          </w:del>
                        </m:r>
                        <m:r>
                          <w:del w:id="1862" w:author="Xiaolong Liu" w:date="2022-07-21T01:58:00Z">
                            <m:rPr>
                              <m:sty m:val="bi"/>
                            </m:rPr>
                            <w:rPr>
                              <w:rFonts w:ascii="Cambria Math" w:hAnsi="Cambria Math" w:cs="Times New Roman"/>
                              <w:color w:val="000000" w:themeColor="text1"/>
                              <w:sz w:val="24"/>
                              <w:szCs w:val="24"/>
                            </w:rPr>
                            <m:t>r</m:t>
                          </w:del>
                        </m:r>
                      </m:sub>
                    </m:sSub>
                    <m:r>
                      <w:del w:id="1863" w:author="Xiaolong Liu" w:date="2022-07-21T01:58:00Z">
                        <w:rPr>
                          <w:rFonts w:ascii="Cambria Math" w:hAnsi="Cambria Math" w:cs="Times New Roman"/>
                          <w:color w:val="000000" w:themeColor="text1"/>
                          <w:sz w:val="24"/>
                          <w:szCs w:val="24"/>
                        </w:rPr>
                        <m:t>(</m:t>
                      </w:del>
                    </m:r>
                    <m:r>
                      <w:del w:id="1864" w:author="Xiaolong Liu" w:date="2022-07-21T01:58:00Z">
                        <m:rPr>
                          <m:sty m:val="bi"/>
                        </m:rPr>
                        <w:rPr>
                          <w:rFonts w:ascii="Cambria Math" w:hAnsi="Cambria Math" w:cs="Times New Roman"/>
                          <w:color w:val="000000" w:themeColor="text1"/>
                          <w:sz w:val="24"/>
                          <w:szCs w:val="24"/>
                        </w:rPr>
                        <m:t>r</m:t>
                      </w:del>
                    </m:r>
                    <m:r>
                      <w:del w:id="1865" w:author="Xiaolong Liu" w:date="2022-07-21T01:58:00Z">
                        <w:rPr>
                          <w:rFonts w:ascii="Cambria Math" w:hAnsi="Cambria Math" w:cs="Times New Roman"/>
                          <w:color w:val="000000" w:themeColor="text1"/>
                          <w:sz w:val="24"/>
                          <w:szCs w:val="24"/>
                        </w:rPr>
                        <m:t>,E)</m:t>
                      </w:del>
                    </m:r>
                  </m:e>
                </m:mr>
                <m:mr>
                  <m:e>
                    <m:sSub>
                      <m:sSubPr>
                        <m:ctrlPr>
                          <w:del w:id="1866" w:author="Xiaolong Liu" w:date="2022-07-21T01:58:00Z">
                            <w:rPr>
                              <w:rFonts w:ascii="Cambria Math" w:hAnsi="Cambria Math" w:cs="Times New Roman"/>
                              <w:b/>
                              <w:bCs/>
                              <w:i/>
                              <w:color w:val="000000" w:themeColor="text1"/>
                              <w:sz w:val="24"/>
                              <w:szCs w:val="24"/>
                            </w:rPr>
                          </w:del>
                        </m:ctrlPr>
                      </m:sSubPr>
                      <m:e>
                        <m:r>
                          <w:del w:id="1867" w:author="Xiaolong Liu" w:date="2022-07-21T01:58:00Z">
                            <m:rPr>
                              <m:sty m:val="bi"/>
                            </m:rPr>
                            <w:rPr>
                              <w:rFonts w:ascii="Cambria Math" w:hAnsi="Cambria Math" w:cs="Times New Roman"/>
                              <w:color w:val="000000" w:themeColor="text1"/>
                              <w:sz w:val="24"/>
                              <w:szCs w:val="24"/>
                            </w:rPr>
                            <m:t>G</m:t>
                          </w:del>
                        </m:r>
                      </m:e>
                      <m:sub>
                        <m:r>
                          <w:del w:id="1868" w:author="Xiaolong Liu" w:date="2022-07-21T01:58:00Z">
                            <m:rPr>
                              <m:sty m:val="bi"/>
                            </m:rPr>
                            <w:rPr>
                              <w:rFonts w:ascii="Cambria Math" w:hAnsi="Cambria Math" w:cs="Times New Roman"/>
                              <w:color w:val="000000" w:themeColor="text1"/>
                              <w:sz w:val="24"/>
                              <w:szCs w:val="24"/>
                            </w:rPr>
                            <m:t>21</m:t>
                          </w:del>
                        </m:r>
                        <m:r>
                          <w:del w:id="1869" w:author="Xiaolong Liu" w:date="2022-07-21T01:58:00Z">
                            <m:rPr>
                              <m:sty m:val="bi"/>
                            </m:rPr>
                            <w:rPr>
                              <w:rFonts w:ascii="Cambria Math" w:hAnsi="Cambria Math" w:cs="Times New Roman"/>
                              <w:color w:val="000000" w:themeColor="text1"/>
                              <w:sz w:val="24"/>
                              <w:szCs w:val="24"/>
                            </w:rPr>
                            <m:t>r</m:t>
                          </w:del>
                        </m:r>
                      </m:sub>
                    </m:sSub>
                    <m:r>
                      <w:del w:id="1870" w:author="Xiaolong Liu" w:date="2022-07-21T01:58:00Z">
                        <w:rPr>
                          <w:rFonts w:ascii="Cambria Math" w:hAnsi="Cambria Math" w:cs="Times New Roman"/>
                          <w:color w:val="000000" w:themeColor="text1"/>
                          <w:sz w:val="24"/>
                          <w:szCs w:val="24"/>
                        </w:rPr>
                        <m:t>(</m:t>
                      </w:del>
                    </m:r>
                    <m:r>
                      <w:del w:id="1871" w:author="Xiaolong Liu" w:date="2022-07-21T01:58:00Z">
                        <m:rPr>
                          <m:sty m:val="bi"/>
                        </m:rPr>
                        <w:rPr>
                          <w:rFonts w:ascii="Cambria Math" w:hAnsi="Cambria Math" w:cs="Times New Roman"/>
                          <w:color w:val="000000" w:themeColor="text1"/>
                          <w:sz w:val="24"/>
                          <w:szCs w:val="24"/>
                        </w:rPr>
                        <m:t>r</m:t>
                      </w:del>
                    </m:r>
                    <m:r>
                      <w:del w:id="1872" w:author="Xiaolong Liu" w:date="2022-07-21T01:58:00Z">
                        <w:rPr>
                          <w:rFonts w:ascii="Cambria Math" w:hAnsi="Cambria Math" w:cs="Times New Roman"/>
                          <w:color w:val="000000" w:themeColor="text1"/>
                          <w:sz w:val="24"/>
                          <w:szCs w:val="24"/>
                        </w:rPr>
                        <m:t>,E)</m:t>
                      </w:del>
                    </m:r>
                  </m:e>
                  <m:e>
                    <m:sSub>
                      <m:sSubPr>
                        <m:ctrlPr>
                          <w:del w:id="1873" w:author="Xiaolong Liu" w:date="2022-07-21T01:58:00Z">
                            <w:rPr>
                              <w:rFonts w:ascii="Cambria Math" w:hAnsi="Cambria Math" w:cs="Times New Roman"/>
                              <w:b/>
                              <w:bCs/>
                              <w:i/>
                              <w:color w:val="000000" w:themeColor="text1"/>
                              <w:sz w:val="24"/>
                              <w:szCs w:val="24"/>
                            </w:rPr>
                          </w:del>
                        </m:ctrlPr>
                      </m:sSubPr>
                      <m:e>
                        <m:r>
                          <w:del w:id="1874" w:author="Xiaolong Liu" w:date="2022-07-21T01:58:00Z">
                            <m:rPr>
                              <m:sty m:val="bi"/>
                            </m:rPr>
                            <w:rPr>
                              <w:rFonts w:ascii="Cambria Math" w:hAnsi="Cambria Math" w:cs="Times New Roman"/>
                              <w:color w:val="000000" w:themeColor="text1"/>
                              <w:sz w:val="24"/>
                              <w:szCs w:val="24"/>
                            </w:rPr>
                            <m:t>G</m:t>
                          </w:del>
                        </m:r>
                      </m:e>
                      <m:sub>
                        <m:r>
                          <w:del w:id="1875" w:author="Xiaolong Liu" w:date="2022-07-21T01:58:00Z">
                            <m:rPr>
                              <m:sty m:val="bi"/>
                            </m:rPr>
                            <w:rPr>
                              <w:rFonts w:ascii="Cambria Math" w:hAnsi="Cambria Math" w:cs="Times New Roman"/>
                              <w:color w:val="000000" w:themeColor="text1"/>
                              <w:sz w:val="24"/>
                              <w:szCs w:val="24"/>
                            </w:rPr>
                            <m:t>22</m:t>
                          </w:del>
                        </m:r>
                        <m:r>
                          <w:del w:id="1876" w:author="Xiaolong Liu" w:date="2022-07-21T01:58:00Z">
                            <m:rPr>
                              <m:sty m:val="bi"/>
                            </m:rPr>
                            <w:rPr>
                              <w:rFonts w:ascii="Cambria Math" w:hAnsi="Cambria Math" w:cs="Times New Roman"/>
                              <w:color w:val="000000" w:themeColor="text1"/>
                              <w:sz w:val="24"/>
                              <w:szCs w:val="24"/>
                            </w:rPr>
                            <m:t>r</m:t>
                          </w:del>
                        </m:r>
                      </m:sub>
                    </m:sSub>
                    <m:r>
                      <w:del w:id="1877" w:author="Xiaolong Liu" w:date="2022-07-21T01:58:00Z">
                        <w:rPr>
                          <w:rFonts w:ascii="Cambria Math" w:hAnsi="Cambria Math" w:cs="Times New Roman"/>
                          <w:color w:val="000000" w:themeColor="text1"/>
                          <w:sz w:val="24"/>
                          <w:szCs w:val="24"/>
                        </w:rPr>
                        <m:t>(</m:t>
                      </w:del>
                    </m:r>
                    <m:r>
                      <w:del w:id="1878" w:author="Xiaolong Liu" w:date="2022-07-21T01:58:00Z">
                        <m:rPr>
                          <m:sty m:val="bi"/>
                        </m:rPr>
                        <w:rPr>
                          <w:rFonts w:ascii="Cambria Math" w:hAnsi="Cambria Math" w:cs="Times New Roman"/>
                          <w:color w:val="000000" w:themeColor="text1"/>
                          <w:sz w:val="24"/>
                          <w:szCs w:val="24"/>
                        </w:rPr>
                        <m:t>r</m:t>
                      </w:del>
                    </m:r>
                    <m:r>
                      <w:del w:id="1879" w:author="Xiaolong Liu" w:date="2022-07-21T01:58:00Z">
                        <w:rPr>
                          <w:rFonts w:ascii="Cambria Math" w:hAnsi="Cambria Math" w:cs="Times New Roman"/>
                          <w:color w:val="000000" w:themeColor="text1"/>
                          <w:sz w:val="24"/>
                          <w:szCs w:val="24"/>
                        </w:rPr>
                        <m:t>,E)</m:t>
                      </w:del>
                    </m:r>
                  </m:e>
                </m:mr>
              </m:m>
            </m:e>
          </m:d>
          <m:r>
            <w:rPr>
              <w:rFonts w:ascii="Cambria Math" w:hAnsi="Cambria Math" w:cs="Times New Roman"/>
              <w:color w:val="000000" w:themeColor="text1"/>
              <w:sz w:val="24"/>
              <w:szCs w:val="24"/>
            </w:rPr>
            <m:t>=</m:t>
          </m:r>
          <m:d>
            <m:dPr>
              <m:ctrlPr>
                <w:rPr>
                  <w:rFonts w:ascii="Cambria Math" w:hAnsi="Cambria Math" w:cs="Times New Roman"/>
                  <w:i/>
                  <w:color w:val="000000" w:themeColor="text1"/>
                  <w:sz w:val="24"/>
                  <w:szCs w:val="24"/>
                </w:rPr>
              </m:ctrlPr>
            </m:dPr>
            <m:e>
              <m:m>
                <m:mPr>
                  <m:mcs>
                    <m:mc>
                      <m:mcPr>
                        <m:count m:val="2"/>
                        <m:mcJc m:val="center"/>
                      </m:mcPr>
                    </m:mc>
                  </m:mcs>
                  <m:ctrlPr>
                    <w:rPr>
                      <w:rFonts w:ascii="Cambria Math" w:hAnsi="Cambria Math" w:cs="Times New Roman"/>
                      <w:i/>
                      <w:color w:val="000000" w:themeColor="text1"/>
                      <w:sz w:val="24"/>
                      <w:szCs w:val="24"/>
                    </w:rPr>
                  </m:ctrlPr>
                </m:mPr>
                <m:mr>
                  <m:e>
                    <m:sSub>
                      <m:sSubPr>
                        <m:ctrlPr>
                          <w:rPr>
                            <w:rFonts w:ascii="Cambria Math" w:hAnsi="Cambria Math" w:cs="Times New Roman"/>
                            <w:i/>
                            <w:color w:val="000000" w:themeColor="text1"/>
                            <w:sz w:val="24"/>
                            <w:szCs w:val="24"/>
                          </w:rPr>
                        </m:ctrlPr>
                      </m:sSubPr>
                      <m:e>
                        <m:r>
                          <m:rPr>
                            <m:scr m:val="script"/>
                          </m:rPr>
                          <w:rPr>
                            <w:rFonts w:ascii="Cambria Math" w:eastAsiaTheme="minorHAnsi" w:hAnsi="Cambria Math" w:cs="Times New Roman"/>
                            <w:sz w:val="24"/>
                            <w:szCs w:val="24"/>
                          </w:rPr>
                          <m:t>F</m:t>
                        </m:r>
                        <m:r>
                          <w:ins w:id="1880" w:author="Xiaolong Liu" w:date="2022-07-21T01:59:00Z">
                            <w:rPr>
                              <w:rFonts w:ascii="Cambria Math" w:eastAsiaTheme="minorHAnsi" w:hAnsi="Cambria Math" w:cs="Times New Roman"/>
                              <w:sz w:val="24"/>
                              <w:szCs w:val="24"/>
                            </w:rPr>
                            <m:t>(</m:t>
                          </w:ins>
                        </m:r>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11</m:t>
                        </m:r>
                      </m:sub>
                    </m:sSub>
                    <m:r>
                      <w:rPr>
                        <w:rFonts w:ascii="Cambria Math" w:hAnsi="Cambria Math" w:cs="Times New Roman"/>
                        <w:color w:val="000000" w:themeColor="text1"/>
                        <w:sz w:val="24"/>
                        <w:szCs w:val="24"/>
                      </w:rPr>
                      <m:t>(</m:t>
                    </m:r>
                    <m:r>
                      <m:rPr>
                        <m:sty m:val="bi"/>
                      </m:rPr>
                      <w:rPr>
                        <w:rFonts w:ascii="Cambria Math" w:hAnsi="Cambria Math" w:cs="Times New Roman"/>
                        <w:color w:val="000000" w:themeColor="text1"/>
                        <w:sz w:val="24"/>
                        <w:szCs w:val="24"/>
                      </w:rPr>
                      <m:t>k</m:t>
                    </m:r>
                    <m:r>
                      <w:rPr>
                        <w:rFonts w:ascii="Cambria Math" w:hAnsi="Cambria Math" w:cs="Times New Roman"/>
                        <w:color w:val="000000" w:themeColor="text1"/>
                        <w:sz w:val="24"/>
                        <w:szCs w:val="24"/>
                      </w:rPr>
                      <m:t>,E)</m:t>
                    </m:r>
                    <m:r>
                      <w:ins w:id="1881" w:author="Xiaolong Liu" w:date="2022-07-21T01:59:00Z">
                        <w:rPr>
                          <w:rFonts w:ascii="Cambria Math" w:hAnsi="Cambria Math" w:cs="Times New Roman"/>
                          <w:color w:val="000000" w:themeColor="text1"/>
                          <w:sz w:val="24"/>
                          <w:szCs w:val="24"/>
                        </w:rPr>
                        <m:t>)</m:t>
                      </w:ins>
                    </m:r>
                  </m:e>
                  <m:e>
                    <m:sSub>
                      <m:sSubPr>
                        <m:ctrlPr>
                          <w:rPr>
                            <w:rFonts w:ascii="Cambria Math" w:hAnsi="Cambria Math" w:cs="Times New Roman"/>
                            <w:i/>
                            <w:color w:val="000000" w:themeColor="text1"/>
                            <w:sz w:val="24"/>
                            <w:szCs w:val="24"/>
                          </w:rPr>
                        </m:ctrlPr>
                      </m:sSubPr>
                      <m:e>
                        <m:r>
                          <m:rPr>
                            <m:scr m:val="script"/>
                          </m:rPr>
                          <w:rPr>
                            <w:rFonts w:ascii="Cambria Math" w:eastAsiaTheme="minorHAnsi" w:hAnsi="Cambria Math" w:cs="Times New Roman"/>
                            <w:sz w:val="24"/>
                            <w:szCs w:val="24"/>
                          </w:rPr>
                          <m:t>F</m:t>
                        </m:r>
                        <m:r>
                          <w:ins w:id="1882" w:author="Xiaolong Liu" w:date="2022-07-21T01:59:00Z">
                            <w:rPr>
                              <w:rFonts w:ascii="Cambria Math" w:eastAsiaTheme="minorHAnsi" w:hAnsi="Cambria Math" w:cs="Times New Roman"/>
                              <w:sz w:val="24"/>
                              <w:szCs w:val="24"/>
                            </w:rPr>
                            <m:t>(</m:t>
                          </w:ins>
                        </m:r>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12</m:t>
                        </m:r>
                      </m:sub>
                    </m:sSub>
                    <m:r>
                      <w:rPr>
                        <w:rFonts w:ascii="Cambria Math" w:hAnsi="Cambria Math" w:cs="Times New Roman"/>
                        <w:color w:val="000000" w:themeColor="text1"/>
                        <w:sz w:val="24"/>
                        <w:szCs w:val="24"/>
                      </w:rPr>
                      <m:t>(</m:t>
                    </m:r>
                    <m:r>
                      <m:rPr>
                        <m:sty m:val="bi"/>
                      </m:rPr>
                      <w:rPr>
                        <w:rFonts w:ascii="Cambria Math" w:hAnsi="Cambria Math" w:cs="Times New Roman"/>
                        <w:color w:val="000000" w:themeColor="text1"/>
                        <w:sz w:val="24"/>
                        <w:szCs w:val="24"/>
                      </w:rPr>
                      <m:t>k</m:t>
                    </m:r>
                    <m:r>
                      <w:rPr>
                        <w:rFonts w:ascii="Cambria Math" w:hAnsi="Cambria Math" w:cs="Times New Roman"/>
                        <w:color w:val="000000" w:themeColor="text1"/>
                        <w:sz w:val="24"/>
                        <w:szCs w:val="24"/>
                      </w:rPr>
                      <m:t>,E)</m:t>
                    </m:r>
                    <m:r>
                      <w:ins w:id="1883" w:author="Xiaolong Liu" w:date="2022-07-21T01:59:00Z">
                        <w:rPr>
                          <w:rFonts w:ascii="Cambria Math" w:hAnsi="Cambria Math" w:cs="Times New Roman"/>
                          <w:color w:val="000000" w:themeColor="text1"/>
                          <w:sz w:val="24"/>
                          <w:szCs w:val="24"/>
                        </w:rPr>
                        <m:t>)</m:t>
                      </w:ins>
                    </m:r>
                  </m:e>
                </m:mr>
                <m:mr>
                  <m:e>
                    <m:r>
                      <m:rPr>
                        <m:scr m:val="script"/>
                      </m:rPr>
                      <w:rPr>
                        <w:rFonts w:ascii="Cambria Math" w:eastAsiaTheme="minorHAnsi" w:hAnsi="Cambria Math" w:cs="Times New Roman"/>
                        <w:sz w:val="24"/>
                        <w:szCs w:val="24"/>
                      </w:rPr>
                      <m:t>F</m:t>
                    </m:r>
                    <m:r>
                      <w:ins w:id="1884" w:author="Xiaolong Liu" w:date="2022-07-21T01:59:00Z">
                        <w:rPr>
                          <w:rFonts w:ascii="Cambria Math" w:eastAsiaTheme="minorHAnsi" w:hAnsi="Cambria Math" w:cs="Times New Roman"/>
                          <w:sz w:val="24"/>
                          <w:szCs w:val="24"/>
                        </w:rPr>
                        <m:t>(</m:t>
                      </w:ins>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21</m:t>
                        </m:r>
                      </m:sub>
                    </m:sSub>
                    <m:d>
                      <m:dPr>
                        <m:ctrlPr>
                          <w:rPr>
                            <w:rFonts w:ascii="Cambria Math" w:hAnsi="Cambria Math" w:cs="Times New Roman"/>
                            <w:i/>
                            <w:color w:val="000000" w:themeColor="text1"/>
                            <w:sz w:val="24"/>
                            <w:szCs w:val="24"/>
                          </w:rPr>
                        </m:ctrlPr>
                      </m:dPr>
                      <m:e>
                        <m:r>
                          <m:rPr>
                            <m:sty m:val="bi"/>
                          </m:rPr>
                          <w:rPr>
                            <w:rFonts w:ascii="Cambria Math" w:hAnsi="Cambria Math" w:cs="Times New Roman"/>
                            <w:color w:val="000000" w:themeColor="text1"/>
                            <w:sz w:val="24"/>
                            <w:szCs w:val="24"/>
                          </w:rPr>
                          <m:t>k</m:t>
                        </m:r>
                        <m:r>
                          <w:rPr>
                            <w:rFonts w:ascii="Cambria Math" w:hAnsi="Cambria Math" w:cs="Times New Roman"/>
                            <w:color w:val="000000" w:themeColor="text1"/>
                            <w:sz w:val="24"/>
                            <w:szCs w:val="24"/>
                          </w:rPr>
                          <m:t>,E</m:t>
                        </m:r>
                      </m:e>
                    </m:d>
                    <m:r>
                      <w:ins w:id="1885" w:author="Xiaolong Liu" w:date="2022-07-21T01:59:00Z">
                        <w:rPr>
                          <w:rFonts w:ascii="Cambria Math" w:hAnsi="Cambria Math" w:cs="Times New Roman"/>
                          <w:color w:val="000000" w:themeColor="text1"/>
                          <w:sz w:val="24"/>
                          <w:szCs w:val="24"/>
                        </w:rPr>
                        <m:t>)</m:t>
                      </w:ins>
                    </m:r>
                  </m:e>
                  <m:e>
                    <m:sSub>
                      <m:sSubPr>
                        <m:ctrlPr>
                          <w:rPr>
                            <w:rFonts w:ascii="Cambria Math" w:hAnsi="Cambria Math" w:cs="Times New Roman"/>
                            <w:i/>
                            <w:color w:val="000000" w:themeColor="text1"/>
                            <w:sz w:val="24"/>
                            <w:szCs w:val="24"/>
                          </w:rPr>
                        </m:ctrlPr>
                      </m:sSubPr>
                      <m:e>
                        <m:r>
                          <m:rPr>
                            <m:scr m:val="script"/>
                          </m:rPr>
                          <w:rPr>
                            <w:rFonts w:ascii="Cambria Math" w:eastAsiaTheme="minorHAnsi" w:hAnsi="Cambria Math" w:cs="Times New Roman"/>
                            <w:sz w:val="24"/>
                            <w:szCs w:val="24"/>
                          </w:rPr>
                          <m:t>F</m:t>
                        </m:r>
                        <m:r>
                          <w:ins w:id="1886" w:author="Xiaolong Liu" w:date="2022-07-21T01:59:00Z">
                            <w:rPr>
                              <w:rFonts w:ascii="Cambria Math" w:eastAsiaTheme="minorHAnsi" w:hAnsi="Cambria Math" w:cs="Times New Roman"/>
                              <w:sz w:val="24"/>
                              <w:szCs w:val="24"/>
                            </w:rPr>
                            <m:t>(</m:t>
                          </w:ins>
                        </m:r>
                        <m:r>
                          <w:rPr>
                            <w:rFonts w:ascii="Cambria Math" w:hAnsi="Cambria Math" w:cs="Times New Roman"/>
                            <w:color w:val="000000" w:themeColor="text1"/>
                            <w:sz w:val="24"/>
                            <w:szCs w:val="24"/>
                          </w:rPr>
                          <m:t>G</m:t>
                        </m:r>
                      </m:e>
                      <m:sub>
                        <m:r>
                          <w:rPr>
                            <w:rFonts w:ascii="Cambria Math" w:hAnsi="Cambria Math" w:cs="Times New Roman"/>
                            <w:color w:val="000000" w:themeColor="text1"/>
                            <w:sz w:val="24"/>
                            <w:szCs w:val="24"/>
                          </w:rPr>
                          <m:t>22</m:t>
                        </m:r>
                      </m:sub>
                    </m:sSub>
                    <m:r>
                      <w:rPr>
                        <w:rFonts w:ascii="Cambria Math" w:hAnsi="Cambria Math" w:cs="Times New Roman"/>
                        <w:color w:val="000000" w:themeColor="text1"/>
                        <w:sz w:val="24"/>
                        <w:szCs w:val="24"/>
                      </w:rPr>
                      <m:t>(</m:t>
                    </m:r>
                    <m:r>
                      <m:rPr>
                        <m:sty m:val="bi"/>
                      </m:rPr>
                      <w:rPr>
                        <w:rFonts w:ascii="Cambria Math" w:hAnsi="Cambria Math" w:cs="Times New Roman"/>
                        <w:color w:val="000000" w:themeColor="text1"/>
                        <w:sz w:val="24"/>
                        <w:szCs w:val="24"/>
                      </w:rPr>
                      <m:t>k</m:t>
                    </m:r>
                    <m:r>
                      <w:rPr>
                        <w:rFonts w:ascii="Cambria Math" w:hAnsi="Cambria Math" w:cs="Times New Roman"/>
                        <w:color w:val="000000" w:themeColor="text1"/>
                        <w:sz w:val="24"/>
                        <w:szCs w:val="24"/>
                      </w:rPr>
                      <m:t>,E)</m:t>
                    </m:r>
                    <m:r>
                      <w:ins w:id="1887" w:author="Xiaolong Liu" w:date="2022-07-21T01:59:00Z">
                        <w:rPr>
                          <w:rFonts w:ascii="Cambria Math" w:hAnsi="Cambria Math" w:cs="Times New Roman"/>
                          <w:color w:val="000000" w:themeColor="text1"/>
                          <w:sz w:val="24"/>
                          <w:szCs w:val="24"/>
                        </w:rPr>
                        <m:t>)</m:t>
                      </w:ins>
                    </m:r>
                  </m:e>
                </m:mr>
              </m:m>
            </m:e>
          </m:d>
        </m:oMath>
      </m:oMathPara>
    </w:p>
    <w:p w14:paraId="4269EC85" w14:textId="5A3F39E5" w:rsidR="00DC7283" w:rsidRPr="002B4446" w:rsidRDefault="00DC7283" w:rsidP="00DC7283">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Therefore, we can use the MATLAB command ‘fft2’ for each energy layer, and then use the command ‘</w:t>
      </w:r>
      <w:proofErr w:type="spellStart"/>
      <w:r w:rsidRPr="002B4446">
        <w:rPr>
          <w:rFonts w:ascii="Times New Roman" w:hAnsi="Times New Roman" w:cs="Times New Roman"/>
          <w:color w:val="000000" w:themeColor="text1"/>
          <w:sz w:val="24"/>
          <w:szCs w:val="28"/>
        </w:rPr>
        <w:t>fftshift</w:t>
      </w:r>
      <w:proofErr w:type="spellEnd"/>
      <w:r w:rsidRPr="002B4446">
        <w:rPr>
          <w:rFonts w:ascii="Times New Roman" w:hAnsi="Times New Roman" w:cs="Times New Roman"/>
          <w:color w:val="000000" w:themeColor="text1"/>
          <w:sz w:val="24"/>
          <w:szCs w:val="28"/>
        </w:rPr>
        <w:t>’ to shift the center, we can get</w:t>
      </w:r>
    </w:p>
    <w:p w14:paraId="653B8FB7" w14:textId="77777777" w:rsidR="00DC7283" w:rsidRPr="002B4446" w:rsidRDefault="00DC7283" w:rsidP="00DC7283">
      <w:pPr>
        <w:widowControl/>
        <w:numPr>
          <w:ilvl w:val="0"/>
          <w:numId w:val="1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88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889"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1890" w:author="Xiaolong Liu" w:date="2022-07-21T00:25:00Z">
            <w:rPr>
              <w:rFonts w:ascii="Consolas" w:eastAsia="宋体" w:hAnsi="Consolas" w:cs="宋体"/>
              <w:color w:val="5C5C5C"/>
              <w:kern w:val="0"/>
              <w:szCs w:val="21"/>
            </w:rPr>
          </w:rPrChange>
        </w:rPr>
        <w:t> k=</w:t>
      </w:r>
      <w:r w:rsidRPr="002B4446">
        <w:rPr>
          <w:rFonts w:ascii="Times New Roman" w:eastAsia="宋体" w:hAnsi="Times New Roman" w:cs="Times New Roman"/>
          <w:color w:val="986801"/>
          <w:kern w:val="0"/>
          <w:szCs w:val="21"/>
          <w:rPrChange w:id="1891"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1892" w:author="Xiaolong Liu" w:date="2022-07-21T00:25:00Z">
            <w:rPr>
              <w:rFonts w:ascii="Consolas" w:eastAsia="宋体" w:hAnsi="Consolas" w:cs="宋体"/>
              <w:color w:val="4078F2"/>
              <w:kern w:val="0"/>
              <w:szCs w:val="21"/>
            </w:rPr>
          </w:rPrChange>
        </w:rPr>
        <w:t>:n_E</w:t>
      </w:r>
    </w:p>
    <w:p w14:paraId="390547DB" w14:textId="77777777" w:rsidR="00DC7283" w:rsidRPr="002B4446" w:rsidRDefault="00DC7283" w:rsidP="00DC7283">
      <w:pPr>
        <w:widowControl/>
        <w:numPr>
          <w:ilvl w:val="0"/>
          <w:numId w:val="11"/>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89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894" w:author="Xiaolong Liu" w:date="2022-07-21T00:25:00Z">
            <w:rPr>
              <w:rFonts w:ascii="Consolas" w:eastAsia="宋体" w:hAnsi="Consolas" w:cs="宋体"/>
              <w:color w:val="5C5C5C"/>
              <w:kern w:val="0"/>
              <w:szCs w:val="21"/>
            </w:rPr>
          </w:rPrChange>
        </w:rPr>
        <w:t>     G11r(</w:t>
      </w:r>
      <w:r w:rsidRPr="002B4446">
        <w:rPr>
          <w:rFonts w:ascii="Times New Roman" w:eastAsia="宋体" w:hAnsi="Times New Roman" w:cs="Times New Roman"/>
          <w:color w:val="4078F2"/>
          <w:kern w:val="0"/>
          <w:szCs w:val="21"/>
          <w:rPrChange w:id="189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89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89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898"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1899"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1900" w:author="Xiaolong Liu" w:date="2022-07-21T00:25:00Z">
            <w:rPr>
              <w:rFonts w:ascii="Consolas" w:eastAsia="宋体" w:hAnsi="Consolas" w:cs="宋体"/>
              <w:color w:val="5C5C5C"/>
              <w:kern w:val="0"/>
              <w:szCs w:val="21"/>
            </w:rPr>
          </w:rPrChange>
        </w:rPr>
        <w:t>(fft2(G11(</w:t>
      </w:r>
      <w:r w:rsidRPr="002B4446">
        <w:rPr>
          <w:rFonts w:ascii="Times New Roman" w:eastAsia="宋体" w:hAnsi="Times New Roman" w:cs="Times New Roman"/>
          <w:color w:val="4078F2"/>
          <w:kern w:val="0"/>
          <w:szCs w:val="21"/>
          <w:rPrChange w:id="190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0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0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04" w:author="Xiaolong Liu" w:date="2022-07-21T00:25:00Z">
            <w:rPr>
              <w:rFonts w:ascii="Consolas" w:eastAsia="宋体" w:hAnsi="Consolas" w:cs="宋体"/>
              <w:color w:val="5C5C5C"/>
              <w:kern w:val="0"/>
              <w:szCs w:val="21"/>
            </w:rPr>
          </w:rPrChange>
        </w:rPr>
        <w:t>,k</w:t>
      </w:r>
      <w:commentRangeStart w:id="1905"/>
      <w:commentRangeStart w:id="1906"/>
      <w:r w:rsidRPr="002B4446">
        <w:rPr>
          <w:rFonts w:ascii="Times New Roman" w:eastAsia="宋体" w:hAnsi="Times New Roman" w:cs="Times New Roman"/>
          <w:color w:val="5C5C5C"/>
          <w:kern w:val="0"/>
          <w:szCs w:val="21"/>
          <w:rPrChange w:id="1907"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908"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09"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910"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11" w:author="Xiaolong Liu" w:date="2022-07-21T00:25:00Z">
            <w:rPr>
              <w:rFonts w:ascii="Consolas" w:eastAsia="宋体" w:hAnsi="Consolas" w:cs="宋体"/>
              <w:color w:val="5C5C5C"/>
              <w:kern w:val="0"/>
              <w:szCs w:val="21"/>
            </w:rPr>
          </w:rPrChange>
        </w:rPr>
        <w:t>);</w:t>
      </w:r>
      <w:commentRangeEnd w:id="1905"/>
      <w:r w:rsidR="00D10A50">
        <w:rPr>
          <w:rStyle w:val="aa"/>
        </w:rPr>
        <w:commentReference w:id="1905"/>
      </w:r>
      <w:commentRangeEnd w:id="1906"/>
      <w:r w:rsidR="001B6532">
        <w:rPr>
          <w:rStyle w:val="aa"/>
        </w:rPr>
        <w:commentReference w:id="1906"/>
      </w:r>
    </w:p>
    <w:p w14:paraId="1AA27760" w14:textId="77777777" w:rsidR="00DC7283" w:rsidRPr="002B4446" w:rsidRDefault="00DC7283" w:rsidP="00DC7283">
      <w:pPr>
        <w:widowControl/>
        <w:numPr>
          <w:ilvl w:val="0"/>
          <w:numId w:val="1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91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913" w:author="Xiaolong Liu" w:date="2022-07-21T00:25:00Z">
            <w:rPr>
              <w:rFonts w:ascii="Consolas" w:eastAsia="宋体" w:hAnsi="Consolas" w:cs="宋体"/>
              <w:color w:val="5C5C5C"/>
              <w:kern w:val="0"/>
              <w:szCs w:val="21"/>
            </w:rPr>
          </w:rPrChange>
        </w:rPr>
        <w:t>     G12r(</w:t>
      </w:r>
      <w:r w:rsidRPr="002B4446">
        <w:rPr>
          <w:rFonts w:ascii="Times New Roman" w:eastAsia="宋体" w:hAnsi="Times New Roman" w:cs="Times New Roman"/>
          <w:color w:val="4078F2"/>
          <w:kern w:val="0"/>
          <w:szCs w:val="21"/>
          <w:rPrChange w:id="191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1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1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17"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1918"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1919" w:author="Xiaolong Liu" w:date="2022-07-21T00:25:00Z">
            <w:rPr>
              <w:rFonts w:ascii="Consolas" w:eastAsia="宋体" w:hAnsi="Consolas" w:cs="宋体"/>
              <w:color w:val="5C5C5C"/>
              <w:kern w:val="0"/>
              <w:szCs w:val="21"/>
            </w:rPr>
          </w:rPrChange>
        </w:rPr>
        <w:t>(fft2(G12(</w:t>
      </w:r>
      <w:r w:rsidRPr="002B4446">
        <w:rPr>
          <w:rFonts w:ascii="Times New Roman" w:eastAsia="宋体" w:hAnsi="Times New Roman" w:cs="Times New Roman"/>
          <w:color w:val="4078F2"/>
          <w:kern w:val="0"/>
          <w:szCs w:val="21"/>
          <w:rPrChange w:id="192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2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2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23"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1924"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25"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926"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27" w:author="Xiaolong Liu" w:date="2022-07-21T00:25:00Z">
            <w:rPr>
              <w:rFonts w:ascii="Consolas" w:eastAsia="宋体" w:hAnsi="Consolas" w:cs="宋体"/>
              <w:color w:val="5C5C5C"/>
              <w:kern w:val="0"/>
              <w:szCs w:val="21"/>
            </w:rPr>
          </w:rPrChange>
        </w:rPr>
        <w:t>);</w:t>
      </w:r>
    </w:p>
    <w:p w14:paraId="65CA570B" w14:textId="77777777" w:rsidR="00DC7283" w:rsidRPr="002B4446" w:rsidRDefault="00DC7283" w:rsidP="00DC7283">
      <w:pPr>
        <w:widowControl/>
        <w:numPr>
          <w:ilvl w:val="0"/>
          <w:numId w:val="11"/>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92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929" w:author="Xiaolong Liu" w:date="2022-07-21T00:25:00Z">
            <w:rPr>
              <w:rFonts w:ascii="Consolas" w:eastAsia="宋体" w:hAnsi="Consolas" w:cs="宋体"/>
              <w:color w:val="5C5C5C"/>
              <w:kern w:val="0"/>
              <w:szCs w:val="21"/>
            </w:rPr>
          </w:rPrChange>
        </w:rPr>
        <w:t>     G21r(</w:t>
      </w:r>
      <w:r w:rsidRPr="002B4446">
        <w:rPr>
          <w:rFonts w:ascii="Times New Roman" w:eastAsia="宋体" w:hAnsi="Times New Roman" w:cs="Times New Roman"/>
          <w:color w:val="4078F2"/>
          <w:kern w:val="0"/>
          <w:szCs w:val="21"/>
          <w:rPrChange w:id="193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3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3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33"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1934"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1935" w:author="Xiaolong Liu" w:date="2022-07-21T00:25:00Z">
            <w:rPr>
              <w:rFonts w:ascii="Consolas" w:eastAsia="宋体" w:hAnsi="Consolas" w:cs="宋体"/>
              <w:color w:val="5C5C5C"/>
              <w:kern w:val="0"/>
              <w:szCs w:val="21"/>
            </w:rPr>
          </w:rPrChange>
        </w:rPr>
        <w:t>(fft2(G21(</w:t>
      </w:r>
      <w:r w:rsidRPr="002B4446">
        <w:rPr>
          <w:rFonts w:ascii="Times New Roman" w:eastAsia="宋体" w:hAnsi="Times New Roman" w:cs="Times New Roman"/>
          <w:color w:val="4078F2"/>
          <w:kern w:val="0"/>
          <w:szCs w:val="21"/>
          <w:rPrChange w:id="193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3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3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39"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1940"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41"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942"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43" w:author="Xiaolong Liu" w:date="2022-07-21T00:25:00Z">
            <w:rPr>
              <w:rFonts w:ascii="Consolas" w:eastAsia="宋体" w:hAnsi="Consolas" w:cs="宋体"/>
              <w:color w:val="5C5C5C"/>
              <w:kern w:val="0"/>
              <w:szCs w:val="21"/>
            </w:rPr>
          </w:rPrChange>
        </w:rPr>
        <w:t>);</w:t>
      </w:r>
    </w:p>
    <w:p w14:paraId="1E7A318A" w14:textId="77777777" w:rsidR="00DC7283" w:rsidRPr="002B4446" w:rsidRDefault="00DC7283" w:rsidP="00DC7283">
      <w:pPr>
        <w:widowControl/>
        <w:numPr>
          <w:ilvl w:val="0"/>
          <w:numId w:val="1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94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1945" w:author="Xiaolong Liu" w:date="2022-07-21T00:25:00Z">
            <w:rPr>
              <w:rFonts w:ascii="Consolas" w:eastAsia="宋体" w:hAnsi="Consolas" w:cs="宋体"/>
              <w:color w:val="5C5C5C"/>
              <w:kern w:val="0"/>
              <w:szCs w:val="21"/>
            </w:rPr>
          </w:rPrChange>
        </w:rPr>
        <w:t>     G22r(</w:t>
      </w:r>
      <w:r w:rsidRPr="002B4446">
        <w:rPr>
          <w:rFonts w:ascii="Times New Roman" w:eastAsia="宋体" w:hAnsi="Times New Roman" w:cs="Times New Roman"/>
          <w:color w:val="4078F2"/>
          <w:kern w:val="0"/>
          <w:szCs w:val="21"/>
          <w:rPrChange w:id="194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4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4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49"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1950"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1951" w:author="Xiaolong Liu" w:date="2022-07-21T00:25:00Z">
            <w:rPr>
              <w:rFonts w:ascii="Consolas" w:eastAsia="宋体" w:hAnsi="Consolas" w:cs="宋体"/>
              <w:color w:val="5C5C5C"/>
              <w:kern w:val="0"/>
              <w:szCs w:val="21"/>
            </w:rPr>
          </w:rPrChange>
        </w:rPr>
        <w:t>(fft2(G22(</w:t>
      </w:r>
      <w:r w:rsidRPr="002B4446">
        <w:rPr>
          <w:rFonts w:ascii="Times New Roman" w:eastAsia="宋体" w:hAnsi="Times New Roman" w:cs="Times New Roman"/>
          <w:color w:val="4078F2"/>
          <w:kern w:val="0"/>
          <w:szCs w:val="21"/>
          <w:rPrChange w:id="195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5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195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1955"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1956"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57"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1958"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1959" w:author="Xiaolong Liu" w:date="2022-07-21T00:25:00Z">
            <w:rPr>
              <w:rFonts w:ascii="Consolas" w:eastAsia="宋体" w:hAnsi="Consolas" w:cs="宋体"/>
              <w:color w:val="5C5C5C"/>
              <w:kern w:val="0"/>
              <w:szCs w:val="21"/>
            </w:rPr>
          </w:rPrChange>
        </w:rPr>
        <w:t>);</w:t>
      </w:r>
    </w:p>
    <w:p w14:paraId="50CB4E3A" w14:textId="77777777" w:rsidR="00DC7283" w:rsidRPr="002B4446" w:rsidRDefault="00DC7283" w:rsidP="00DC7283">
      <w:pPr>
        <w:widowControl/>
        <w:numPr>
          <w:ilvl w:val="0"/>
          <w:numId w:val="11"/>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196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1961" w:author="Xiaolong Liu" w:date="2022-07-21T00:25:00Z">
            <w:rPr>
              <w:rFonts w:ascii="Consolas" w:eastAsia="宋体" w:hAnsi="Consolas" w:cs="宋体"/>
              <w:color w:val="A626A4"/>
              <w:kern w:val="0"/>
              <w:szCs w:val="21"/>
            </w:rPr>
          </w:rPrChange>
        </w:rPr>
        <w:t>end</w:t>
      </w:r>
    </w:p>
    <w:p w14:paraId="75FADA5F" w14:textId="77777777" w:rsidR="00D10A50" w:rsidRDefault="00D10A50" w:rsidP="00DC7283">
      <w:pPr>
        <w:rPr>
          <w:ins w:id="1962" w:author="Xiaolong Liu" w:date="2022-07-21T01:33:00Z"/>
          <w:rFonts w:ascii="Times New Roman" w:hAnsi="Times New Roman" w:cs="Times New Roman"/>
          <w:b/>
          <w:bCs/>
          <w:sz w:val="24"/>
          <w:szCs w:val="28"/>
          <w:u w:val="single"/>
        </w:rPr>
      </w:pPr>
    </w:p>
    <w:p w14:paraId="5F72CEF9" w14:textId="343704D8" w:rsidR="00D10A50" w:rsidRDefault="00D10A50" w:rsidP="00DC7283">
      <w:pPr>
        <w:rPr>
          <w:ins w:id="1963" w:author="Xiaolong Liu" w:date="2022-07-21T01:32:00Z"/>
          <w:rFonts w:ascii="Times New Roman" w:hAnsi="Times New Roman" w:cs="Times New Roman"/>
          <w:color w:val="000000" w:themeColor="text1"/>
          <w:sz w:val="24"/>
          <w:szCs w:val="28"/>
        </w:rPr>
      </w:pPr>
      <w:ins w:id="1964" w:author="Xiaolong Liu" w:date="2022-07-21T01:32:00Z">
        <w:r w:rsidRPr="00040BD5">
          <w:rPr>
            <w:rFonts w:ascii="Times New Roman" w:hAnsi="Times New Roman" w:cs="Times New Roman"/>
            <w:b/>
            <w:bCs/>
            <w:sz w:val="24"/>
            <w:szCs w:val="28"/>
            <w:u w:val="single"/>
          </w:rPr>
          <w:t xml:space="preserve">Calculate </w:t>
        </w:r>
      </w:ins>
      <w:ins w:id="1965" w:author="Xiaolong Liu" w:date="2022-07-21T01:33:00Z">
        <w:r>
          <w:rPr>
            <w:rFonts w:ascii="Times New Roman" w:hAnsi="Times New Roman" w:cs="Times New Roman"/>
            <w:b/>
            <w:bCs/>
            <w:sz w:val="24"/>
            <w:szCs w:val="28"/>
            <w:u w:val="single"/>
          </w:rPr>
          <w:t>the Spectral Density Function</w:t>
        </w:r>
      </w:ins>
    </w:p>
    <w:p w14:paraId="469CF11D" w14:textId="07AEFED4" w:rsidR="00DC7283" w:rsidRPr="002B4446" w:rsidRDefault="00DC7283">
      <w:pPr>
        <w:ind w:firstLine="420"/>
        <w:rPr>
          <w:rFonts w:ascii="Times New Roman" w:hAnsi="Times New Roman" w:cs="Times New Roman"/>
          <w:color w:val="000000" w:themeColor="text1"/>
          <w:sz w:val="24"/>
          <w:szCs w:val="28"/>
        </w:rPr>
        <w:pPrChange w:id="1966" w:author="Xiaolong Liu" w:date="2022-07-21T02:03:00Z">
          <w:pPr/>
        </w:pPrChange>
      </w:pPr>
      <w:r w:rsidRPr="002B4446">
        <w:rPr>
          <w:rFonts w:ascii="Times New Roman" w:hAnsi="Times New Roman" w:cs="Times New Roman"/>
          <w:color w:val="000000" w:themeColor="text1"/>
          <w:sz w:val="24"/>
          <w:szCs w:val="28"/>
        </w:rPr>
        <w:t>Calculate the spectral density function at the same time, namely</w:t>
      </w:r>
    </w:p>
    <w:p w14:paraId="7B2FB1FD" w14:textId="7A6B2DBC" w:rsidR="00DC7283" w:rsidRPr="002B4446" w:rsidRDefault="00000000" w:rsidP="00DC7283">
      <w:pPr>
        <w:rPr>
          <w:rFonts w:ascii="Times New Roman" w:hAnsi="Times New Roman" w:cs="Times New Roman"/>
          <w:iCs/>
          <w:sz w:val="24"/>
          <w:szCs w:val="28"/>
        </w:rPr>
      </w:pPr>
      <m:oMathPara>
        <m:oMath>
          <m:sSub>
            <m:sSubPr>
              <m:ctrlPr>
                <w:rPr>
                  <w:rFonts w:ascii="Cambria Math" w:hAnsi="Cambria Math" w:cs="Times New Roman"/>
                  <w:i/>
                  <w:iCs/>
                  <w:sz w:val="24"/>
                  <w:szCs w:val="28"/>
                </w:rPr>
              </m:ctrlPr>
            </m:sSubPr>
            <m:e>
              <m:r>
                <w:rPr>
                  <w:rFonts w:ascii="Cambria Math" w:hAnsi="Cambria Math" w:cs="Times New Roman"/>
                  <w:sz w:val="24"/>
                  <w:szCs w:val="28"/>
                </w:rPr>
                <m:t>A</m:t>
              </m:r>
            </m:e>
            <m:sub>
              <m:r>
                <w:rPr>
                  <w:rFonts w:ascii="Cambria Math" w:hAnsi="Cambria Math" w:cs="Times New Roman"/>
                  <w:sz w:val="24"/>
                  <w:szCs w:val="28"/>
                </w:rPr>
                <m:t>0</m:t>
              </m:r>
            </m:sub>
          </m:sSub>
          <m:d>
            <m:dPr>
              <m:ctrlPr>
                <w:rPr>
                  <w:rFonts w:ascii="Cambria Math" w:hAnsi="Cambria Math" w:cs="Times New Roman"/>
                  <w:i/>
                  <w:iCs/>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m:rPr>
              <m:aln/>
            </m:rPr>
            <w:rPr>
              <w:rFonts w:ascii="Cambria Math" w:hAnsi="Cambria Math" w:cs="Times New Roman"/>
              <w:sz w:val="24"/>
              <w:szCs w:val="28"/>
            </w:rPr>
            <m:t>= -</m:t>
          </m:r>
          <m:f>
            <m:fPr>
              <m:ctrlPr>
                <w:rPr>
                  <w:rFonts w:ascii="Cambria Math" w:hAnsi="Cambria Math" w:cs="Times New Roman"/>
                  <w:i/>
                  <w:iCs/>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 xml:space="preserve"> Im</m:t>
          </m:r>
          <m:nary>
            <m:naryPr>
              <m:chr m:val="∑"/>
              <m:limLoc m:val="undOvr"/>
              <m:supHide m:val="1"/>
              <m:ctrlPr>
                <w:rPr>
                  <w:rFonts w:ascii="Cambria Math" w:hAnsi="Cambria Math" w:cs="Times New Roman"/>
                  <w:i/>
                  <w:iCs/>
                  <w:sz w:val="24"/>
                  <w:szCs w:val="28"/>
                </w:rPr>
              </m:ctrlPr>
            </m:naryPr>
            <m:sub>
              <m:r>
                <w:rPr>
                  <w:rFonts w:ascii="Cambria Math" w:hAnsi="Cambria Math" w:cs="Times New Roman"/>
                  <w:sz w:val="24"/>
                  <w:szCs w:val="28"/>
                </w:rPr>
                <m:t>i</m:t>
              </m:r>
            </m:sub>
            <m:sup/>
            <m:e>
              <m:sSub>
                <m:sSubPr>
                  <m:ctrlPr>
                    <w:rPr>
                      <w:rFonts w:ascii="Cambria Math" w:hAnsi="Cambria Math" w:cs="Times New Roman"/>
                      <w:i/>
                      <w:iCs/>
                      <w:sz w:val="24"/>
                      <w:szCs w:val="28"/>
                    </w:rPr>
                  </m:ctrlPr>
                </m:sSubPr>
                <m:e>
                  <m:d>
                    <m:dPr>
                      <m:begChr m:val="["/>
                      <m:endChr m:val="]"/>
                      <m:ctrlPr>
                        <w:rPr>
                          <w:rFonts w:ascii="Cambria Math" w:hAnsi="Cambria Math" w:cs="Times New Roman"/>
                          <w:i/>
                          <w:iCs/>
                          <w:sz w:val="24"/>
                          <w:szCs w:val="28"/>
                        </w:rPr>
                      </m:ctrlPr>
                    </m:dPr>
                    <m:e>
                      <m:sSub>
                        <m:sSubPr>
                          <m:ctrlPr>
                            <w:rPr>
                              <w:rFonts w:ascii="Cambria Math" w:hAnsi="Cambria Math" w:cs="Times New Roman"/>
                              <w:i/>
                              <w:iCs/>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iCs/>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e>
                  </m:d>
                </m:e>
                <m:sub>
                  <m:r>
                    <w:rPr>
                      <w:rFonts w:ascii="Cambria Math" w:hAnsi="Cambria Math" w:cs="Times New Roman"/>
                      <w:sz w:val="24"/>
                      <w:szCs w:val="28"/>
                    </w:rPr>
                    <m:t>ii</m:t>
                  </m:r>
                </m:sub>
              </m:sSub>
            </m:e>
          </m:nary>
          <m:r>
            <m:rPr>
              <m:sty m:val="p"/>
            </m:rPr>
            <w:rPr>
              <w:rFonts w:ascii="Cambria Math" w:hAnsi="Cambria Math" w:cs="Times New Roman"/>
              <w:sz w:val="24"/>
              <w:szCs w:val="28"/>
              <w:rPrChange w:id="1967" w:author="Xiaolong Liu" w:date="2022-07-21T00:25:00Z">
                <w:rPr>
                  <w:rFonts w:ascii="Times New Roman" w:hAnsi="Times New Roman" w:cs="Times New Roman"/>
                  <w:sz w:val="24"/>
                  <w:szCs w:val="28"/>
                </w:rPr>
              </w:rPrChange>
            </w:rPr>
            <w:br/>
          </m:r>
        </m:oMath>
        <m:oMath>
          <m:r>
            <m:rPr>
              <m:aln/>
            </m:rPr>
            <w:rPr>
              <w:rFonts w:ascii="Cambria Math" w:hAnsi="Cambria Math" w:cs="Times New Roman"/>
              <w:sz w:val="24"/>
              <w:szCs w:val="28"/>
            </w:rPr>
            <m:t>=-</m:t>
          </m:r>
          <m:f>
            <m:fPr>
              <m:ctrlPr>
                <w:rPr>
                  <w:rFonts w:ascii="Cambria Math" w:hAnsi="Cambria Math" w:cs="Times New Roman"/>
                  <w:i/>
                  <w:iCs/>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Im(</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11</m:t>
              </m:r>
            </m:sub>
          </m:sSub>
          <m:d>
            <m:dPr>
              <m:ctrlPr>
                <w:rPr>
                  <w:rFonts w:ascii="Cambria Math" w:hAnsi="Cambria Math" w:cs="Times New Roman"/>
                  <w:i/>
                  <w:color w:val="000000" w:themeColor="text1"/>
                </w:rPr>
              </m:ctrlPr>
            </m:dPr>
            <m:e>
              <m:r>
                <m:rPr>
                  <m:sty m:val="bi"/>
                </m:rPr>
                <w:rPr>
                  <w:rFonts w:ascii="Cambria Math" w:hAnsi="Cambria Math" w:cs="Times New Roman"/>
                  <w:color w:val="000000" w:themeColor="text1"/>
                </w:rPr>
                <m:t>k</m:t>
              </m:r>
              <m:r>
                <w:rPr>
                  <w:rFonts w:ascii="Cambria Math" w:hAnsi="Cambria Math" w:cs="Times New Roman"/>
                  <w:color w:val="000000" w:themeColor="text1"/>
                </w:rPr>
                <m:t>,E</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22</m:t>
              </m:r>
            </m:sub>
          </m:sSub>
          <m:r>
            <w:rPr>
              <w:rFonts w:ascii="Cambria Math" w:hAnsi="Cambria Math" w:cs="Times New Roman"/>
              <w:color w:val="000000" w:themeColor="text1"/>
            </w:rPr>
            <m:t>(</m:t>
          </m:r>
          <m:r>
            <m:rPr>
              <m:sty m:val="bi"/>
            </m:rPr>
            <w:rPr>
              <w:rFonts w:ascii="Cambria Math" w:hAnsi="Cambria Math" w:cs="Times New Roman"/>
              <w:color w:val="000000" w:themeColor="text1"/>
            </w:rPr>
            <m:t>k</m:t>
          </m:r>
          <m:r>
            <w:rPr>
              <w:rFonts w:ascii="Cambria Math" w:hAnsi="Cambria Math" w:cs="Times New Roman"/>
              <w:color w:val="000000" w:themeColor="text1"/>
            </w:rPr>
            <m:t>,E)</m:t>
          </m:r>
          <m:r>
            <w:rPr>
              <w:rFonts w:ascii="Cambria Math" w:hAnsi="Cambria Math" w:cs="Times New Roman"/>
              <w:sz w:val="24"/>
              <w:szCs w:val="28"/>
            </w:rPr>
            <m:t>)</m:t>
          </m:r>
        </m:oMath>
      </m:oMathPara>
    </w:p>
    <w:p w14:paraId="7D399C63" w14:textId="0B41E7ED" w:rsidR="00DC7283" w:rsidRPr="002B4446" w:rsidRDefault="00DC7283" w:rsidP="00DC7283">
      <w:pPr>
        <w:widowControl/>
        <w:numPr>
          <w:ilvl w:val="0"/>
          <w:numId w:val="12"/>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196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1969" w:author="Xiaolong Liu" w:date="2022-07-21T00:25:00Z">
            <w:rPr>
              <w:rFonts w:ascii="Consolas" w:eastAsia="宋体" w:hAnsi="Consolas" w:cs="宋体"/>
              <w:color w:val="986801"/>
              <w:kern w:val="0"/>
              <w:szCs w:val="21"/>
            </w:rPr>
          </w:rPrChange>
        </w:rPr>
        <w:t>Ak</w:t>
      </w:r>
      <w:r w:rsidRPr="002B4446">
        <w:rPr>
          <w:rFonts w:ascii="Times New Roman" w:eastAsia="宋体" w:hAnsi="Times New Roman" w:cs="Times New Roman"/>
          <w:color w:val="5C5C5C"/>
          <w:kern w:val="0"/>
          <w:szCs w:val="21"/>
          <w:rPrChange w:id="1970" w:author="Xiaolong Liu" w:date="2022-07-21T00:25:00Z">
            <w:rPr>
              <w:rFonts w:ascii="Consolas" w:eastAsia="宋体" w:hAnsi="Consolas" w:cs="宋体"/>
              <w:color w:val="5C5C5C"/>
              <w:kern w:val="0"/>
              <w:szCs w:val="21"/>
            </w:rPr>
          </w:rPrChange>
        </w:rPr>
        <w:t> = -</w:t>
      </w:r>
      <w:proofErr w:type="spellStart"/>
      <w:r w:rsidRPr="002B4446">
        <w:rPr>
          <w:rFonts w:ascii="Times New Roman" w:eastAsia="宋体" w:hAnsi="Times New Roman" w:cs="Times New Roman"/>
          <w:color w:val="5C5C5C"/>
          <w:kern w:val="0"/>
          <w:szCs w:val="21"/>
          <w:rPrChange w:id="1971" w:author="Xiaolong Liu" w:date="2022-07-21T00:25:00Z">
            <w:rPr>
              <w:rFonts w:ascii="Consolas" w:eastAsia="宋体" w:hAnsi="Consolas" w:cs="宋体"/>
              <w:color w:val="5C5C5C"/>
              <w:kern w:val="0"/>
              <w:szCs w:val="21"/>
            </w:rPr>
          </w:rPrChange>
        </w:rPr>
        <w:t>imag</w:t>
      </w:r>
      <w:proofErr w:type="spellEnd"/>
      <w:r w:rsidRPr="002B4446">
        <w:rPr>
          <w:rFonts w:ascii="Times New Roman" w:eastAsia="宋体" w:hAnsi="Times New Roman" w:cs="Times New Roman"/>
          <w:color w:val="5C5C5C"/>
          <w:kern w:val="0"/>
          <w:szCs w:val="21"/>
          <w:rPrChange w:id="1972" w:author="Xiaolong Liu" w:date="2022-07-21T00:25:00Z">
            <w:rPr>
              <w:rFonts w:ascii="Consolas" w:eastAsia="宋体" w:hAnsi="Consolas" w:cs="宋体"/>
              <w:color w:val="5C5C5C"/>
              <w:kern w:val="0"/>
              <w:szCs w:val="21"/>
            </w:rPr>
          </w:rPrChange>
        </w:rPr>
        <w:t>(G11+G22)/pi</w:t>
      </w:r>
      <w:r w:rsidRPr="002B4446">
        <w:rPr>
          <w:rFonts w:ascii="Times New Roman" w:eastAsia="宋体" w:hAnsi="Times New Roman" w:cs="Times New Roman"/>
          <w:i/>
          <w:iCs/>
          <w:color w:val="A0A1A7"/>
          <w:kern w:val="0"/>
          <w:szCs w:val="21"/>
          <w:rPrChange w:id="1973" w:author="Xiaolong Liu" w:date="2022-07-21T00:25:00Z">
            <w:rPr>
              <w:rFonts w:ascii="Consolas" w:eastAsia="宋体" w:hAnsi="Consolas" w:cs="宋体"/>
              <w:i/>
              <w:iCs/>
              <w:color w:val="A0A1A7"/>
              <w:kern w:val="0"/>
              <w:szCs w:val="21"/>
            </w:rPr>
          </w:rPrChange>
        </w:rPr>
        <w:t>;</w:t>
      </w:r>
    </w:p>
    <w:p w14:paraId="25993A08" w14:textId="4091A1B1" w:rsidR="00DC7283" w:rsidRPr="002B4446" w:rsidDel="00E240A8" w:rsidRDefault="00D12711" w:rsidP="00FF78EE">
      <w:pPr>
        <w:rPr>
          <w:moveFrom w:id="1974" w:author="Xiaolong Liu" w:date="2022-07-21T01:37:00Z"/>
          <w:rFonts w:ascii="Times New Roman" w:hAnsi="Times New Roman" w:cs="Times New Roman"/>
          <w:color w:val="000000" w:themeColor="text1"/>
          <w:sz w:val="24"/>
          <w:szCs w:val="28"/>
        </w:rPr>
      </w:pPr>
      <w:moveFromRangeStart w:id="1975" w:author="Xiaolong Liu" w:date="2022-07-21T01:37:00Z" w:name="move109259849"/>
      <w:moveFrom w:id="1976" w:author="Xiaolong Liu" w:date="2022-07-21T01:37:00Z">
        <w:r w:rsidRPr="002B4446" w:rsidDel="00E240A8">
          <w:rPr>
            <w:rFonts w:ascii="Times New Roman" w:hAnsi="Times New Roman" w:cs="Times New Roman"/>
            <w:color w:val="000000" w:themeColor="text1"/>
            <w:sz w:val="24"/>
            <w:szCs w:val="28"/>
          </w:rPr>
          <w:t xml:space="preserve">For </w:t>
        </w:r>
        <m:oMath>
          <m:r>
            <w:rPr>
              <w:rFonts w:ascii="Cambria Math" w:hAnsi="Cambria Math" w:cs="Times New Roman"/>
              <w:sz w:val="24"/>
              <w:szCs w:val="28"/>
            </w:rPr>
            <m:t>B</m:t>
          </m:r>
          <m:sSub>
            <m:sSubPr>
              <m:ctrlPr>
                <w:rPr>
                  <w:rFonts w:ascii="Cambria Math" w:hAnsi="Cambria Math" w:cs="Times New Roman"/>
                  <w:i/>
                  <w:iCs/>
                  <w:sz w:val="24"/>
                  <w:szCs w:val="28"/>
                </w:rPr>
              </m:ctrlPr>
            </m:sSubPr>
            <m:e>
              <m:r>
                <w:rPr>
                  <w:rFonts w:ascii="Cambria Math" w:hAnsi="Cambria Math" w:cs="Times New Roman"/>
                  <w:sz w:val="24"/>
                  <w:szCs w:val="28"/>
                </w:rPr>
                <m:t>i</m:t>
              </m:r>
            </m:e>
            <m:sub>
              <m:r>
                <w:rPr>
                  <w:rFonts w:ascii="Cambria Math" w:hAnsi="Cambria Math" w:cs="Times New Roman"/>
                  <w:sz w:val="24"/>
                  <w:szCs w:val="28"/>
                </w:rPr>
                <m:t>2</m:t>
              </m:r>
            </m:sub>
          </m:sSub>
          <m:r>
            <w:rPr>
              <w:rFonts w:ascii="Cambria Math" w:hAnsi="Cambria Math" w:cs="Times New Roman"/>
              <w:sz w:val="24"/>
              <w:szCs w:val="28"/>
            </w:rPr>
            <m:t>S</m:t>
          </m:r>
          <m:sSub>
            <m:sSubPr>
              <m:ctrlPr>
                <w:rPr>
                  <w:rFonts w:ascii="Cambria Math" w:hAnsi="Cambria Math" w:cs="Times New Roman"/>
                  <w:i/>
                  <w:iCs/>
                  <w:sz w:val="24"/>
                  <w:szCs w:val="28"/>
                </w:rPr>
              </m:ctrlPr>
            </m:sSubPr>
            <m:e>
              <m:r>
                <w:rPr>
                  <w:rFonts w:ascii="Cambria Math" w:hAnsi="Cambria Math" w:cs="Times New Roman"/>
                  <w:sz w:val="24"/>
                  <w:szCs w:val="28"/>
                </w:rPr>
                <m:t>r</m:t>
              </m:r>
            </m:e>
            <m:sub>
              <m:r>
                <w:rPr>
                  <w:rFonts w:ascii="Cambria Math" w:hAnsi="Cambria Math" w:cs="Times New Roman"/>
                  <w:sz w:val="24"/>
                  <w:szCs w:val="28"/>
                </w:rPr>
                <m:t>2</m:t>
              </m:r>
            </m:sub>
          </m:sSub>
          <m:r>
            <w:rPr>
              <w:rFonts w:ascii="Cambria Math" w:hAnsi="Cambria Math" w:cs="Times New Roman"/>
              <w:sz w:val="24"/>
              <w:szCs w:val="28"/>
            </w:rPr>
            <m:t>CaC</m:t>
          </m:r>
          <m:sSub>
            <m:sSubPr>
              <m:ctrlPr>
                <w:rPr>
                  <w:rFonts w:ascii="Cambria Math" w:hAnsi="Cambria Math" w:cs="Times New Roman"/>
                  <w:i/>
                  <w:iCs/>
                  <w:sz w:val="24"/>
                  <w:szCs w:val="28"/>
                </w:rPr>
              </m:ctrlPr>
            </m:sSubPr>
            <m:e>
              <m:r>
                <w:rPr>
                  <w:rFonts w:ascii="Cambria Math" w:hAnsi="Cambria Math" w:cs="Times New Roman"/>
                  <w:sz w:val="24"/>
                  <w:szCs w:val="28"/>
                </w:rPr>
                <m:t>u</m:t>
              </m:r>
            </m:e>
            <m:sub>
              <m:r>
                <w:rPr>
                  <w:rFonts w:ascii="Cambria Math" w:hAnsi="Cambria Math" w:cs="Times New Roman"/>
                  <w:sz w:val="24"/>
                  <w:szCs w:val="28"/>
                </w:rPr>
                <m:t>2</m:t>
              </m:r>
            </m:sub>
          </m:sSub>
          <m:sSub>
            <m:sSubPr>
              <m:ctrlPr>
                <w:rPr>
                  <w:rFonts w:ascii="Cambria Math" w:hAnsi="Cambria Math" w:cs="Times New Roman"/>
                  <w:i/>
                  <w:iCs/>
                  <w:sz w:val="24"/>
                  <w:szCs w:val="28"/>
                </w:rPr>
              </m:ctrlPr>
            </m:sSubPr>
            <m:e>
              <m:r>
                <w:rPr>
                  <w:rFonts w:ascii="Cambria Math" w:hAnsi="Cambria Math" w:cs="Times New Roman"/>
                  <w:sz w:val="24"/>
                  <w:szCs w:val="28"/>
                </w:rPr>
                <m:t>O</m:t>
              </m:r>
            </m:e>
            <m:sub>
              <m:r>
                <w:rPr>
                  <w:rFonts w:ascii="Cambria Math" w:hAnsi="Cambria Math" w:cs="Times New Roman"/>
                  <w:sz w:val="24"/>
                  <w:szCs w:val="28"/>
                </w:rPr>
                <m:t>8+δ</m:t>
              </m:r>
            </m:sub>
          </m:sSub>
        </m:oMath>
        <w:moveFrom w:id="1977" w:author="Xiaolong Liu" w:date="2022-07-21T01:37:00Z">
          <w:r w:rsidRPr="002B4446" w:rsidDel="00E240A8">
            <w:rPr>
              <w:rFonts w:ascii="Times New Roman" w:hAnsi="Times New Roman" w:cs="Times New Roman"/>
              <w:color w:val="000000" w:themeColor="text1"/>
              <w:sz w:val="24"/>
              <w:szCs w:val="28"/>
            </w:rPr>
            <w:t>, using the above calculations and plotting, we get</w:t>
          </w:r>
        </w:moveFrom>
      </w:moveFrom>
    </w:p>
    <w:p w14:paraId="52C05E64" w14:textId="2E628D1C" w:rsidR="00D12711" w:rsidRPr="002B4446" w:rsidDel="00E240A8" w:rsidRDefault="00D12711" w:rsidP="00FF78EE">
      <w:pPr>
        <w:rPr>
          <w:moveFrom w:id="1978" w:author="Xiaolong Liu" w:date="2022-07-21T01:36:00Z"/>
          <w:rFonts w:ascii="Times New Roman" w:hAnsi="Times New Roman" w:cs="Times New Roman"/>
          <w:color w:val="000000" w:themeColor="text1"/>
          <w:sz w:val="24"/>
          <w:szCs w:val="28"/>
        </w:rPr>
      </w:pPr>
      <w:moveFromRangeStart w:id="1979" w:author="Xiaolong Liu" w:date="2022-07-21T01:36:00Z" w:name="move109259810"/>
      <w:moveFromRangeEnd w:id="1975"/>
      <w:moveFrom w:id="1980" w:author="Xiaolong Liu" w:date="2022-07-21T01:36:00Z">
        <w:r w:rsidRPr="00FB14D3" w:rsidDel="00E240A8">
          <w:rPr>
            <w:rFonts w:ascii="Times New Roman" w:hAnsi="Times New Roman" w:cs="Times New Roman"/>
            <w:iCs/>
            <w:noProof/>
            <w:color w:val="FF0000"/>
            <w:sz w:val="24"/>
            <w:szCs w:val="28"/>
          </w:rPr>
          <w:drawing>
            <wp:inline distT="0" distB="0" distL="0" distR="0" wp14:anchorId="44EDC569" wp14:editId="28950288">
              <wp:extent cx="2422549" cy="116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9356" cy="1171683"/>
                      </a:xfrm>
                      <a:prstGeom prst="rect">
                        <a:avLst/>
                      </a:prstGeom>
                      <a:noFill/>
                      <a:ln>
                        <a:noFill/>
                      </a:ln>
                    </pic:spPr>
                  </pic:pic>
                </a:graphicData>
              </a:graphic>
            </wp:inline>
          </w:drawing>
        </w:r>
        <w:r w:rsidRPr="00FB14D3" w:rsidDel="00E240A8">
          <w:rPr>
            <w:rFonts w:ascii="Times New Roman" w:hAnsi="Times New Roman" w:cs="Times New Roman"/>
            <w:iCs/>
            <w:noProof/>
            <w:color w:val="FF0000"/>
            <w:sz w:val="24"/>
            <w:szCs w:val="28"/>
          </w:rPr>
          <w:drawing>
            <wp:inline distT="0" distB="0" distL="0" distR="0" wp14:anchorId="6CCFDF06" wp14:editId="717B0A62">
              <wp:extent cx="2495550" cy="12036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8439" cy="1205002"/>
                      </a:xfrm>
                      <a:prstGeom prst="rect">
                        <a:avLst/>
                      </a:prstGeom>
                      <a:noFill/>
                      <a:ln>
                        <a:noFill/>
                      </a:ln>
                    </pic:spPr>
                  </pic:pic>
                </a:graphicData>
              </a:graphic>
            </wp:inline>
          </w:drawing>
        </w:r>
      </w:moveFrom>
    </w:p>
    <w:p w14:paraId="3E97AF45" w14:textId="1D6119ED" w:rsidR="00D12711" w:rsidRPr="002B4446" w:rsidDel="00E240A8" w:rsidRDefault="00D12711" w:rsidP="00D12711">
      <w:pPr>
        <w:ind w:leftChars="86" w:left="181"/>
        <w:jc w:val="center"/>
        <w:rPr>
          <w:moveFrom w:id="1981" w:author="Xiaolong Liu" w:date="2022-07-21T01:36:00Z"/>
          <w:rFonts w:ascii="Times New Roman" w:hAnsi="Times New Roman" w:cs="Times New Roman"/>
        </w:rPr>
      </w:pPr>
      <w:moveFrom w:id="1982" w:author="Xiaolong Liu" w:date="2022-07-21T01:36:00Z">
        <w:r w:rsidRPr="002B4446" w:rsidDel="00E240A8">
          <w:rPr>
            <w:rFonts w:ascii="Times New Roman" w:hAnsi="Times New Roman" w:cs="Times New Roman"/>
            <w:color w:val="000000" w:themeColor="text1"/>
          </w:rPr>
          <w:t xml:space="preserve">Figure 1. (a) the left is </w:t>
        </w:r>
        <m:oMath>
          <m:r>
            <w:rPr>
              <w:rFonts w:ascii="Cambria Math" w:hAnsi="Cambria Math" w:cs="Times New Roman"/>
            </w:rPr>
            <m:t>ϵ(</m:t>
          </m:r>
          <m:r>
            <m:rPr>
              <m:sty m:val="bi"/>
            </m:rPr>
            <w:rPr>
              <w:rFonts w:ascii="Cambria Math" w:hAnsi="Cambria Math" w:cs="Times New Roman"/>
            </w:rPr>
            <m:t>k</m:t>
          </m:r>
          <m:r>
            <w:rPr>
              <w:rFonts w:ascii="Cambria Math" w:hAnsi="Cambria Math" w:cs="Times New Roman"/>
            </w:rPr>
            <m:t>)</m:t>
          </m:r>
        </m:oMath>
        <w:moveFrom w:id="1983" w:author="Xiaolong Liu" w:date="2022-07-21T01:36:00Z">
          <w:r w:rsidRPr="002B4446" w:rsidDel="00E240A8">
            <w:rPr>
              <w:rFonts w:ascii="Times New Roman" w:hAnsi="Times New Roman" w:cs="Times New Roman"/>
            </w:rPr>
            <w:t xml:space="preserve"> (b) the right is </w:t>
          </w:r>
          <m:oMath>
            <m:r>
              <m:rPr>
                <m:sty m:val="p"/>
              </m:rPr>
              <w:rPr>
                <w:rFonts w:ascii="Cambria Math" w:hAnsi="Cambria Math" w:cs="Times New Roman"/>
              </w:rPr>
              <m:t>Δ</m:t>
            </m:r>
            <m:r>
              <w:rPr>
                <w:rFonts w:ascii="Cambria Math" w:hAnsi="Cambria Math" w:cs="Times New Roman"/>
              </w:rPr>
              <m:t>(</m:t>
            </m:r>
            <m:r>
              <m:rPr>
                <m:sty m:val="bi"/>
              </m:rPr>
              <w:rPr>
                <w:rFonts w:ascii="Cambria Math" w:hAnsi="Cambria Math" w:cs="Times New Roman"/>
              </w:rPr>
              <m:t>k</m:t>
            </m:r>
            <m:r>
              <w:rPr>
                <w:rFonts w:ascii="Cambria Math" w:hAnsi="Cambria Math" w:cs="Times New Roman"/>
              </w:rPr>
              <m:t>)</m:t>
            </m:r>
          </m:oMath>
        </w:moveFrom>
      </w:moveFrom>
    </w:p>
    <w:moveFromRangeEnd w:id="1979"/>
    <w:p w14:paraId="1233349F" w14:textId="77777777" w:rsidR="00E240A8" w:rsidRDefault="00E240A8" w:rsidP="00D12711">
      <w:pPr>
        <w:jc w:val="left"/>
        <w:rPr>
          <w:ins w:id="1984" w:author="Xiaolong Liu" w:date="2022-07-21T01:36:00Z"/>
          <w:rFonts w:ascii="Times New Roman" w:hAnsi="Times New Roman" w:cs="Times New Roman"/>
          <w:color w:val="000000" w:themeColor="text1"/>
          <w:sz w:val="24"/>
          <w:szCs w:val="28"/>
        </w:rPr>
      </w:pPr>
    </w:p>
    <w:p w14:paraId="3000259D" w14:textId="115D3126" w:rsidR="00D12711" w:rsidRPr="002B4446" w:rsidRDefault="00D12711" w:rsidP="00D12711">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The calculated </w:t>
      </w:r>
      <m:oMath>
        <m:sSub>
          <m:sSubPr>
            <m:ctrlPr>
              <w:rPr>
                <w:rFonts w:ascii="Cambria Math" w:hAnsi="Cambria Math" w:cs="Times New Roman"/>
                <w:i/>
                <w:iCs/>
                <w:sz w:val="24"/>
                <w:szCs w:val="28"/>
              </w:rPr>
            </m:ctrlPr>
          </m:sSubPr>
          <m:e>
            <m:r>
              <w:rPr>
                <w:rFonts w:ascii="Cambria Math" w:hAnsi="Cambria Math" w:cs="Times New Roman"/>
                <w:sz w:val="24"/>
                <w:szCs w:val="28"/>
              </w:rPr>
              <m:t>A</m:t>
            </m:r>
          </m:e>
          <m:sub>
            <m:r>
              <w:rPr>
                <w:rFonts w:ascii="Cambria Math" w:hAnsi="Cambria Math" w:cs="Times New Roman"/>
                <w:sz w:val="24"/>
                <w:szCs w:val="28"/>
              </w:rPr>
              <m:t>0</m:t>
            </m:r>
          </m:sub>
        </m:sSub>
        <m:d>
          <m:dPr>
            <m:ctrlPr>
              <w:rPr>
                <w:rFonts w:ascii="Cambria Math" w:hAnsi="Cambria Math" w:cs="Times New Roman"/>
                <w:i/>
                <w:iCs/>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Pr="002B4446">
        <w:rPr>
          <w:rFonts w:ascii="Times New Roman" w:hAnsi="Times New Roman" w:cs="Times New Roman"/>
          <w:color w:val="000000" w:themeColor="text1"/>
          <w:sz w:val="24"/>
          <w:szCs w:val="28"/>
        </w:rPr>
        <w:t xml:space="preserve"> is plotted</w:t>
      </w:r>
      <w:ins w:id="1985" w:author="Xiaolong Liu" w:date="2022-07-21T01:40:00Z">
        <w:r w:rsidR="00450EBA">
          <w:rPr>
            <w:rFonts w:ascii="Times New Roman" w:hAnsi="Times New Roman" w:cs="Times New Roman"/>
            <w:color w:val="000000" w:themeColor="text1"/>
            <w:sz w:val="24"/>
            <w:szCs w:val="28"/>
          </w:rPr>
          <w:t xml:space="preserve"> in Fig. 5 below.</w:t>
        </w:r>
      </w:ins>
    </w:p>
    <w:p w14:paraId="15D3443B" w14:textId="3371F9AC" w:rsidR="00D12711" w:rsidRPr="002B4446" w:rsidRDefault="00AE6BE6" w:rsidP="00D12711">
      <w:pPr>
        <w:jc w:val="left"/>
        <w:rPr>
          <w:rFonts w:ascii="Times New Roman" w:hAnsi="Times New Roman" w:cs="Times New Roman"/>
          <w:color w:val="000000" w:themeColor="text1"/>
          <w:sz w:val="24"/>
          <w:szCs w:val="28"/>
        </w:rPr>
      </w:pPr>
      <w:r w:rsidRPr="00AE6BE6">
        <w:rPr>
          <w:rFonts w:ascii="Times New Roman" w:hAnsi="Times New Roman" w:cs="Times New Roman"/>
          <w:noProof/>
          <w:color w:val="000000" w:themeColor="text1"/>
          <w:sz w:val="24"/>
          <w:szCs w:val="28"/>
        </w:rPr>
        <w:lastRenderedPageBreak/>
        <w:drawing>
          <wp:inline distT="0" distB="0" distL="0" distR="0" wp14:anchorId="5AA677B9" wp14:editId="370E5C83">
            <wp:extent cx="5274310" cy="25457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545715"/>
                    </a:xfrm>
                    <a:prstGeom prst="rect">
                      <a:avLst/>
                    </a:prstGeom>
                    <a:noFill/>
                    <a:ln>
                      <a:noFill/>
                    </a:ln>
                  </pic:spPr>
                </pic:pic>
              </a:graphicData>
            </a:graphic>
          </wp:inline>
        </w:drawing>
      </w:r>
    </w:p>
    <w:p w14:paraId="156419B1" w14:textId="7570E774" w:rsidR="00D12711" w:rsidRDefault="00D12711" w:rsidP="00D12711">
      <w:pPr>
        <w:jc w:val="center"/>
        <w:rPr>
          <w:ins w:id="1986" w:author="Xiaolong Liu" w:date="2022-07-21T01:41:00Z"/>
          <w:rFonts w:ascii="Times New Roman" w:hAnsi="Times New Roman" w:cs="Times New Roman"/>
          <w:iCs/>
        </w:rPr>
      </w:pPr>
      <w:r w:rsidRPr="002B4446">
        <w:rPr>
          <w:rFonts w:ascii="Times New Roman" w:hAnsi="Times New Roman" w:cs="Times New Roman"/>
          <w:color w:val="000000" w:themeColor="text1"/>
        </w:rPr>
        <w:t xml:space="preserve">Figure </w:t>
      </w:r>
      <w:ins w:id="1987" w:author="Xiaolong Liu" w:date="2022-07-21T01:40:00Z">
        <w:r w:rsidR="00450EBA">
          <w:rPr>
            <w:rFonts w:ascii="Times New Roman" w:hAnsi="Times New Roman" w:cs="Times New Roman"/>
            <w:color w:val="000000" w:themeColor="text1"/>
          </w:rPr>
          <w:t>5</w:t>
        </w:r>
      </w:ins>
      <w:del w:id="1988" w:author="Xiaolong Liu" w:date="2022-07-21T01:40:00Z">
        <w:r w:rsidRPr="002B4446" w:rsidDel="00450EBA">
          <w:rPr>
            <w:rFonts w:ascii="Times New Roman" w:hAnsi="Times New Roman" w:cs="Times New Roman"/>
            <w:color w:val="000000" w:themeColor="text1"/>
          </w:rPr>
          <w:delText>2</w:delText>
        </w:r>
      </w:del>
      <w:r w:rsidRPr="002B4446">
        <w:rPr>
          <w:rFonts w:ascii="Times New Roman" w:hAnsi="Times New Roman" w:cs="Times New Roman"/>
          <w:color w:val="000000" w:themeColor="text1"/>
        </w:rPr>
        <w:t xml:space="preserve">. the </w:t>
      </w:r>
      <w:r w:rsidRPr="002B4446">
        <w:rPr>
          <w:rFonts w:ascii="Times New Roman" w:hAnsi="Times New Roman" w:cs="Times New Roman"/>
          <w:iCs/>
        </w:rPr>
        <w:t>spectral density function of BSCCO in each energy layer</w:t>
      </w:r>
    </w:p>
    <w:p w14:paraId="076C3E36" w14:textId="2F5422CC" w:rsidR="00450EBA" w:rsidRDefault="00450EBA" w:rsidP="00D12711">
      <w:pPr>
        <w:jc w:val="center"/>
        <w:rPr>
          <w:ins w:id="1989" w:author="Xiaolong Liu" w:date="2022-07-21T01:41:00Z"/>
          <w:rFonts w:ascii="Times New Roman" w:hAnsi="Times New Roman" w:cs="Times New Roman"/>
          <w:iCs/>
        </w:rPr>
      </w:pPr>
    </w:p>
    <w:p w14:paraId="4679A8D1" w14:textId="0C8CEEAE" w:rsidR="00052F21" w:rsidRDefault="00052F21" w:rsidP="00052F21">
      <w:pPr>
        <w:rPr>
          <w:ins w:id="1990" w:author="Xiaolong Liu" w:date="2022-07-21T01:41:00Z"/>
          <w:rFonts w:ascii="Times New Roman" w:hAnsi="Times New Roman" w:cs="Times New Roman"/>
          <w:color w:val="000000" w:themeColor="text1"/>
          <w:sz w:val="24"/>
          <w:szCs w:val="28"/>
        </w:rPr>
      </w:pPr>
      <w:ins w:id="1991" w:author="Xiaolong Liu" w:date="2022-07-21T01:41:00Z">
        <w:r w:rsidRPr="00040BD5">
          <w:rPr>
            <w:rFonts w:ascii="Times New Roman" w:hAnsi="Times New Roman" w:cs="Times New Roman"/>
            <w:b/>
            <w:bCs/>
            <w:sz w:val="24"/>
            <w:szCs w:val="28"/>
            <w:u w:val="single"/>
          </w:rPr>
          <w:t xml:space="preserve">Calculate </w:t>
        </w:r>
        <w:r>
          <w:rPr>
            <w:rFonts w:ascii="Times New Roman" w:hAnsi="Times New Roman" w:cs="Times New Roman"/>
            <w:b/>
            <w:bCs/>
            <w:sz w:val="24"/>
            <w:szCs w:val="28"/>
            <w:u w:val="single"/>
          </w:rPr>
          <w:t>the T-Matrix</w:t>
        </w:r>
      </w:ins>
    </w:p>
    <w:p w14:paraId="49C7BE01" w14:textId="47997A10" w:rsidR="00052F21" w:rsidRPr="002B4446" w:rsidDel="00A422C1" w:rsidRDefault="00F074BA" w:rsidP="00D12711">
      <w:pPr>
        <w:ind w:left="210" w:right="210"/>
        <w:jc w:val="center"/>
        <w:rPr>
          <w:del w:id="1992" w:author="Xiaolong Liu" w:date="2022-07-21T01:51:00Z"/>
          <w:rFonts w:ascii="Times New Roman" w:hAnsi="Times New Roman" w:cs="Times New Roman"/>
          <w:iCs/>
        </w:rPr>
      </w:pPr>
      <w:ins w:id="1993" w:author="Xiaolong Liu" w:date="2022-07-21T02:03:00Z">
        <w:r>
          <w:rPr>
            <w:rFonts w:ascii="Times New Roman" w:hAnsi="Times New Roman" w:cs="Times New Roman"/>
            <w:iCs/>
          </w:rPr>
          <w:tab/>
        </w:r>
      </w:ins>
    </w:p>
    <w:p w14:paraId="5B5A66BE" w14:textId="7097768F" w:rsidR="00D12711" w:rsidRPr="002B4446" w:rsidDel="00A422C1" w:rsidRDefault="00D12711" w:rsidP="00D12711">
      <w:pPr>
        <w:ind w:left="210" w:right="210"/>
        <w:jc w:val="left"/>
        <w:rPr>
          <w:del w:id="1994" w:author="Xiaolong Liu" w:date="2022-07-21T01:51:00Z"/>
          <w:rFonts w:ascii="Times New Roman" w:hAnsi="Times New Roman" w:cs="Times New Roman"/>
          <w:color w:val="000000" w:themeColor="text1"/>
          <w:sz w:val="24"/>
          <w:szCs w:val="28"/>
        </w:rPr>
      </w:pPr>
      <w:del w:id="1995" w:author="Xiaolong Liu" w:date="2022-07-21T01:51:00Z">
        <w:r w:rsidRPr="002B4446" w:rsidDel="00A422C1">
          <w:rPr>
            <w:rFonts w:ascii="Times New Roman" w:hAnsi="Times New Roman" w:cs="Times New Roman"/>
            <w:color w:val="000000" w:themeColor="text1"/>
            <w:sz w:val="24"/>
            <w:szCs w:val="28"/>
          </w:rPr>
          <w:delText>For the T matrix method, the following considerations are made</w:delText>
        </w:r>
      </w:del>
    </w:p>
    <w:p w14:paraId="374B2268" w14:textId="5505FFF8" w:rsidR="00D12711" w:rsidRDefault="00A422C1" w:rsidP="00D12711">
      <w:pPr>
        <w:rPr>
          <w:ins w:id="1996" w:author="Xiaolong Liu" w:date="2022-07-21T01:49:00Z"/>
          <w:rFonts w:ascii="Times New Roman" w:hAnsi="Times New Roman" w:cs="Times New Roman"/>
          <w:iCs/>
          <w:sz w:val="24"/>
          <w:szCs w:val="28"/>
        </w:rPr>
      </w:pPr>
      <w:ins w:id="1997" w:author="Xiaolong Liu" w:date="2022-07-21T01:52:00Z">
        <w:r>
          <w:rPr>
            <w:rFonts w:ascii="Times New Roman" w:hAnsi="Times New Roman" w:cs="Times New Roman"/>
            <w:iCs/>
            <w:sz w:val="24"/>
            <w:szCs w:val="28"/>
          </w:rPr>
          <w:t xml:space="preserve">As shown in section </w:t>
        </w:r>
      </w:ins>
      <w:ins w:id="1998" w:author="Xiaolong Liu" w:date="2022-07-21T01:53:00Z">
        <w:r>
          <w:rPr>
            <w:rFonts w:ascii="Times New Roman" w:hAnsi="Times New Roman" w:cs="Times New Roman"/>
            <w:iCs/>
            <w:sz w:val="24"/>
            <w:szCs w:val="28"/>
          </w:rPr>
          <w:t>2.1</w:t>
        </w:r>
      </w:ins>
      <w:ins w:id="1999" w:author="Xiaolong Liu" w:date="2022-07-21T01:52:00Z">
        <w:r>
          <w:rPr>
            <w:rFonts w:ascii="Times New Roman" w:hAnsi="Times New Roman" w:cs="Times New Roman"/>
            <w:iCs/>
            <w:sz w:val="24"/>
            <w:szCs w:val="28"/>
          </w:rPr>
          <w:t xml:space="preserve">, </w:t>
        </w:r>
      </w:ins>
      <w:del w:id="2000" w:author="Xiaolong Liu" w:date="2022-07-21T01:52:00Z">
        <w:r w:rsidR="00D12711" w:rsidRPr="002B4446" w:rsidDel="00A422C1">
          <w:rPr>
            <w:rFonts w:ascii="Times New Roman" w:hAnsi="Times New Roman" w:cs="Times New Roman"/>
            <w:iCs/>
            <w:sz w:val="24"/>
            <w:szCs w:val="28"/>
          </w:rPr>
          <w:delText xml:space="preserve">Since </w:delText>
        </w:r>
      </w:del>
      <w:r w:rsidR="00D12711" w:rsidRPr="002B4446">
        <w:rPr>
          <w:rFonts w:ascii="Times New Roman" w:hAnsi="Times New Roman" w:cs="Times New Roman"/>
          <w:iCs/>
          <w:sz w:val="24"/>
          <w:szCs w:val="28"/>
        </w:rPr>
        <w:t>the T matrix is</w:t>
      </w:r>
    </w:p>
    <w:p w14:paraId="14D3AC02" w14:textId="448F668D" w:rsidR="00A422C1" w:rsidRPr="00A422C1" w:rsidDel="00A422C1" w:rsidRDefault="00A422C1" w:rsidP="00D12711">
      <w:pPr>
        <w:ind w:left="210" w:right="210"/>
        <w:rPr>
          <w:del w:id="2001" w:author="Xiaolong Liu" w:date="2022-07-21T01:53:00Z"/>
          <w:rFonts w:ascii="Times New Roman" w:hAnsi="Times New Roman" w:cs="Times New Roman"/>
          <w:color w:val="000000" w:themeColor="text1"/>
          <w:sz w:val="24"/>
          <w:szCs w:val="28"/>
          <w:rPrChange w:id="2002" w:author="Xiaolong Liu" w:date="2022-07-21T01:53:00Z">
            <w:rPr>
              <w:del w:id="2003" w:author="Xiaolong Liu" w:date="2022-07-21T01:53:00Z"/>
              <w:rFonts w:ascii="Times New Roman" w:hAnsi="Times New Roman" w:cs="Times New Roman"/>
              <w:iCs/>
              <w:sz w:val="24"/>
              <w:szCs w:val="28"/>
            </w:rPr>
          </w:rPrChange>
        </w:rPr>
      </w:pPr>
      <m:oMathPara>
        <m:oMath>
          <m:r>
            <w:ins w:id="2004" w:author="Xiaolong Liu" w:date="2022-07-21T01:53:00Z">
              <w:rPr>
                <w:rFonts w:ascii="Cambria Math" w:hAnsi="Cambria Math" w:cs="Times New Roman"/>
                <w:color w:val="000000" w:themeColor="text1"/>
                <w:sz w:val="24"/>
                <w:szCs w:val="28"/>
              </w:rPr>
              <m:t>T</m:t>
            </w:ins>
          </m:r>
          <m:d>
            <m:dPr>
              <m:ctrlPr>
                <w:ins w:id="2005" w:author="Xiaolong Liu" w:date="2022-07-21T01:53:00Z">
                  <w:rPr>
                    <w:rFonts w:ascii="Cambria Math" w:hAnsi="Cambria Math" w:cs="Times New Roman"/>
                    <w:i/>
                    <w:color w:val="000000" w:themeColor="text1"/>
                    <w:sz w:val="24"/>
                    <w:szCs w:val="28"/>
                  </w:rPr>
                </w:ins>
              </m:ctrlPr>
            </m:dPr>
            <m:e>
              <m:r>
                <w:ins w:id="2006" w:author="Xiaolong Liu" w:date="2022-07-21T01:53:00Z">
                  <w:rPr>
                    <w:rFonts w:ascii="Cambria Math" w:hAnsi="Cambria Math" w:cs="Times New Roman"/>
                    <w:color w:val="000000" w:themeColor="text1"/>
                    <w:sz w:val="24"/>
                    <w:szCs w:val="28"/>
                  </w:rPr>
                  <m:t>E</m:t>
                </w:ins>
              </m:r>
            </m:e>
          </m:d>
          <m:r>
            <w:ins w:id="2007" w:author="Xiaolong Liu" w:date="2022-07-21T01:53:00Z">
              <w:rPr>
                <w:rFonts w:ascii="Cambria Math" w:hAnsi="Cambria Math" w:cs="Times New Roman"/>
                <w:color w:val="000000" w:themeColor="text1"/>
                <w:sz w:val="24"/>
                <w:szCs w:val="28"/>
              </w:rPr>
              <m:t>=</m:t>
            </w:ins>
          </m:r>
          <m:sSup>
            <m:sSupPr>
              <m:ctrlPr>
                <w:ins w:id="2008" w:author="Xiaolong Liu" w:date="2022-07-21T01:53:00Z">
                  <w:rPr>
                    <w:rFonts w:ascii="Cambria Math" w:hAnsi="Cambria Math" w:cs="Times New Roman"/>
                    <w:i/>
                    <w:color w:val="000000" w:themeColor="text1"/>
                    <w:sz w:val="24"/>
                    <w:szCs w:val="28"/>
                  </w:rPr>
                </w:ins>
              </m:ctrlPr>
            </m:sSupPr>
            <m:e>
              <m:d>
                <m:dPr>
                  <m:ctrlPr>
                    <w:ins w:id="2009" w:author="Xiaolong Liu" w:date="2022-07-21T01:53:00Z">
                      <w:rPr>
                        <w:rFonts w:ascii="Cambria Math" w:hAnsi="Cambria Math" w:cs="Times New Roman"/>
                        <w:i/>
                        <w:color w:val="000000" w:themeColor="text1"/>
                        <w:sz w:val="24"/>
                        <w:szCs w:val="28"/>
                      </w:rPr>
                    </w:ins>
                  </m:ctrlPr>
                </m:dPr>
                <m:e>
                  <m:r>
                    <w:ins w:id="2010" w:author="Xiaolong Liu" w:date="2022-07-21T01:53:00Z">
                      <w:rPr>
                        <w:rFonts w:ascii="Cambria Math" w:hAnsi="Cambria Math" w:cs="Times New Roman"/>
                        <w:color w:val="000000" w:themeColor="text1"/>
                        <w:sz w:val="24"/>
                        <w:szCs w:val="28"/>
                      </w:rPr>
                      <m:t>I- U</m:t>
                    </w:ins>
                  </m:r>
                  <m:sSub>
                    <m:sSubPr>
                      <m:ctrlPr>
                        <w:ins w:id="2011" w:author="Xiaolong Liu" w:date="2022-07-21T01:53:00Z">
                          <w:rPr>
                            <w:rFonts w:ascii="Cambria Math" w:hAnsi="Cambria Math" w:cs="Times New Roman"/>
                            <w:i/>
                            <w:color w:val="000000" w:themeColor="text1"/>
                            <w:sz w:val="24"/>
                            <w:szCs w:val="28"/>
                          </w:rPr>
                        </w:ins>
                      </m:ctrlPr>
                    </m:sSubPr>
                    <m:e>
                      <m:r>
                        <w:ins w:id="2012" w:author="Xiaolong Liu" w:date="2022-07-21T01:53:00Z">
                          <m:rPr>
                            <m:scr m:val="script"/>
                          </m:rPr>
                          <w:rPr>
                            <w:rFonts w:ascii="Cambria Math" w:hAnsi="Cambria Math" w:cs="Times New Roman"/>
                            <w:color w:val="000000" w:themeColor="text1"/>
                            <w:sz w:val="24"/>
                            <w:szCs w:val="28"/>
                          </w:rPr>
                          <m:t>G</m:t>
                        </w:ins>
                      </m:r>
                    </m:e>
                    <m:sub>
                      <m:r>
                        <w:ins w:id="2013" w:author="Xiaolong Liu" w:date="2022-07-21T01:53:00Z">
                          <w:rPr>
                            <w:rFonts w:ascii="Cambria Math" w:hAnsi="Cambria Math" w:cs="Times New Roman"/>
                            <w:color w:val="000000" w:themeColor="text1"/>
                            <w:sz w:val="24"/>
                            <w:szCs w:val="28"/>
                          </w:rPr>
                          <m:t>0</m:t>
                        </w:ins>
                      </m:r>
                    </m:sub>
                  </m:sSub>
                  <m:d>
                    <m:dPr>
                      <m:ctrlPr>
                        <w:ins w:id="2014" w:author="Xiaolong Liu" w:date="2022-07-21T01:53:00Z">
                          <w:rPr>
                            <w:rFonts w:ascii="Cambria Math" w:hAnsi="Cambria Math" w:cs="Times New Roman"/>
                            <w:i/>
                            <w:color w:val="000000" w:themeColor="text1"/>
                            <w:sz w:val="24"/>
                            <w:szCs w:val="28"/>
                          </w:rPr>
                        </w:ins>
                      </m:ctrlPr>
                    </m:dPr>
                    <m:e>
                      <m:r>
                        <w:ins w:id="2015" w:author="Xiaolong Liu" w:date="2022-07-21T01:53:00Z">
                          <w:rPr>
                            <w:rFonts w:ascii="Cambria Math" w:hAnsi="Cambria Math" w:cs="Times New Roman"/>
                            <w:color w:val="000000" w:themeColor="text1"/>
                            <w:sz w:val="24"/>
                            <w:szCs w:val="28"/>
                          </w:rPr>
                          <m:t>0</m:t>
                        </w:ins>
                      </m:r>
                      <m:r>
                        <w:ins w:id="2016" w:author="Xiaolong Liu" w:date="2022-07-21T01:53:00Z">
                          <m:rPr>
                            <m:sty m:val="bi"/>
                          </m:rPr>
                          <w:rPr>
                            <w:rFonts w:ascii="Cambria Math" w:hAnsi="Cambria Math" w:cs="Times New Roman"/>
                            <w:color w:val="000000" w:themeColor="text1"/>
                            <w:sz w:val="24"/>
                            <w:szCs w:val="28"/>
                          </w:rPr>
                          <m:t>,</m:t>
                        </w:ins>
                      </m:r>
                      <m:r>
                        <w:ins w:id="2017" w:author="Xiaolong Liu" w:date="2022-07-21T01:53:00Z">
                          <w:rPr>
                            <w:rFonts w:ascii="Cambria Math" w:hAnsi="Cambria Math" w:cs="Times New Roman"/>
                            <w:color w:val="000000" w:themeColor="text1"/>
                            <w:sz w:val="24"/>
                            <w:szCs w:val="28"/>
                          </w:rPr>
                          <m:t>E</m:t>
                        </w:ins>
                      </m:r>
                    </m:e>
                  </m:d>
                </m:e>
              </m:d>
            </m:e>
            <m:sup>
              <m:r>
                <w:ins w:id="2018" w:author="Xiaolong Liu" w:date="2022-07-21T01:53:00Z">
                  <w:rPr>
                    <w:rFonts w:ascii="Cambria Math" w:hAnsi="Cambria Math" w:cs="Times New Roman"/>
                    <w:color w:val="000000" w:themeColor="text1"/>
                    <w:sz w:val="24"/>
                    <w:szCs w:val="28"/>
                  </w:rPr>
                  <m:t>-1</m:t>
                </w:ins>
              </m:r>
            </m:sup>
          </m:sSup>
          <m:r>
            <w:ins w:id="2019" w:author="Xiaolong Liu" w:date="2022-07-21T01:53:00Z">
              <w:rPr>
                <w:rFonts w:ascii="Cambria Math" w:hAnsi="Cambria Math" w:cs="Times New Roman"/>
                <w:color w:val="000000" w:themeColor="text1"/>
                <w:sz w:val="24"/>
                <w:szCs w:val="28"/>
              </w:rPr>
              <m:t>U</m:t>
            </w:ins>
          </m:r>
        </m:oMath>
      </m:oMathPara>
    </w:p>
    <w:p w14:paraId="43639ADF" w14:textId="0A6F9479" w:rsidR="00993419" w:rsidRPr="002B4446" w:rsidRDefault="00000000" w:rsidP="00D12711">
      <w:pPr>
        <w:rPr>
          <w:rFonts w:ascii="Times New Roman" w:hAnsi="Times New Roman" w:cs="Times New Roman"/>
          <w:sz w:val="24"/>
          <w:szCs w:val="28"/>
        </w:rPr>
      </w:pPr>
      <m:oMathPara>
        <m:oMath>
          <m:eqArr>
            <m:eqArrPr>
              <m:maxDist m:val="1"/>
              <m:ctrlPr>
                <w:del w:id="2020" w:author="Xiaolong Liu" w:date="2022-07-21T01:49:00Z">
                  <w:rPr>
                    <w:rFonts w:ascii="Cambria Math" w:hAnsi="Cambria Math" w:cs="Times New Roman"/>
                    <w:i/>
                    <w:sz w:val="24"/>
                    <w:szCs w:val="28"/>
                  </w:rPr>
                </w:del>
              </m:ctrlPr>
            </m:eqArrPr>
            <m:e>
              <m:r>
                <w:del w:id="2021" w:author="Xiaolong Liu" w:date="2022-07-21T01:49:00Z">
                  <w:rPr>
                    <w:rFonts w:ascii="Cambria Math" w:hAnsi="Cambria Math" w:cs="Times New Roman"/>
                    <w:sz w:val="24"/>
                    <w:szCs w:val="28"/>
                  </w:rPr>
                  <m:t>T</m:t>
                </w:del>
              </m:r>
              <m:d>
                <m:dPr>
                  <m:ctrlPr>
                    <w:del w:id="2022" w:author="Xiaolong Liu" w:date="2022-07-21T01:49:00Z">
                      <w:rPr>
                        <w:rFonts w:ascii="Cambria Math" w:hAnsi="Cambria Math" w:cs="Times New Roman"/>
                        <w:i/>
                        <w:sz w:val="24"/>
                        <w:szCs w:val="28"/>
                      </w:rPr>
                    </w:del>
                  </m:ctrlPr>
                </m:dPr>
                <m:e>
                  <m:r>
                    <w:del w:id="2023" w:author="Xiaolong Liu" w:date="2022-07-21T01:49:00Z">
                      <w:rPr>
                        <w:rFonts w:ascii="Cambria Math" w:hAnsi="Cambria Math" w:cs="Times New Roman"/>
                        <w:sz w:val="24"/>
                        <w:szCs w:val="28"/>
                      </w:rPr>
                      <m:t>E</m:t>
                    </w:del>
                  </m:r>
                </m:e>
              </m:d>
              <m:r>
                <w:del w:id="2024" w:author="Xiaolong Liu" w:date="2022-07-21T01:49:00Z">
                  <w:rPr>
                    <w:rFonts w:ascii="Cambria Math" w:hAnsi="Cambria Math" w:cs="Times New Roman"/>
                    <w:sz w:val="24"/>
                    <w:szCs w:val="28"/>
                  </w:rPr>
                  <m:t>=</m:t>
                </w:del>
              </m:r>
              <m:sSup>
                <m:sSupPr>
                  <m:ctrlPr>
                    <w:del w:id="2025" w:author="Xiaolong Liu" w:date="2022-07-21T01:49:00Z">
                      <w:rPr>
                        <w:rFonts w:ascii="Cambria Math" w:hAnsi="Cambria Math" w:cs="Times New Roman"/>
                        <w:i/>
                        <w:sz w:val="24"/>
                        <w:szCs w:val="28"/>
                      </w:rPr>
                    </w:del>
                  </m:ctrlPr>
                </m:sSupPr>
                <m:e>
                  <m:d>
                    <m:dPr>
                      <m:ctrlPr>
                        <w:del w:id="2026" w:author="Xiaolong Liu" w:date="2022-07-21T01:49:00Z">
                          <w:rPr>
                            <w:rFonts w:ascii="Cambria Math" w:hAnsi="Cambria Math" w:cs="Times New Roman"/>
                            <w:i/>
                            <w:sz w:val="24"/>
                            <w:szCs w:val="28"/>
                          </w:rPr>
                        </w:del>
                      </m:ctrlPr>
                    </m:dPr>
                    <m:e>
                      <m:r>
                        <w:del w:id="2027" w:author="Xiaolong Liu" w:date="2022-07-21T01:49:00Z">
                          <w:rPr>
                            <w:rFonts w:ascii="Cambria Math" w:hAnsi="Cambria Math" w:cs="Times New Roman"/>
                            <w:sz w:val="24"/>
                            <w:szCs w:val="28"/>
                          </w:rPr>
                          <m:t xml:space="preserve">I- </m:t>
                        </w:del>
                      </m:r>
                      <m:sSub>
                        <m:sSubPr>
                          <m:ctrlPr>
                            <w:del w:id="2028" w:author="Xiaolong Liu" w:date="2022-07-21T01:49:00Z">
                              <w:rPr>
                                <w:rFonts w:ascii="Cambria Math" w:hAnsi="Cambria Math" w:cs="Times New Roman"/>
                                <w:i/>
                                <w:sz w:val="24"/>
                                <w:szCs w:val="28"/>
                              </w:rPr>
                            </w:del>
                          </m:ctrlPr>
                        </m:sSubPr>
                        <m:e>
                          <m:r>
                            <w:del w:id="2029" w:author="Xiaolong Liu" w:date="2022-07-21T01:49:00Z">
                              <w:rPr>
                                <w:rFonts w:ascii="Cambria Math" w:hAnsi="Cambria Math" w:cs="Times New Roman"/>
                                <w:sz w:val="24"/>
                                <w:szCs w:val="28"/>
                              </w:rPr>
                              <m:t>U</m:t>
                            </w:del>
                          </m:r>
                        </m:e>
                        <m:sub>
                          <m:r>
                            <w:del w:id="2030" w:author="Xiaolong Liu" w:date="2022-07-21T01:49:00Z">
                              <w:rPr>
                                <w:rFonts w:ascii="Cambria Math" w:hAnsi="Cambria Math" w:cs="Times New Roman"/>
                                <w:sz w:val="24"/>
                                <w:szCs w:val="28"/>
                              </w:rPr>
                              <m:t>s</m:t>
                            </w:del>
                          </m:r>
                        </m:sub>
                      </m:sSub>
                      <m:nary>
                        <m:naryPr>
                          <m:chr m:val="∑"/>
                          <m:limLoc m:val="undOvr"/>
                          <m:supHide m:val="1"/>
                          <m:ctrlPr>
                            <w:del w:id="2031" w:author="Xiaolong Liu" w:date="2022-07-21T01:49:00Z">
                              <w:rPr>
                                <w:rFonts w:ascii="Cambria Math" w:hAnsi="Cambria Math" w:cs="Times New Roman"/>
                                <w:i/>
                                <w:sz w:val="24"/>
                                <w:szCs w:val="28"/>
                              </w:rPr>
                            </w:del>
                          </m:ctrlPr>
                        </m:naryPr>
                        <m:sub>
                          <m:r>
                            <w:del w:id="2032" w:author="Xiaolong Liu" w:date="2022-07-21T01:49:00Z">
                              <m:rPr>
                                <m:sty m:val="bi"/>
                              </m:rPr>
                              <w:rPr>
                                <w:rFonts w:ascii="Cambria Math" w:hAnsi="Cambria Math" w:cs="Times New Roman"/>
                                <w:sz w:val="24"/>
                                <w:szCs w:val="28"/>
                              </w:rPr>
                              <m:t>k</m:t>
                            </w:del>
                          </m:r>
                        </m:sub>
                        <m:sup/>
                        <m:e>
                          <m:sSub>
                            <m:sSubPr>
                              <m:ctrlPr>
                                <w:del w:id="2033" w:author="Xiaolong Liu" w:date="2022-07-21T01:49:00Z">
                                  <w:rPr>
                                    <w:rFonts w:ascii="Cambria Math" w:hAnsi="Cambria Math" w:cs="Times New Roman"/>
                                    <w:i/>
                                    <w:sz w:val="24"/>
                                    <w:szCs w:val="28"/>
                                  </w:rPr>
                                </w:del>
                              </m:ctrlPr>
                            </m:sSubPr>
                            <m:e>
                              <m:r>
                                <w:del w:id="2034" w:author="Xiaolong Liu" w:date="2022-07-21T01:49:00Z">
                                  <w:rPr>
                                    <w:rFonts w:ascii="Cambria Math" w:hAnsi="Cambria Math" w:cs="Times New Roman"/>
                                    <w:sz w:val="24"/>
                                    <w:szCs w:val="28"/>
                                  </w:rPr>
                                  <m:t>G</m:t>
                                </w:del>
                              </m:r>
                            </m:e>
                            <m:sub>
                              <m:r>
                                <w:del w:id="2035" w:author="Xiaolong Liu" w:date="2022-07-21T01:49:00Z">
                                  <w:rPr>
                                    <w:rFonts w:ascii="Cambria Math" w:hAnsi="Cambria Math" w:cs="Times New Roman"/>
                                    <w:sz w:val="24"/>
                                    <w:szCs w:val="28"/>
                                  </w:rPr>
                                  <m:t>0</m:t>
                                </w:del>
                              </m:r>
                            </m:sub>
                          </m:sSub>
                          <m:d>
                            <m:dPr>
                              <m:ctrlPr>
                                <w:del w:id="2036" w:author="Xiaolong Liu" w:date="2022-07-21T01:49:00Z">
                                  <w:rPr>
                                    <w:rFonts w:ascii="Cambria Math" w:hAnsi="Cambria Math" w:cs="Times New Roman"/>
                                    <w:i/>
                                    <w:sz w:val="24"/>
                                    <w:szCs w:val="28"/>
                                  </w:rPr>
                                </w:del>
                              </m:ctrlPr>
                            </m:dPr>
                            <m:e>
                              <m:r>
                                <w:del w:id="2037" w:author="Xiaolong Liu" w:date="2022-07-21T01:49:00Z">
                                  <m:rPr>
                                    <m:sty m:val="bi"/>
                                  </m:rPr>
                                  <w:rPr>
                                    <w:rFonts w:ascii="Cambria Math" w:hAnsi="Cambria Math" w:cs="Times New Roman"/>
                                    <w:sz w:val="24"/>
                                    <w:szCs w:val="28"/>
                                  </w:rPr>
                                  <m:t>k,</m:t>
                                </w:del>
                              </m:r>
                              <m:r>
                                <w:del w:id="2038" w:author="Xiaolong Liu" w:date="2022-07-21T01:49:00Z">
                                  <w:rPr>
                                    <w:rFonts w:ascii="Cambria Math" w:hAnsi="Cambria Math" w:cs="Times New Roman"/>
                                    <w:sz w:val="24"/>
                                    <w:szCs w:val="28"/>
                                  </w:rPr>
                                  <m:t>E</m:t>
                                </w:del>
                              </m:r>
                            </m:e>
                          </m:d>
                        </m:e>
                      </m:nary>
                    </m:e>
                  </m:d>
                </m:e>
                <m:sup>
                  <m:r>
                    <w:del w:id="2039" w:author="Xiaolong Liu" w:date="2022-07-21T01:49:00Z">
                      <w:rPr>
                        <w:rFonts w:ascii="Cambria Math" w:hAnsi="Cambria Math" w:cs="Times New Roman"/>
                        <w:sz w:val="24"/>
                        <w:szCs w:val="28"/>
                      </w:rPr>
                      <m:t>-1</m:t>
                    </w:del>
                  </m:r>
                </m:sup>
              </m:sSup>
              <m:sSub>
                <m:sSubPr>
                  <m:ctrlPr>
                    <w:del w:id="2040" w:author="Xiaolong Liu" w:date="2022-07-21T01:49:00Z">
                      <w:rPr>
                        <w:rFonts w:ascii="Cambria Math" w:hAnsi="Cambria Math" w:cs="Times New Roman"/>
                        <w:i/>
                        <w:sz w:val="24"/>
                        <w:szCs w:val="28"/>
                      </w:rPr>
                    </w:del>
                  </m:ctrlPr>
                </m:sSubPr>
                <m:e>
                  <m:r>
                    <w:del w:id="2041" w:author="Xiaolong Liu" w:date="2022-07-21T01:49:00Z">
                      <w:rPr>
                        <w:rFonts w:ascii="Cambria Math" w:hAnsi="Cambria Math" w:cs="Times New Roman"/>
                        <w:sz w:val="24"/>
                        <w:szCs w:val="28"/>
                      </w:rPr>
                      <m:t>U</m:t>
                    </w:del>
                  </m:r>
                </m:e>
                <m:sub>
                  <m:r>
                    <w:del w:id="2042" w:author="Xiaolong Liu" w:date="2022-07-21T01:49:00Z">
                      <w:rPr>
                        <w:rFonts w:ascii="Cambria Math" w:hAnsi="Cambria Math" w:cs="Times New Roman"/>
                        <w:sz w:val="24"/>
                        <w:szCs w:val="28"/>
                      </w:rPr>
                      <m:t>s</m:t>
                    </w:del>
                  </m:r>
                </m:sub>
              </m:sSub>
              <m:r>
                <w:del w:id="2043" w:author="Xiaolong Liu" w:date="2022-07-21T01:49:00Z">
                  <w:rPr>
                    <w:rFonts w:ascii="Cambria Math" w:hAnsi="Cambria Math" w:cs="Times New Roman"/>
                    <w:sz w:val="24"/>
                    <w:szCs w:val="28"/>
                  </w:rPr>
                  <m:t>#</m:t>
                </w:del>
              </m:r>
              <m:d>
                <m:dPr>
                  <m:ctrlPr>
                    <w:del w:id="2044" w:author="Xiaolong Liu" w:date="2022-07-21T01:49:00Z">
                      <w:rPr>
                        <w:rFonts w:ascii="Cambria Math" w:hAnsi="Cambria Math" w:cs="Times New Roman"/>
                        <w:i/>
                        <w:sz w:val="24"/>
                        <w:szCs w:val="28"/>
                      </w:rPr>
                    </w:del>
                  </m:ctrlPr>
                </m:dPr>
                <m:e>
                  <m:r>
                    <w:del w:id="2045" w:author="Xiaolong Liu" w:date="2022-07-21T01:49:00Z">
                      <w:rPr>
                        <w:rFonts w:ascii="Cambria Math" w:hAnsi="Cambria Math" w:cs="Times New Roman"/>
                        <w:sz w:val="24"/>
                        <w:szCs w:val="28"/>
                      </w:rPr>
                      <m:t>17</m:t>
                    </w:del>
                  </m:r>
                </m:e>
              </m:d>
            </m:e>
          </m:eqArr>
        </m:oMath>
      </m:oMathPara>
    </w:p>
    <w:p w14:paraId="6B419EFE" w14:textId="09ABB8F2" w:rsidR="00D12711" w:rsidRDefault="00D12711" w:rsidP="00D12711">
      <w:pPr>
        <w:rPr>
          <w:ins w:id="2046" w:author="Xiaolong Liu" w:date="2022-07-21T01:50:00Z"/>
          <w:rFonts w:ascii="Times New Roman" w:hAnsi="Times New Roman" w:cs="Times New Roman"/>
          <w:sz w:val="24"/>
          <w:szCs w:val="28"/>
        </w:rPr>
      </w:pPr>
      <w:del w:id="2047" w:author="Xiaolong Liu" w:date="2022-07-21T01:52:00Z">
        <w:r w:rsidRPr="002B4446" w:rsidDel="00A422C1">
          <w:rPr>
            <w:rFonts w:ascii="Times New Roman" w:hAnsi="Times New Roman" w:cs="Times New Roman"/>
            <w:sz w:val="24"/>
            <w:szCs w:val="28"/>
          </w:rPr>
          <w:delText>and we have</w:delText>
        </w:r>
      </w:del>
      <w:ins w:id="2048" w:author="Xiaolong Liu" w:date="2022-07-21T01:52:00Z">
        <w:r w:rsidR="00A422C1">
          <w:rPr>
            <w:rFonts w:ascii="Times New Roman" w:hAnsi="Times New Roman" w:cs="Times New Roman"/>
            <w:sz w:val="24"/>
            <w:szCs w:val="28"/>
          </w:rPr>
          <w:t>where</w:t>
        </w:r>
      </w:ins>
    </w:p>
    <w:p w14:paraId="2561B6D9" w14:textId="5D3EFF7F" w:rsidR="00CD0BC1" w:rsidRPr="00FE69E0" w:rsidRDefault="00000000" w:rsidP="00CD0BC1">
      <w:pPr>
        <w:rPr>
          <w:ins w:id="2049" w:author="Xiaolong Liu" w:date="2022-07-21T01:54:00Z"/>
          <w:rFonts w:ascii="Times New Roman" w:hAnsi="Times New Roman" w:cs="Times New Roman"/>
          <w:sz w:val="24"/>
          <w:szCs w:val="28"/>
        </w:rPr>
      </w:pPr>
      <m:oMathPara>
        <m:oMath>
          <m:sSub>
            <m:sSubPr>
              <m:ctrlPr>
                <w:ins w:id="2050" w:author="Xiaolong Liu" w:date="2022-07-21T01:50:00Z">
                  <w:rPr>
                    <w:rFonts w:ascii="Cambria Math" w:hAnsi="Cambria Math" w:cs="Times New Roman"/>
                    <w:i/>
                    <w:sz w:val="24"/>
                    <w:szCs w:val="28"/>
                  </w:rPr>
                </w:ins>
              </m:ctrlPr>
            </m:sSubPr>
            <m:e>
              <m:r>
                <w:ins w:id="2051" w:author="Xiaolong Liu" w:date="2022-07-21T01:50:00Z">
                  <m:rPr>
                    <m:scr m:val="script"/>
                  </m:rPr>
                  <w:rPr>
                    <w:rFonts w:ascii="Cambria Math" w:hAnsi="Cambria Math" w:cs="Times New Roman"/>
                    <w:sz w:val="24"/>
                    <w:szCs w:val="28"/>
                  </w:rPr>
                  <m:t>G</m:t>
                </w:ins>
              </m:r>
            </m:e>
            <m:sub>
              <m:r>
                <w:ins w:id="2052" w:author="Xiaolong Liu" w:date="2022-07-21T01:50:00Z">
                  <w:rPr>
                    <w:rFonts w:ascii="Cambria Math" w:hAnsi="Cambria Math" w:cs="Times New Roman"/>
                    <w:sz w:val="24"/>
                    <w:szCs w:val="28"/>
                  </w:rPr>
                  <m:t>0</m:t>
                </w:ins>
              </m:r>
            </m:sub>
          </m:sSub>
          <m:d>
            <m:dPr>
              <m:ctrlPr>
                <w:ins w:id="2053" w:author="Xiaolong Liu" w:date="2022-07-21T01:50:00Z">
                  <w:rPr>
                    <w:rFonts w:ascii="Cambria Math" w:hAnsi="Cambria Math" w:cs="Times New Roman"/>
                    <w:i/>
                    <w:sz w:val="24"/>
                    <w:szCs w:val="28"/>
                  </w:rPr>
                </w:ins>
              </m:ctrlPr>
            </m:dPr>
            <m:e>
              <m:r>
                <w:ins w:id="2054" w:author="Xiaolong Liu" w:date="2022-07-21T01:50:00Z">
                  <w:rPr>
                    <w:rFonts w:ascii="Cambria Math" w:hAnsi="Cambria Math" w:cs="Times New Roman"/>
                    <w:sz w:val="24"/>
                    <w:szCs w:val="28"/>
                  </w:rPr>
                  <m:t>0</m:t>
                </w:ins>
              </m:r>
              <m:r>
                <w:ins w:id="2055" w:author="Xiaolong Liu" w:date="2022-07-21T01:50:00Z">
                  <m:rPr>
                    <m:sty m:val="bi"/>
                  </m:rPr>
                  <w:rPr>
                    <w:rFonts w:ascii="Cambria Math" w:hAnsi="Cambria Math" w:cs="Times New Roman"/>
                    <w:sz w:val="24"/>
                    <w:szCs w:val="28"/>
                  </w:rPr>
                  <m:t>,</m:t>
                </w:ins>
              </m:r>
              <m:r>
                <w:ins w:id="2056" w:author="Xiaolong Liu" w:date="2022-07-21T01:50:00Z">
                  <w:rPr>
                    <w:rFonts w:ascii="Cambria Math" w:hAnsi="Cambria Math" w:cs="Times New Roman"/>
                    <w:sz w:val="24"/>
                    <w:szCs w:val="28"/>
                  </w:rPr>
                  <m:t>E</m:t>
                </w:ins>
              </m:r>
            </m:e>
          </m:d>
          <m:r>
            <w:ins w:id="2057" w:author="Xiaolong Liu" w:date="2022-07-21T01:53:00Z">
              <w:rPr>
                <w:rFonts w:ascii="Cambria Math" w:hAnsi="Cambria Math" w:cs="Times New Roman"/>
                <w:sz w:val="24"/>
                <w:szCs w:val="28"/>
              </w:rPr>
              <m:t>=</m:t>
            </w:ins>
          </m:r>
          <m:sSub>
            <m:sSubPr>
              <m:ctrlPr>
                <w:ins w:id="2058" w:author="Xiaolong Liu" w:date="2022-07-21T01:53:00Z">
                  <w:rPr>
                    <w:rFonts w:ascii="Cambria Math" w:hAnsi="Cambria Math" w:cs="Times New Roman"/>
                    <w:i/>
                    <w:sz w:val="24"/>
                    <w:szCs w:val="28"/>
                  </w:rPr>
                </w:ins>
              </m:ctrlPr>
            </m:sSubPr>
            <m:e>
              <m:d>
                <m:dPr>
                  <m:begChr m:val=""/>
                  <m:endChr m:val="|"/>
                  <m:ctrlPr>
                    <w:ins w:id="2059" w:author="Xiaolong Liu" w:date="2022-07-21T01:53:00Z">
                      <w:rPr>
                        <w:rFonts w:ascii="Cambria Math" w:hAnsi="Cambria Math" w:cs="Times New Roman"/>
                        <w:i/>
                        <w:sz w:val="24"/>
                        <w:szCs w:val="28"/>
                      </w:rPr>
                    </w:ins>
                  </m:ctrlPr>
                </m:dPr>
                <m:e>
                  <m:r>
                    <w:ins w:id="2060" w:author="Xiaolong Liu" w:date="2022-07-21T01:53:00Z">
                      <m:rPr>
                        <m:scr m:val="script"/>
                      </m:rPr>
                      <w:rPr>
                        <w:rFonts w:ascii="Cambria Math" w:hAnsi="Cambria Math" w:cs="Times New Roman"/>
                        <w:sz w:val="24"/>
                        <w:szCs w:val="28"/>
                      </w:rPr>
                      <m:t>F</m:t>
                    </w:ins>
                  </m:r>
                  <m:d>
                    <m:dPr>
                      <m:ctrlPr>
                        <w:ins w:id="2061" w:author="Xiaolong Liu" w:date="2022-07-21T01:53:00Z">
                          <w:rPr>
                            <w:rFonts w:ascii="Cambria Math" w:hAnsi="Cambria Math" w:cs="Times New Roman"/>
                            <w:i/>
                            <w:sz w:val="24"/>
                            <w:szCs w:val="28"/>
                          </w:rPr>
                        </w:ins>
                      </m:ctrlPr>
                    </m:dPr>
                    <m:e>
                      <m:sSub>
                        <m:sSubPr>
                          <m:ctrlPr>
                            <w:ins w:id="2062" w:author="Xiaolong Liu" w:date="2022-07-21T01:53:00Z">
                              <w:rPr>
                                <w:rFonts w:ascii="Cambria Math" w:hAnsi="Cambria Math" w:cs="Times New Roman"/>
                                <w:i/>
                                <w:sz w:val="24"/>
                                <w:szCs w:val="28"/>
                              </w:rPr>
                            </w:ins>
                          </m:ctrlPr>
                        </m:sSubPr>
                        <m:e>
                          <m:r>
                            <w:ins w:id="2063" w:author="Xiaolong Liu" w:date="2022-07-21T01:53:00Z">
                              <w:rPr>
                                <w:rFonts w:ascii="Cambria Math" w:hAnsi="Cambria Math" w:cs="Times New Roman"/>
                                <w:sz w:val="24"/>
                                <w:szCs w:val="28"/>
                              </w:rPr>
                              <m:t>G</m:t>
                            </w:ins>
                          </m:r>
                        </m:e>
                        <m:sub>
                          <m:r>
                            <w:ins w:id="2064" w:author="Xiaolong Liu" w:date="2022-07-21T01:53:00Z">
                              <w:rPr>
                                <w:rFonts w:ascii="Cambria Math" w:hAnsi="Cambria Math" w:cs="Times New Roman"/>
                                <w:sz w:val="24"/>
                                <w:szCs w:val="28"/>
                              </w:rPr>
                              <m:t>0</m:t>
                            </w:ins>
                          </m:r>
                        </m:sub>
                      </m:sSub>
                      <m:d>
                        <m:dPr>
                          <m:ctrlPr>
                            <w:ins w:id="2065" w:author="Xiaolong Liu" w:date="2022-07-21T01:53:00Z">
                              <w:rPr>
                                <w:rFonts w:ascii="Cambria Math" w:hAnsi="Cambria Math" w:cs="Times New Roman"/>
                                <w:i/>
                                <w:sz w:val="24"/>
                                <w:szCs w:val="28"/>
                              </w:rPr>
                            </w:ins>
                          </m:ctrlPr>
                        </m:dPr>
                        <m:e>
                          <m:r>
                            <w:ins w:id="2066" w:author="Xiaolong Liu" w:date="2022-07-21T01:53:00Z">
                              <m:rPr>
                                <m:sty m:val="bi"/>
                              </m:rPr>
                              <w:rPr>
                                <w:rFonts w:ascii="Cambria Math" w:hAnsi="Cambria Math" w:cs="Times New Roman"/>
                                <w:sz w:val="24"/>
                                <w:szCs w:val="28"/>
                              </w:rPr>
                              <m:t>k,</m:t>
                            </w:ins>
                          </m:r>
                          <m:r>
                            <w:ins w:id="2067" w:author="Xiaolong Liu" w:date="2022-07-21T01:53:00Z">
                              <w:rPr>
                                <w:rFonts w:ascii="Cambria Math" w:hAnsi="Cambria Math" w:cs="Times New Roman"/>
                                <w:sz w:val="24"/>
                                <w:szCs w:val="28"/>
                              </w:rPr>
                              <m:t>E</m:t>
                            </w:ins>
                          </m:r>
                        </m:e>
                      </m:d>
                    </m:e>
                  </m:d>
                </m:e>
              </m:d>
            </m:e>
            <m:sub>
              <m:r>
                <w:ins w:id="2068" w:author="Xiaolong Liu" w:date="2022-07-21T01:53:00Z">
                  <m:rPr>
                    <m:sty m:val="bi"/>
                  </m:rPr>
                  <w:rPr>
                    <w:rFonts w:ascii="Cambria Math" w:hAnsi="Cambria Math" w:cs="Times New Roman"/>
                    <w:sz w:val="24"/>
                    <w:szCs w:val="28"/>
                  </w:rPr>
                  <m:t>r</m:t>
                </w:ins>
              </m:r>
              <m:r>
                <w:ins w:id="2069" w:author="Xiaolong Liu" w:date="2022-07-21T01:53:00Z">
                  <w:rPr>
                    <w:rFonts w:ascii="Cambria Math" w:hAnsi="Cambria Math" w:cs="Times New Roman"/>
                    <w:sz w:val="24"/>
                    <w:szCs w:val="28"/>
                  </w:rPr>
                  <m:t>=0</m:t>
                </w:ins>
              </m:r>
            </m:sub>
          </m:sSub>
        </m:oMath>
      </m:oMathPara>
    </w:p>
    <w:p w14:paraId="18C57526" w14:textId="3D9584C5" w:rsidR="00993419" w:rsidRPr="002B4446" w:rsidDel="00CD0BC1" w:rsidRDefault="00993419">
      <w:pPr>
        <w:ind w:left="210" w:right="210"/>
        <w:rPr>
          <w:del w:id="2070" w:author="Xiaolong Liu" w:date="2022-07-21T01:50:00Z"/>
          <w:rFonts w:ascii="Times New Roman" w:hAnsi="Times New Roman" w:cs="Times New Roman"/>
          <w:sz w:val="24"/>
          <w:szCs w:val="28"/>
        </w:rPr>
      </w:pPr>
    </w:p>
    <w:p w14:paraId="18E488AF" w14:textId="742D8B88" w:rsidR="00A422C1" w:rsidRPr="002B4446" w:rsidDel="0062652E" w:rsidRDefault="00D12711" w:rsidP="004A54B1">
      <w:pPr>
        <w:ind w:left="210" w:right="210"/>
        <w:rPr>
          <w:del w:id="2071" w:author="Xiaolong Liu" w:date="2022-07-21T02:02:00Z"/>
          <w:rFonts w:ascii="Times New Roman" w:hAnsi="Times New Roman" w:cs="Times New Roman"/>
          <w:sz w:val="24"/>
          <w:szCs w:val="28"/>
        </w:rPr>
      </w:pPr>
      <w:del w:id="2072" w:author="Xiaolong Liu" w:date="2022-07-21T01:53:00Z">
        <w:r w:rsidRPr="002B4446" w:rsidDel="00A422C1">
          <w:rPr>
            <w:rFonts w:ascii="Times New Roman" w:hAnsi="Times New Roman" w:cs="Times New Roman"/>
            <w:sz w:val="24"/>
            <w:szCs w:val="28"/>
          </w:rPr>
          <w:delText xml:space="preserve">then the T matrix can be simplified </w:delText>
        </w:r>
      </w:del>
    </w:p>
    <w:p w14:paraId="05A8A1B0" w14:textId="45F52A65" w:rsidR="00993419" w:rsidRPr="002B4446" w:rsidDel="00A422C1" w:rsidRDefault="00000000" w:rsidP="00D12711">
      <w:pPr>
        <w:ind w:left="210" w:right="210"/>
        <w:rPr>
          <w:del w:id="2073" w:author="Xiaolong Liu" w:date="2022-07-21T01:52:00Z"/>
          <w:rFonts w:ascii="Times New Roman" w:hAnsi="Times New Roman" w:cs="Times New Roman"/>
          <w:sz w:val="24"/>
          <w:szCs w:val="28"/>
        </w:rPr>
      </w:pPr>
      <m:oMathPara>
        <m:oMath>
          <m:eqArr>
            <m:eqArrPr>
              <m:maxDist m:val="1"/>
              <m:ctrlPr>
                <w:del w:id="2074" w:author="Xiaolong Liu" w:date="2022-07-21T01:52:00Z">
                  <w:rPr>
                    <w:rFonts w:ascii="Cambria Math" w:hAnsi="Cambria Math" w:cs="Times New Roman"/>
                    <w:i/>
                    <w:sz w:val="24"/>
                    <w:szCs w:val="28"/>
                  </w:rPr>
                </w:del>
              </m:ctrlPr>
            </m:eqArrPr>
            <m:e>
              <m:r>
                <w:del w:id="2075" w:author="Xiaolong Liu" w:date="2022-07-21T01:52:00Z">
                  <w:rPr>
                    <w:rFonts w:ascii="Cambria Math" w:hAnsi="Cambria Math" w:cs="Times New Roman"/>
                    <w:sz w:val="24"/>
                    <w:szCs w:val="28"/>
                  </w:rPr>
                  <m:t>T</m:t>
                </w:del>
              </m:r>
              <m:d>
                <m:dPr>
                  <m:ctrlPr>
                    <w:del w:id="2076" w:author="Xiaolong Liu" w:date="2022-07-21T01:52:00Z">
                      <w:rPr>
                        <w:rFonts w:ascii="Cambria Math" w:hAnsi="Cambria Math" w:cs="Times New Roman"/>
                        <w:i/>
                        <w:sz w:val="24"/>
                        <w:szCs w:val="28"/>
                      </w:rPr>
                    </w:del>
                  </m:ctrlPr>
                </m:dPr>
                <m:e>
                  <m:r>
                    <w:del w:id="2077" w:author="Xiaolong Liu" w:date="2022-07-21T01:52:00Z">
                      <w:rPr>
                        <w:rFonts w:ascii="Cambria Math" w:hAnsi="Cambria Math" w:cs="Times New Roman"/>
                        <w:sz w:val="24"/>
                        <w:szCs w:val="28"/>
                      </w:rPr>
                      <m:t>E</m:t>
                    </w:del>
                  </m:r>
                </m:e>
              </m:d>
              <m:r>
                <w:del w:id="2078" w:author="Xiaolong Liu" w:date="2022-07-21T01:52:00Z">
                  <w:rPr>
                    <w:rFonts w:ascii="Cambria Math" w:hAnsi="Cambria Math" w:cs="Times New Roman"/>
                    <w:sz w:val="24"/>
                    <w:szCs w:val="28"/>
                  </w:rPr>
                  <m:t>=</m:t>
                </w:del>
              </m:r>
              <m:sSup>
                <m:sSupPr>
                  <m:ctrlPr>
                    <w:del w:id="2079" w:author="Xiaolong Liu" w:date="2022-07-21T01:52:00Z">
                      <w:rPr>
                        <w:rFonts w:ascii="Cambria Math" w:hAnsi="Cambria Math" w:cs="Times New Roman"/>
                        <w:i/>
                        <w:sz w:val="24"/>
                        <w:szCs w:val="28"/>
                      </w:rPr>
                    </w:del>
                  </m:ctrlPr>
                </m:sSupPr>
                <m:e>
                  <m:d>
                    <m:dPr>
                      <m:ctrlPr>
                        <w:del w:id="2080" w:author="Xiaolong Liu" w:date="2022-07-21T01:52:00Z">
                          <w:rPr>
                            <w:rFonts w:ascii="Cambria Math" w:hAnsi="Cambria Math" w:cs="Times New Roman"/>
                            <w:i/>
                            <w:sz w:val="24"/>
                            <w:szCs w:val="28"/>
                          </w:rPr>
                        </w:del>
                      </m:ctrlPr>
                    </m:dPr>
                    <m:e>
                      <m:r>
                        <w:del w:id="2081" w:author="Xiaolong Liu" w:date="2022-07-21T01:52:00Z">
                          <w:rPr>
                            <w:rFonts w:ascii="Cambria Math" w:hAnsi="Cambria Math" w:cs="Times New Roman"/>
                            <w:sz w:val="24"/>
                            <w:szCs w:val="28"/>
                          </w:rPr>
                          <m:t>I-</m:t>
                        </w:del>
                      </m:r>
                      <m:sSub>
                        <m:sSubPr>
                          <m:ctrlPr>
                            <w:del w:id="2082" w:author="Xiaolong Liu" w:date="2022-07-21T01:52:00Z">
                              <w:rPr>
                                <w:rFonts w:ascii="Cambria Math" w:hAnsi="Cambria Math" w:cs="Times New Roman"/>
                                <w:i/>
                                <w:sz w:val="24"/>
                                <w:szCs w:val="28"/>
                              </w:rPr>
                            </w:del>
                          </m:ctrlPr>
                        </m:sSubPr>
                        <m:e>
                          <m:r>
                            <w:del w:id="2083" w:author="Xiaolong Liu" w:date="2022-07-21T01:52:00Z">
                              <w:rPr>
                                <w:rFonts w:ascii="Cambria Math" w:hAnsi="Cambria Math" w:cs="Times New Roman"/>
                                <w:sz w:val="24"/>
                                <w:szCs w:val="28"/>
                              </w:rPr>
                              <m:t>U</m:t>
                            </w:del>
                          </m:r>
                        </m:e>
                        <m:sub>
                          <m:r>
                            <w:del w:id="2084" w:author="Xiaolong Liu" w:date="2022-07-21T01:52:00Z">
                              <w:rPr>
                                <w:rFonts w:ascii="Cambria Math" w:hAnsi="Cambria Math" w:cs="Times New Roman"/>
                                <w:sz w:val="24"/>
                                <w:szCs w:val="28"/>
                              </w:rPr>
                              <m:t>s</m:t>
                            </w:del>
                          </m:r>
                        </m:sub>
                      </m:sSub>
                      <m:sSub>
                        <m:sSubPr>
                          <m:ctrlPr>
                            <w:del w:id="2085" w:author="Xiaolong Liu" w:date="2022-07-21T01:52:00Z">
                              <w:rPr>
                                <w:rFonts w:ascii="Cambria Math" w:hAnsi="Cambria Math" w:cs="Times New Roman"/>
                                <w:b/>
                                <w:bCs/>
                                <w:i/>
                                <w:sz w:val="24"/>
                                <w:szCs w:val="28"/>
                              </w:rPr>
                            </w:del>
                          </m:ctrlPr>
                        </m:sSubPr>
                        <m:e>
                          <m:r>
                            <w:del w:id="2086" w:author="Xiaolong Liu" w:date="2022-07-21T01:52:00Z">
                              <m:rPr>
                                <m:sty m:val="bi"/>
                              </m:rPr>
                              <w:rPr>
                                <w:rFonts w:ascii="Cambria Math" w:hAnsi="Cambria Math" w:cs="Times New Roman"/>
                                <w:sz w:val="24"/>
                                <w:szCs w:val="28"/>
                              </w:rPr>
                              <m:t>G</m:t>
                            </w:del>
                          </m:r>
                        </m:e>
                        <m:sub>
                          <m:r>
                            <w:del w:id="2087" w:author="Xiaolong Liu" w:date="2022-07-21T01:52:00Z">
                              <m:rPr>
                                <m:sty m:val="bi"/>
                              </m:rPr>
                              <w:rPr>
                                <w:rFonts w:ascii="Cambria Math" w:hAnsi="Cambria Math" w:cs="Times New Roman"/>
                                <w:sz w:val="24"/>
                                <w:szCs w:val="28"/>
                              </w:rPr>
                              <m:t>0</m:t>
                            </w:del>
                          </m:r>
                        </m:sub>
                      </m:sSub>
                      <m:d>
                        <m:dPr>
                          <m:ctrlPr>
                            <w:del w:id="2088" w:author="Xiaolong Liu" w:date="2022-07-21T01:52:00Z">
                              <w:rPr>
                                <w:rFonts w:ascii="Cambria Math" w:hAnsi="Cambria Math" w:cs="Times New Roman"/>
                                <w:b/>
                                <w:bCs/>
                                <w:i/>
                                <w:sz w:val="24"/>
                                <w:szCs w:val="28"/>
                              </w:rPr>
                            </w:del>
                          </m:ctrlPr>
                        </m:dPr>
                        <m:e>
                          <m:r>
                            <w:del w:id="2089" w:author="Xiaolong Liu" w:date="2022-07-21T01:52:00Z">
                              <w:rPr>
                                <w:rFonts w:ascii="Cambria Math" w:hAnsi="Cambria Math" w:cs="Times New Roman"/>
                                <w:sz w:val="24"/>
                                <w:szCs w:val="28"/>
                              </w:rPr>
                              <m:t>0,E</m:t>
                            </w:del>
                          </m:r>
                        </m:e>
                      </m:d>
                    </m:e>
                  </m:d>
                </m:e>
                <m:sup>
                  <m:r>
                    <w:del w:id="2090" w:author="Xiaolong Liu" w:date="2022-07-21T01:52:00Z">
                      <w:rPr>
                        <w:rFonts w:ascii="Cambria Math" w:hAnsi="Cambria Math" w:cs="Times New Roman"/>
                        <w:sz w:val="24"/>
                        <w:szCs w:val="28"/>
                      </w:rPr>
                      <m:t>-1</m:t>
                    </w:del>
                  </m:r>
                </m:sup>
              </m:sSup>
              <m:sSub>
                <m:sSubPr>
                  <m:ctrlPr>
                    <w:del w:id="2091" w:author="Xiaolong Liu" w:date="2022-07-21T01:52:00Z">
                      <w:rPr>
                        <w:rFonts w:ascii="Cambria Math" w:hAnsi="Cambria Math" w:cs="Times New Roman"/>
                        <w:i/>
                        <w:sz w:val="24"/>
                        <w:szCs w:val="28"/>
                      </w:rPr>
                    </w:del>
                  </m:ctrlPr>
                </m:sSubPr>
                <m:e>
                  <m:r>
                    <w:del w:id="2092" w:author="Xiaolong Liu" w:date="2022-07-21T01:52:00Z">
                      <w:rPr>
                        <w:rFonts w:ascii="Cambria Math" w:hAnsi="Cambria Math" w:cs="Times New Roman"/>
                        <w:sz w:val="24"/>
                        <w:szCs w:val="28"/>
                      </w:rPr>
                      <m:t>U</m:t>
                    </w:del>
                  </m:r>
                </m:e>
                <m:sub>
                  <m:r>
                    <w:del w:id="2093" w:author="Xiaolong Liu" w:date="2022-07-21T01:52:00Z">
                      <w:rPr>
                        <w:rFonts w:ascii="Cambria Math" w:hAnsi="Cambria Math" w:cs="Times New Roman"/>
                        <w:sz w:val="24"/>
                        <w:szCs w:val="28"/>
                      </w:rPr>
                      <m:t>s</m:t>
                    </w:del>
                  </m:r>
                </m:sub>
              </m:sSub>
              <m:r>
                <w:del w:id="2094" w:author="Xiaolong Liu" w:date="2022-07-21T01:52:00Z">
                  <w:rPr>
                    <w:rFonts w:ascii="Cambria Math" w:hAnsi="Cambria Math" w:cs="Times New Roman"/>
                    <w:sz w:val="24"/>
                    <w:szCs w:val="28"/>
                  </w:rPr>
                  <m:t>#</m:t>
                </w:del>
              </m:r>
              <m:d>
                <m:dPr>
                  <m:ctrlPr>
                    <w:del w:id="2095" w:author="Xiaolong Liu" w:date="2022-07-21T01:52:00Z">
                      <w:rPr>
                        <w:rFonts w:ascii="Cambria Math" w:hAnsi="Cambria Math" w:cs="Times New Roman"/>
                        <w:i/>
                        <w:sz w:val="24"/>
                        <w:szCs w:val="28"/>
                      </w:rPr>
                    </w:del>
                  </m:ctrlPr>
                </m:dPr>
                <m:e>
                  <m:r>
                    <w:del w:id="2096" w:author="Xiaolong Liu" w:date="2022-07-21T01:52:00Z">
                      <w:rPr>
                        <w:rFonts w:ascii="Cambria Math" w:hAnsi="Cambria Math" w:cs="Times New Roman"/>
                        <w:sz w:val="24"/>
                        <w:szCs w:val="28"/>
                      </w:rPr>
                      <m:t>19</m:t>
                    </w:del>
                  </m:r>
                </m:e>
              </m:d>
            </m:e>
          </m:eqArr>
        </m:oMath>
      </m:oMathPara>
    </w:p>
    <w:p w14:paraId="64037869" w14:textId="65535BCD" w:rsidR="00D12711" w:rsidRPr="002B4446" w:rsidRDefault="00993419">
      <w:pPr>
        <w:rPr>
          <w:rFonts w:ascii="Times New Roman" w:hAnsi="Times New Roman" w:cs="Times New Roman"/>
          <w:color w:val="000000" w:themeColor="text1"/>
          <w:sz w:val="24"/>
          <w:szCs w:val="28"/>
        </w:rPr>
        <w:pPrChange w:id="2097" w:author="Xiaolong Liu" w:date="2022-07-21T02:02:00Z">
          <w:pPr>
            <w:jc w:val="left"/>
          </w:pPr>
        </w:pPrChange>
      </w:pPr>
      <w:r w:rsidRPr="002B4446">
        <w:rPr>
          <w:rFonts w:ascii="Times New Roman" w:hAnsi="Times New Roman" w:cs="Times New Roman"/>
          <w:color w:val="000000" w:themeColor="text1"/>
          <w:sz w:val="24"/>
          <w:szCs w:val="28"/>
        </w:rPr>
        <w:t xml:space="preserve">It is easy to know that </w:t>
      </w:r>
      <m:oMath>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oMath>
      <w:ins w:id="2098" w:author="Xiaolong Liu" w:date="2022-07-21T01:54:00Z">
        <w:r w:rsidR="00A422C1">
          <w:rPr>
            <w:rFonts w:ascii="Times New Roman" w:hAnsi="Times New Roman" w:cs="Times New Roman"/>
            <w:color w:val="000000" w:themeColor="text1"/>
            <w:sz w:val="24"/>
            <w:szCs w:val="28"/>
          </w:rPr>
          <w:t xml:space="preserve"> </w:t>
        </w:r>
      </w:ins>
      <w:del w:id="2099" w:author="Xiaolong Liu" w:date="2022-07-21T01:54:00Z">
        <w:r w:rsidRPr="002B4446" w:rsidDel="00A422C1">
          <w:rPr>
            <w:rFonts w:ascii="Times New Roman" w:hAnsi="Times New Roman" w:cs="Times New Roman"/>
            <w:color w:val="000000" w:themeColor="text1"/>
            <w:sz w:val="24"/>
            <w:szCs w:val="28"/>
          </w:rPr>
          <w:delText xml:space="preserve"> </w:delText>
        </w:r>
      </w:del>
      <w:r w:rsidRPr="002B4446">
        <w:rPr>
          <w:rFonts w:ascii="Times New Roman" w:hAnsi="Times New Roman" w:cs="Times New Roman"/>
          <w:color w:val="000000" w:themeColor="text1"/>
          <w:sz w:val="24"/>
          <w:szCs w:val="28"/>
        </w:rPr>
        <w:t>is a</w:t>
      </w:r>
      <m:oMath>
        <m:r>
          <w:rPr>
            <w:rFonts w:ascii="Cambria Math" w:hAnsi="Cambria Math" w:cs="Times New Roman"/>
            <w:color w:val="000000" w:themeColor="text1"/>
            <w:sz w:val="24"/>
            <w:szCs w:val="28"/>
          </w:rPr>
          <m:t xml:space="preserve"> 2×2</m:t>
        </m:r>
      </m:oMath>
      <w:r w:rsidRPr="002B4446">
        <w:rPr>
          <w:rFonts w:ascii="Times New Roman" w:hAnsi="Times New Roman" w:cs="Times New Roman"/>
          <w:color w:val="000000" w:themeColor="text1"/>
          <w:sz w:val="24"/>
          <w:szCs w:val="28"/>
        </w:rPr>
        <w:t xml:space="preserve"> matrix, which can be set</w:t>
      </w:r>
    </w:p>
    <w:p w14:paraId="4E2360AF" w14:textId="77777777" w:rsidR="00993419" w:rsidRPr="002B4446" w:rsidRDefault="00993419" w:rsidP="00993419">
      <w:pPr>
        <w:rPr>
          <w:rFonts w:ascii="Times New Roman" w:hAnsi="Times New Roman" w:cs="Times New Roman"/>
          <w:i/>
          <w:color w:val="000000" w:themeColor="text1"/>
          <w:sz w:val="24"/>
          <w:szCs w:val="28"/>
          <w:rPrChange w:id="2100" w:author="Xiaolong Liu" w:date="2022-07-21T00:25:00Z">
            <w:rPr>
              <w:i/>
              <w:color w:val="000000" w:themeColor="text1"/>
              <w:sz w:val="24"/>
              <w:szCs w:val="28"/>
            </w:rPr>
          </w:rPrChange>
        </w:rPr>
      </w:pPr>
      <m:oMathPara>
        <m:oMath>
          <m:r>
            <w:rPr>
              <w:rFonts w:ascii="Cambria Math" w:hAnsi="Cambria Math" w:cs="Times New Roman"/>
              <w:color w:val="000000" w:themeColor="text1"/>
              <w:sz w:val="24"/>
              <w:szCs w:val="28"/>
            </w:rPr>
            <m:t>T(E)=</m:t>
          </m:r>
          <m:d>
            <m:dPr>
              <m:ctrlPr>
                <w:rPr>
                  <w:rFonts w:ascii="Cambria Math" w:hAnsi="Cambria Math" w:cs="Times New Roman"/>
                  <w:i/>
                  <w:color w:val="000000" w:themeColor="text1"/>
                  <w:sz w:val="24"/>
                  <w:szCs w:val="28"/>
                </w:rPr>
              </m:ctrlPr>
            </m:dPr>
            <m:e>
              <m:m>
                <m:mPr>
                  <m:mcs>
                    <m:mc>
                      <m:mcPr>
                        <m:count m:val="2"/>
                        <m:mcJc m:val="center"/>
                      </m:mcPr>
                    </m:mc>
                  </m:mcs>
                  <m:ctrlPr>
                    <w:rPr>
                      <w:rFonts w:ascii="Cambria Math" w:hAnsi="Cambria Math" w:cs="Times New Roman"/>
                      <w:i/>
                      <w:color w:val="000000" w:themeColor="text1"/>
                      <w:sz w:val="24"/>
                      <w:szCs w:val="28"/>
                    </w:rPr>
                  </m:ctrlPr>
                </m:mP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11</m:t>
                        </m:r>
                      </m:sub>
                    </m:sSub>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12</m:t>
                        </m:r>
                      </m:sub>
                    </m:sSub>
                    <m:r>
                      <w:rPr>
                        <w:rFonts w:ascii="Cambria Math" w:hAnsi="Cambria Math" w:cs="Times New Roman"/>
                        <w:color w:val="000000" w:themeColor="text1"/>
                        <w:sz w:val="24"/>
                        <w:szCs w:val="28"/>
                      </w:rPr>
                      <m:t>(E)</m:t>
                    </m: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21</m:t>
                        </m:r>
                      </m:sub>
                    </m:sSub>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22</m:t>
                        </m:r>
                      </m:sub>
                    </m:sSub>
                    <m:r>
                      <w:rPr>
                        <w:rFonts w:ascii="Cambria Math" w:hAnsi="Cambria Math" w:cs="Times New Roman"/>
                        <w:color w:val="000000" w:themeColor="text1"/>
                        <w:sz w:val="24"/>
                        <w:szCs w:val="28"/>
                      </w:rPr>
                      <m:t>(E)</m:t>
                    </m:r>
                  </m:e>
                </m:mr>
              </m:m>
            </m:e>
          </m:d>
        </m:oMath>
      </m:oMathPara>
    </w:p>
    <w:p w14:paraId="404C734D" w14:textId="7C0334FA" w:rsidR="00993419" w:rsidRPr="002B4446" w:rsidRDefault="00993419" w:rsidP="00D12711">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Initialize each element of </w:t>
      </w:r>
      <m:oMath>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oMath>
    </w:p>
    <w:p w14:paraId="1712D171" w14:textId="77777777" w:rsidR="00993419" w:rsidRPr="002B4446" w:rsidRDefault="00993419" w:rsidP="00993419">
      <w:pPr>
        <w:widowControl/>
        <w:numPr>
          <w:ilvl w:val="0"/>
          <w:numId w:val="1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0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2102" w:author="Xiaolong Liu" w:date="2022-07-21T00:25:00Z">
            <w:rPr>
              <w:rFonts w:ascii="Consolas" w:eastAsia="宋体" w:hAnsi="Consolas" w:cs="宋体"/>
              <w:color w:val="986801"/>
              <w:kern w:val="0"/>
              <w:szCs w:val="21"/>
            </w:rPr>
          </w:rPrChange>
        </w:rPr>
        <w:t>T11</w:t>
      </w:r>
      <w:r w:rsidRPr="002B4446">
        <w:rPr>
          <w:rFonts w:ascii="Times New Roman" w:eastAsia="宋体" w:hAnsi="Times New Roman" w:cs="Times New Roman"/>
          <w:color w:val="5C5C5C"/>
          <w:kern w:val="0"/>
          <w:szCs w:val="21"/>
          <w:rPrChange w:id="2103" w:author="Xiaolong Liu" w:date="2022-07-21T00:25:00Z">
            <w:rPr>
              <w:rFonts w:ascii="Consolas" w:eastAsia="宋体" w:hAnsi="Consolas" w:cs="宋体"/>
              <w:color w:val="5C5C5C"/>
              <w:kern w:val="0"/>
              <w:szCs w:val="21"/>
            </w:rPr>
          </w:rPrChange>
        </w:rPr>
        <w:t> = zeros(</w:t>
      </w:r>
      <w:r w:rsidRPr="002B4446">
        <w:rPr>
          <w:rFonts w:ascii="Times New Roman" w:eastAsia="宋体" w:hAnsi="Times New Roman" w:cs="Times New Roman"/>
          <w:color w:val="986801"/>
          <w:kern w:val="0"/>
          <w:szCs w:val="21"/>
          <w:rPrChange w:id="2104"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2105" w:author="Xiaolong Liu" w:date="2022-07-21T00:25:00Z">
            <w:rPr>
              <w:rFonts w:ascii="Consolas" w:eastAsia="宋体" w:hAnsi="Consolas" w:cs="宋体"/>
              <w:color w:val="5C5C5C"/>
              <w:kern w:val="0"/>
              <w:szCs w:val="21"/>
            </w:rPr>
          </w:rPrChange>
        </w:rPr>
        <w:t>,n_E)</w:t>
      </w:r>
      <w:r w:rsidRPr="002B4446">
        <w:rPr>
          <w:rFonts w:ascii="Times New Roman" w:eastAsia="宋体" w:hAnsi="Times New Roman" w:cs="Times New Roman"/>
          <w:i/>
          <w:iCs/>
          <w:color w:val="A0A1A7"/>
          <w:kern w:val="0"/>
          <w:szCs w:val="21"/>
          <w:rPrChange w:id="2106" w:author="Xiaolong Liu" w:date="2022-07-21T00:25:00Z">
            <w:rPr>
              <w:rFonts w:ascii="Consolas" w:eastAsia="宋体" w:hAnsi="Consolas" w:cs="宋体"/>
              <w:i/>
              <w:iCs/>
              <w:color w:val="A0A1A7"/>
              <w:kern w:val="0"/>
              <w:szCs w:val="21"/>
            </w:rPr>
          </w:rPrChange>
        </w:rPr>
        <w:t>;</w:t>
      </w:r>
    </w:p>
    <w:p w14:paraId="47F98B55" w14:textId="77777777" w:rsidR="00993419" w:rsidRPr="002B4446" w:rsidRDefault="00993419" w:rsidP="00993419">
      <w:pPr>
        <w:widowControl/>
        <w:numPr>
          <w:ilvl w:val="0"/>
          <w:numId w:val="1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0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2108" w:author="Xiaolong Liu" w:date="2022-07-21T00:25:00Z">
            <w:rPr>
              <w:rFonts w:ascii="Consolas" w:eastAsia="宋体" w:hAnsi="Consolas" w:cs="宋体"/>
              <w:color w:val="986801"/>
              <w:kern w:val="0"/>
              <w:szCs w:val="21"/>
            </w:rPr>
          </w:rPrChange>
        </w:rPr>
        <w:t>T12</w:t>
      </w:r>
      <w:r w:rsidRPr="002B4446">
        <w:rPr>
          <w:rFonts w:ascii="Times New Roman" w:eastAsia="宋体" w:hAnsi="Times New Roman" w:cs="Times New Roman"/>
          <w:color w:val="5C5C5C"/>
          <w:kern w:val="0"/>
          <w:szCs w:val="21"/>
          <w:rPrChange w:id="2109" w:author="Xiaolong Liu" w:date="2022-07-21T00:25:00Z">
            <w:rPr>
              <w:rFonts w:ascii="Consolas" w:eastAsia="宋体" w:hAnsi="Consolas" w:cs="宋体"/>
              <w:color w:val="5C5C5C"/>
              <w:kern w:val="0"/>
              <w:szCs w:val="21"/>
            </w:rPr>
          </w:rPrChange>
        </w:rPr>
        <w:t> = zeros(</w:t>
      </w:r>
      <w:r w:rsidRPr="002B4446">
        <w:rPr>
          <w:rFonts w:ascii="Times New Roman" w:eastAsia="宋体" w:hAnsi="Times New Roman" w:cs="Times New Roman"/>
          <w:color w:val="986801"/>
          <w:kern w:val="0"/>
          <w:szCs w:val="21"/>
          <w:rPrChange w:id="2110"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2111" w:author="Xiaolong Liu" w:date="2022-07-21T00:25:00Z">
            <w:rPr>
              <w:rFonts w:ascii="Consolas" w:eastAsia="宋体" w:hAnsi="Consolas" w:cs="宋体"/>
              <w:color w:val="5C5C5C"/>
              <w:kern w:val="0"/>
              <w:szCs w:val="21"/>
            </w:rPr>
          </w:rPrChange>
        </w:rPr>
        <w:t>,n_E)</w:t>
      </w:r>
      <w:r w:rsidRPr="002B4446">
        <w:rPr>
          <w:rFonts w:ascii="Times New Roman" w:eastAsia="宋体" w:hAnsi="Times New Roman" w:cs="Times New Roman"/>
          <w:i/>
          <w:iCs/>
          <w:color w:val="A0A1A7"/>
          <w:kern w:val="0"/>
          <w:szCs w:val="21"/>
          <w:rPrChange w:id="2112" w:author="Xiaolong Liu" w:date="2022-07-21T00:25:00Z">
            <w:rPr>
              <w:rFonts w:ascii="Consolas" w:eastAsia="宋体" w:hAnsi="Consolas" w:cs="宋体"/>
              <w:i/>
              <w:iCs/>
              <w:color w:val="A0A1A7"/>
              <w:kern w:val="0"/>
              <w:szCs w:val="21"/>
            </w:rPr>
          </w:rPrChange>
        </w:rPr>
        <w:t>;</w:t>
      </w:r>
    </w:p>
    <w:p w14:paraId="4B6306F5" w14:textId="77777777" w:rsidR="00993419" w:rsidRPr="002B4446" w:rsidRDefault="00993419" w:rsidP="00993419">
      <w:pPr>
        <w:widowControl/>
        <w:numPr>
          <w:ilvl w:val="0"/>
          <w:numId w:val="1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1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2114" w:author="Xiaolong Liu" w:date="2022-07-21T00:25:00Z">
            <w:rPr>
              <w:rFonts w:ascii="Consolas" w:eastAsia="宋体" w:hAnsi="Consolas" w:cs="宋体"/>
              <w:color w:val="986801"/>
              <w:kern w:val="0"/>
              <w:szCs w:val="21"/>
            </w:rPr>
          </w:rPrChange>
        </w:rPr>
        <w:t>T21</w:t>
      </w:r>
      <w:r w:rsidRPr="002B4446">
        <w:rPr>
          <w:rFonts w:ascii="Times New Roman" w:eastAsia="宋体" w:hAnsi="Times New Roman" w:cs="Times New Roman"/>
          <w:color w:val="5C5C5C"/>
          <w:kern w:val="0"/>
          <w:szCs w:val="21"/>
          <w:rPrChange w:id="2115" w:author="Xiaolong Liu" w:date="2022-07-21T00:25:00Z">
            <w:rPr>
              <w:rFonts w:ascii="Consolas" w:eastAsia="宋体" w:hAnsi="Consolas" w:cs="宋体"/>
              <w:color w:val="5C5C5C"/>
              <w:kern w:val="0"/>
              <w:szCs w:val="21"/>
            </w:rPr>
          </w:rPrChange>
        </w:rPr>
        <w:t> = zeros(</w:t>
      </w:r>
      <w:r w:rsidRPr="002B4446">
        <w:rPr>
          <w:rFonts w:ascii="Times New Roman" w:eastAsia="宋体" w:hAnsi="Times New Roman" w:cs="Times New Roman"/>
          <w:color w:val="986801"/>
          <w:kern w:val="0"/>
          <w:szCs w:val="21"/>
          <w:rPrChange w:id="2116"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2117" w:author="Xiaolong Liu" w:date="2022-07-21T00:25:00Z">
            <w:rPr>
              <w:rFonts w:ascii="Consolas" w:eastAsia="宋体" w:hAnsi="Consolas" w:cs="宋体"/>
              <w:color w:val="5C5C5C"/>
              <w:kern w:val="0"/>
              <w:szCs w:val="21"/>
            </w:rPr>
          </w:rPrChange>
        </w:rPr>
        <w:t>,n_E)</w:t>
      </w:r>
      <w:r w:rsidRPr="002B4446">
        <w:rPr>
          <w:rFonts w:ascii="Times New Roman" w:eastAsia="宋体" w:hAnsi="Times New Roman" w:cs="Times New Roman"/>
          <w:i/>
          <w:iCs/>
          <w:color w:val="A0A1A7"/>
          <w:kern w:val="0"/>
          <w:szCs w:val="21"/>
          <w:rPrChange w:id="2118" w:author="Xiaolong Liu" w:date="2022-07-21T00:25:00Z">
            <w:rPr>
              <w:rFonts w:ascii="Consolas" w:eastAsia="宋体" w:hAnsi="Consolas" w:cs="宋体"/>
              <w:i/>
              <w:iCs/>
              <w:color w:val="A0A1A7"/>
              <w:kern w:val="0"/>
              <w:szCs w:val="21"/>
            </w:rPr>
          </w:rPrChange>
        </w:rPr>
        <w:t>;</w:t>
      </w:r>
    </w:p>
    <w:p w14:paraId="310EBEFE" w14:textId="77777777" w:rsidR="00993419" w:rsidRPr="002B4446" w:rsidRDefault="00993419" w:rsidP="00993419">
      <w:pPr>
        <w:widowControl/>
        <w:numPr>
          <w:ilvl w:val="0"/>
          <w:numId w:val="1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1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2120" w:author="Xiaolong Liu" w:date="2022-07-21T00:25:00Z">
            <w:rPr>
              <w:rFonts w:ascii="Consolas" w:eastAsia="宋体" w:hAnsi="Consolas" w:cs="宋体"/>
              <w:color w:val="986801"/>
              <w:kern w:val="0"/>
              <w:szCs w:val="21"/>
            </w:rPr>
          </w:rPrChange>
        </w:rPr>
        <w:t>T22</w:t>
      </w:r>
      <w:r w:rsidRPr="002B4446">
        <w:rPr>
          <w:rFonts w:ascii="Times New Roman" w:eastAsia="宋体" w:hAnsi="Times New Roman" w:cs="Times New Roman"/>
          <w:color w:val="5C5C5C"/>
          <w:kern w:val="0"/>
          <w:szCs w:val="21"/>
          <w:rPrChange w:id="2121" w:author="Xiaolong Liu" w:date="2022-07-21T00:25:00Z">
            <w:rPr>
              <w:rFonts w:ascii="Consolas" w:eastAsia="宋体" w:hAnsi="Consolas" w:cs="宋体"/>
              <w:color w:val="5C5C5C"/>
              <w:kern w:val="0"/>
              <w:szCs w:val="21"/>
            </w:rPr>
          </w:rPrChange>
        </w:rPr>
        <w:t> = zeros(</w:t>
      </w:r>
      <w:r w:rsidRPr="002B4446">
        <w:rPr>
          <w:rFonts w:ascii="Times New Roman" w:eastAsia="宋体" w:hAnsi="Times New Roman" w:cs="Times New Roman"/>
          <w:color w:val="986801"/>
          <w:kern w:val="0"/>
          <w:szCs w:val="21"/>
          <w:rPrChange w:id="212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2123" w:author="Xiaolong Liu" w:date="2022-07-21T00:25:00Z">
            <w:rPr>
              <w:rFonts w:ascii="Consolas" w:eastAsia="宋体" w:hAnsi="Consolas" w:cs="宋体"/>
              <w:color w:val="5C5C5C"/>
              <w:kern w:val="0"/>
              <w:szCs w:val="21"/>
            </w:rPr>
          </w:rPrChange>
        </w:rPr>
        <w:t>,n_E)</w:t>
      </w:r>
      <w:r w:rsidRPr="002B4446">
        <w:rPr>
          <w:rFonts w:ascii="Times New Roman" w:eastAsia="宋体" w:hAnsi="Times New Roman" w:cs="Times New Roman"/>
          <w:i/>
          <w:iCs/>
          <w:color w:val="A0A1A7"/>
          <w:kern w:val="0"/>
          <w:szCs w:val="21"/>
          <w:rPrChange w:id="2124" w:author="Xiaolong Liu" w:date="2022-07-21T00:25:00Z">
            <w:rPr>
              <w:rFonts w:ascii="Consolas" w:eastAsia="宋体" w:hAnsi="Consolas" w:cs="宋体"/>
              <w:i/>
              <w:iCs/>
              <w:color w:val="A0A1A7"/>
              <w:kern w:val="0"/>
              <w:szCs w:val="21"/>
            </w:rPr>
          </w:rPrChange>
        </w:rPr>
        <w:t>;</w:t>
      </w:r>
    </w:p>
    <w:p w14:paraId="043083E0" w14:textId="486175D4" w:rsidR="00993419" w:rsidRPr="002B4446" w:rsidRDefault="00993419" w:rsidP="00D12711">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At the same time, find the </w:t>
      </w:r>
      <w:del w:id="2125" w:author="Xiaolong Liu" w:date="2022-07-21T02:05:00Z">
        <w:r w:rsidRPr="002B4446" w:rsidDel="00F074BA">
          <w:rPr>
            <w:rFonts w:ascii="Times New Roman" w:hAnsi="Times New Roman" w:cs="Times New Roman"/>
            <w:color w:val="000000" w:themeColor="text1"/>
            <w:sz w:val="24"/>
            <w:szCs w:val="28"/>
          </w:rPr>
          <w:delText xml:space="preserve">serial </w:delText>
        </w:r>
      </w:del>
      <w:ins w:id="2126" w:author="Xiaolong Liu" w:date="2022-07-21T02:05:00Z">
        <w:r w:rsidR="00F074BA">
          <w:rPr>
            <w:rFonts w:ascii="Times New Roman" w:hAnsi="Times New Roman" w:cs="Times New Roman"/>
            <w:color w:val="000000" w:themeColor="text1"/>
            <w:sz w:val="24"/>
            <w:szCs w:val="28"/>
          </w:rPr>
          <w:t>index</w:t>
        </w:r>
        <w:r w:rsidR="00F074BA" w:rsidRPr="002B4446">
          <w:rPr>
            <w:rFonts w:ascii="Times New Roman" w:hAnsi="Times New Roman" w:cs="Times New Roman"/>
            <w:color w:val="000000" w:themeColor="text1"/>
            <w:sz w:val="24"/>
            <w:szCs w:val="28"/>
          </w:rPr>
          <w:t xml:space="preserve"> </w:t>
        </w:r>
      </w:ins>
      <w:r w:rsidRPr="002B4446">
        <w:rPr>
          <w:rFonts w:ascii="Times New Roman" w:hAnsi="Times New Roman" w:cs="Times New Roman"/>
          <w:color w:val="000000" w:themeColor="text1"/>
          <w:sz w:val="24"/>
          <w:szCs w:val="28"/>
        </w:rPr>
        <w:t xml:space="preserve">number corresponding to </w:t>
      </w:r>
      <w:r w:rsidRPr="002B4446">
        <w:rPr>
          <w:rFonts w:ascii="Times New Roman" w:hAnsi="Times New Roman" w:cs="Times New Roman"/>
          <w:b/>
          <w:bCs/>
          <w:color w:val="000000" w:themeColor="text1"/>
          <w:sz w:val="24"/>
          <w:szCs w:val="28"/>
        </w:rPr>
        <w:t>r</w:t>
      </w:r>
      <w:r w:rsidRPr="002B4446">
        <w:rPr>
          <w:rFonts w:ascii="Times New Roman" w:hAnsi="Times New Roman" w:cs="Times New Roman"/>
          <w:color w:val="000000" w:themeColor="text1"/>
          <w:sz w:val="24"/>
          <w:szCs w:val="28"/>
        </w:rPr>
        <w:t>=0</w:t>
      </w:r>
    </w:p>
    <w:p w14:paraId="7AE9DED0" w14:textId="77777777" w:rsidR="00993419" w:rsidRPr="002B4446" w:rsidRDefault="00993419" w:rsidP="00993419">
      <w:pPr>
        <w:widowControl/>
        <w:numPr>
          <w:ilvl w:val="0"/>
          <w:numId w:val="1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27" w:author="Xiaolong Liu" w:date="2022-07-21T00:25:00Z">
            <w:rPr>
              <w:rFonts w:ascii="Consolas" w:eastAsia="宋体" w:hAnsi="Consolas" w:cs="宋体"/>
              <w:color w:val="5C5C5C"/>
              <w:kern w:val="0"/>
              <w:szCs w:val="21"/>
            </w:rPr>
          </w:rPrChange>
        </w:rPr>
      </w:pPr>
      <w:commentRangeStart w:id="2128"/>
      <w:commentRangeStart w:id="2129"/>
      <w:proofErr w:type="spellStart"/>
      <w:r w:rsidRPr="002B4446">
        <w:rPr>
          <w:rFonts w:ascii="Times New Roman" w:eastAsia="宋体" w:hAnsi="Times New Roman" w:cs="Times New Roman"/>
          <w:color w:val="986801"/>
          <w:kern w:val="0"/>
          <w:szCs w:val="21"/>
          <w:rPrChange w:id="2130" w:author="Xiaolong Liu" w:date="2022-07-21T00:25:00Z">
            <w:rPr>
              <w:rFonts w:ascii="Consolas" w:eastAsia="宋体" w:hAnsi="Consolas" w:cs="宋体"/>
              <w:color w:val="986801"/>
              <w:kern w:val="0"/>
              <w:szCs w:val="21"/>
            </w:rPr>
          </w:rPrChange>
        </w:rPr>
        <w:t>sumG_ind</w:t>
      </w:r>
      <w:proofErr w:type="spellEnd"/>
      <w:r w:rsidRPr="002B4446">
        <w:rPr>
          <w:rFonts w:ascii="Times New Roman" w:eastAsia="宋体" w:hAnsi="Times New Roman" w:cs="Times New Roman"/>
          <w:color w:val="5C5C5C"/>
          <w:kern w:val="0"/>
          <w:szCs w:val="21"/>
          <w:rPrChange w:id="2131" w:author="Xiaolong Liu" w:date="2022-07-21T00:25:00Z">
            <w:rPr>
              <w:rFonts w:ascii="Consolas" w:eastAsia="宋体" w:hAnsi="Consolas" w:cs="宋体"/>
              <w:color w:val="5C5C5C"/>
              <w:kern w:val="0"/>
              <w:szCs w:val="21"/>
            </w:rPr>
          </w:rPrChange>
        </w:rPr>
        <w:t> = (n_q+</w:t>
      </w:r>
      <w:r w:rsidRPr="002B4446">
        <w:rPr>
          <w:rFonts w:ascii="Times New Roman" w:eastAsia="宋体" w:hAnsi="Times New Roman" w:cs="Times New Roman"/>
          <w:color w:val="986801"/>
          <w:kern w:val="0"/>
          <w:szCs w:val="21"/>
          <w:rPrChange w:id="213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213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2134"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i/>
          <w:iCs/>
          <w:color w:val="A0A1A7"/>
          <w:kern w:val="0"/>
          <w:szCs w:val="21"/>
          <w:rPrChange w:id="2135" w:author="Xiaolong Liu" w:date="2022-07-21T00:25:00Z">
            <w:rPr>
              <w:rFonts w:ascii="Consolas" w:eastAsia="宋体" w:hAnsi="Consolas" w:cs="宋体"/>
              <w:i/>
              <w:iCs/>
              <w:color w:val="A0A1A7"/>
              <w:kern w:val="0"/>
              <w:szCs w:val="21"/>
            </w:rPr>
          </w:rPrChange>
        </w:rPr>
        <w:t>;</w:t>
      </w:r>
      <w:commentRangeEnd w:id="2128"/>
      <w:r w:rsidR="00AE7889">
        <w:rPr>
          <w:rStyle w:val="aa"/>
        </w:rPr>
        <w:commentReference w:id="2128"/>
      </w:r>
      <w:commentRangeEnd w:id="2129"/>
      <w:r w:rsidR="009550EF">
        <w:rPr>
          <w:rStyle w:val="aa"/>
        </w:rPr>
        <w:commentReference w:id="2129"/>
      </w:r>
    </w:p>
    <w:p w14:paraId="4E7CAFED" w14:textId="43E7A365" w:rsidR="00993419" w:rsidRPr="002B4446" w:rsidRDefault="00993419" w:rsidP="00D12711">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For each energy, use the equation</w:t>
      </w:r>
      <m:oMath>
        <m:d>
          <m:dPr>
            <m:ctrlPr>
              <w:rPr>
                <w:rFonts w:ascii="Cambria Math" w:hAnsi="Cambria Math" w:cs="Times New Roman"/>
                <w:i/>
                <w:sz w:val="24"/>
                <w:szCs w:val="28"/>
              </w:rPr>
            </m:ctrlPr>
          </m:dPr>
          <m:e>
            <m:r>
              <w:rPr>
                <w:rFonts w:ascii="Cambria Math" w:hAnsi="Cambria Math" w:cs="Times New Roman"/>
                <w:sz w:val="24"/>
                <w:szCs w:val="28"/>
              </w:rPr>
              <m:t>19</m:t>
            </m:r>
          </m:e>
        </m:d>
      </m:oMath>
      <w:ins w:id="2136" w:author="Xiaolong Liu" w:date="2022-07-21T02:13:00Z">
        <w:r w:rsidR="00A1343A">
          <w:rPr>
            <w:rFonts w:ascii="Times New Roman" w:hAnsi="Times New Roman" w:cs="Times New Roman"/>
            <w:color w:val="000000" w:themeColor="text1"/>
            <w:sz w:val="24"/>
            <w:szCs w:val="28"/>
          </w:rPr>
          <w:t xml:space="preserve"> </w:t>
        </w:r>
      </w:ins>
      <w:del w:id="2137" w:author="Xiaolong Liu" w:date="2022-07-21T02:13:00Z">
        <w:r w:rsidRPr="002B4446" w:rsidDel="00A1343A">
          <w:rPr>
            <w:rFonts w:ascii="Times New Roman" w:hAnsi="Times New Roman" w:cs="Times New Roman"/>
            <w:color w:val="000000" w:themeColor="text1"/>
            <w:sz w:val="24"/>
            <w:szCs w:val="28"/>
          </w:rPr>
          <w:delText xml:space="preserve"> </w:delText>
        </w:r>
      </w:del>
      <w:del w:id="2138" w:author="Xiaolong Liu" w:date="2022-07-21T02:14:00Z">
        <w:r w:rsidRPr="002B4446" w:rsidDel="0063047E">
          <w:rPr>
            <w:rFonts w:ascii="Times New Roman" w:hAnsi="Times New Roman" w:cs="Times New Roman"/>
            <w:color w:val="000000" w:themeColor="text1"/>
            <w:sz w:val="24"/>
            <w:szCs w:val="28"/>
          </w:rPr>
          <w:delText xml:space="preserve">to calculate each </w:delText>
        </w:r>
      </w:del>
      <m:oMath>
        <m:r>
          <w:del w:id="2139" w:author="Xiaolong Liu" w:date="2022-07-21T02:14:00Z">
            <w:rPr>
              <w:rFonts w:ascii="Cambria Math" w:hAnsi="Cambria Math" w:cs="Times New Roman"/>
              <w:color w:val="000000" w:themeColor="text1"/>
              <w:sz w:val="24"/>
              <w:szCs w:val="28"/>
            </w:rPr>
            <m:t>T(E)</m:t>
          </w:del>
        </m:r>
      </m:oMath>
      <w:del w:id="2140" w:author="Xiaolong Liu" w:date="2022-07-21T02:14:00Z">
        <w:r w:rsidRPr="002B4446" w:rsidDel="0063047E">
          <w:rPr>
            <w:rFonts w:ascii="Times New Roman" w:hAnsi="Times New Roman" w:cs="Times New Roman"/>
            <w:color w:val="000000" w:themeColor="text1"/>
            <w:sz w:val="24"/>
            <w:szCs w:val="28"/>
          </w:rPr>
          <w:delText xml:space="preserve"> after </w:delText>
        </w:r>
        <w:r w:rsidRPr="002B4446" w:rsidDel="00A1343A">
          <w:rPr>
            <w:rFonts w:ascii="Times New Roman" w:hAnsi="Times New Roman" w:cs="Times New Roman"/>
            <w:color w:val="000000" w:themeColor="text1"/>
            <w:sz w:val="24"/>
            <w:szCs w:val="28"/>
          </w:rPr>
          <w:delText xml:space="preserve">writing </w:delText>
        </w:r>
      </w:del>
      <w:ins w:id="2141" w:author="Xiaolong Liu" w:date="2022-07-21T02:14:00Z">
        <w:r w:rsidR="0063047E">
          <w:rPr>
            <w:rFonts w:ascii="Times New Roman" w:hAnsi="Times New Roman" w:cs="Times New Roman"/>
            <w:color w:val="000000" w:themeColor="text1"/>
            <w:sz w:val="24"/>
            <w:szCs w:val="28"/>
          </w:rPr>
          <w:t xml:space="preserve">and </w:t>
        </w:r>
      </w:ins>
      <m:oMath>
        <m:sSub>
          <m:sSubPr>
            <m:ctrlPr>
              <w:ins w:id="2142" w:author="Xiaolong Liu" w:date="2022-07-21T02:09:00Z">
                <w:rPr>
                  <w:rFonts w:ascii="Cambria Math" w:hAnsi="Cambria Math" w:cs="Times New Roman"/>
                  <w:i/>
                  <w:sz w:val="24"/>
                  <w:szCs w:val="28"/>
                </w:rPr>
              </w:ins>
            </m:ctrlPr>
          </m:sSubPr>
          <m:e>
            <m:r>
              <w:ins w:id="2143" w:author="Xiaolong Liu" w:date="2022-07-21T02:09:00Z">
                <m:rPr>
                  <m:scr m:val="script"/>
                </m:rPr>
                <w:rPr>
                  <w:rFonts w:ascii="Cambria Math" w:hAnsi="Cambria Math" w:cs="Times New Roman"/>
                  <w:sz w:val="24"/>
                  <w:szCs w:val="28"/>
                </w:rPr>
                <m:t>G</m:t>
              </w:ins>
            </m:r>
          </m:e>
          <m:sub>
            <m:r>
              <w:ins w:id="2144" w:author="Xiaolong Liu" w:date="2022-07-21T02:09:00Z">
                <w:rPr>
                  <w:rFonts w:ascii="Cambria Math" w:hAnsi="Cambria Math" w:cs="Times New Roman"/>
                  <w:sz w:val="24"/>
                  <w:szCs w:val="28"/>
                </w:rPr>
                <m:t>0</m:t>
              </w:ins>
            </m:r>
          </m:sub>
        </m:sSub>
        <m:sSub>
          <m:sSubPr>
            <m:ctrlPr>
              <w:del w:id="2145" w:author="Xiaolong Liu" w:date="2022-07-21T02:09:00Z">
                <w:rPr>
                  <w:rFonts w:ascii="Cambria Math" w:hAnsi="Cambria Math" w:cs="Times New Roman"/>
                  <w:b/>
                  <w:bCs/>
                  <w:i/>
                  <w:sz w:val="24"/>
                  <w:szCs w:val="28"/>
                </w:rPr>
              </w:del>
            </m:ctrlPr>
          </m:sSubPr>
          <m:e>
            <m:r>
              <w:del w:id="2146" w:author="Xiaolong Liu" w:date="2022-07-21T02:09:00Z">
                <m:rPr>
                  <m:sty m:val="bi"/>
                </m:rPr>
                <w:rPr>
                  <w:rFonts w:ascii="Cambria Math" w:hAnsi="Cambria Math" w:cs="Times New Roman"/>
                  <w:sz w:val="24"/>
                  <w:szCs w:val="28"/>
                </w:rPr>
                <m:t>G</m:t>
              </w:del>
            </m:r>
          </m:e>
          <m:sub>
            <m:r>
              <w:del w:id="2147" w:author="Xiaolong Liu" w:date="2022-07-21T02:09:00Z">
                <m:rPr>
                  <m:sty m:val="bi"/>
                </m:rPr>
                <w:rPr>
                  <w:rFonts w:ascii="Cambria Math" w:hAnsi="Cambria Math" w:cs="Times New Roman"/>
                  <w:sz w:val="24"/>
                  <w:szCs w:val="28"/>
                </w:rPr>
                <m:t>0</m:t>
              </w:del>
            </m:r>
          </m:sub>
        </m:sSub>
        <m:d>
          <m:dPr>
            <m:ctrlPr>
              <w:rPr>
                <w:rFonts w:ascii="Cambria Math" w:hAnsi="Cambria Math" w:cs="Times New Roman"/>
                <w:b/>
                <w:bCs/>
                <w:i/>
                <w:sz w:val="24"/>
                <w:szCs w:val="28"/>
              </w:rPr>
            </m:ctrlPr>
          </m:dPr>
          <m:e>
            <m:r>
              <w:rPr>
                <w:rFonts w:ascii="Cambria Math" w:hAnsi="Cambria Math" w:cs="Times New Roman"/>
                <w:sz w:val="24"/>
                <w:szCs w:val="28"/>
              </w:rPr>
              <m:t>0,E</m:t>
            </m:r>
          </m:e>
        </m:d>
      </m:oMath>
      <w:del w:id="2148" w:author="Xiaolong Liu" w:date="2022-07-21T02:13:00Z">
        <w:r w:rsidRPr="002B4446" w:rsidDel="00457C1F">
          <w:rPr>
            <w:rFonts w:ascii="Times New Roman" w:hAnsi="Times New Roman" w:cs="Times New Roman"/>
            <w:color w:val="000000" w:themeColor="text1"/>
            <w:sz w:val="24"/>
            <w:szCs w:val="28"/>
          </w:rPr>
          <w:delText>, and write each element of G0 (</w:delText>
        </w:r>
      </w:del>
      <m:oMath>
        <m:r>
          <w:del w:id="2149" w:author="Xiaolong Liu" w:date="2022-07-21T02:13:00Z">
            <w:rPr>
              <w:rFonts w:ascii="Cambria Math" w:hAnsi="Cambria Math" w:cs="Times New Roman"/>
              <w:color w:val="000000" w:themeColor="text1"/>
              <w:sz w:val="24"/>
              <w:szCs w:val="28"/>
            </w:rPr>
            <m:t>2×2</m:t>
          </w:del>
        </m:r>
      </m:oMath>
      <w:del w:id="2150" w:author="Xiaolong Liu" w:date="2022-07-21T02:13:00Z">
        <w:r w:rsidRPr="002B4446" w:rsidDel="00457C1F">
          <w:rPr>
            <w:rFonts w:ascii="Times New Roman" w:hAnsi="Times New Roman" w:cs="Times New Roman"/>
            <w:color w:val="000000" w:themeColor="text1"/>
            <w:sz w:val="24"/>
            <w:szCs w:val="28"/>
          </w:rPr>
          <w:delText>matrix) separately</w:delText>
        </w:r>
      </w:del>
      <w:ins w:id="2151" w:author="Xiaolong Liu" w:date="2022-07-21T02:14:00Z">
        <w:r w:rsidR="006F311E">
          <w:rPr>
            <w:rFonts w:ascii="Times New Roman" w:hAnsi="Times New Roman" w:cs="Times New Roman"/>
            <w:color w:val="000000" w:themeColor="text1"/>
            <w:sz w:val="24"/>
            <w:szCs w:val="28"/>
          </w:rPr>
          <w:t xml:space="preserve"> to calculate</w:t>
        </w:r>
        <w:r w:rsidR="00E21EB3">
          <w:rPr>
            <w:rFonts w:ascii="Times New Roman" w:hAnsi="Times New Roman" w:cs="Times New Roman"/>
            <w:color w:val="000000" w:themeColor="text1"/>
            <w:sz w:val="24"/>
            <w:szCs w:val="28"/>
          </w:rPr>
          <w:t xml:space="preserve"> the</w:t>
        </w:r>
        <w:r w:rsidR="006F311E">
          <w:rPr>
            <w:rFonts w:ascii="Times New Roman" w:hAnsi="Times New Roman" w:cs="Times New Roman"/>
            <w:color w:val="000000" w:themeColor="text1"/>
            <w:sz w:val="24"/>
            <w:szCs w:val="28"/>
          </w:rPr>
          <w:t xml:space="preserve"> T-matrix</w:t>
        </w:r>
        <w:r w:rsidR="002368A7">
          <w:rPr>
            <w:rFonts w:ascii="Times New Roman" w:hAnsi="Times New Roman" w:cs="Times New Roman"/>
            <w:color w:val="000000" w:themeColor="text1"/>
            <w:sz w:val="24"/>
            <w:szCs w:val="28"/>
          </w:rPr>
          <w:t>:</w:t>
        </w:r>
      </w:ins>
      <w:del w:id="2152" w:author="Xiaolong Liu" w:date="2022-07-21T02:14:00Z">
        <w:r w:rsidRPr="002B4446" w:rsidDel="006F311E">
          <w:rPr>
            <w:rFonts w:ascii="Times New Roman" w:hAnsi="Times New Roman" w:cs="Times New Roman"/>
            <w:color w:val="000000" w:themeColor="text1"/>
            <w:sz w:val="24"/>
            <w:szCs w:val="28"/>
          </w:rPr>
          <w:delText>:</w:delText>
        </w:r>
      </w:del>
    </w:p>
    <w:p w14:paraId="21B2C1F9" w14:textId="77777777" w:rsidR="005D1B58" w:rsidRPr="002B4446" w:rsidRDefault="005D1B58" w:rsidP="005D1B58">
      <w:pPr>
        <w:widowControl/>
        <w:numPr>
          <w:ilvl w:val="0"/>
          <w:numId w:val="1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5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2154" w:author="Xiaolong Liu" w:date="2022-07-21T00:25:00Z">
            <w:rPr>
              <w:rFonts w:ascii="Consolas" w:eastAsia="宋体" w:hAnsi="Consolas" w:cs="宋体"/>
              <w:color w:val="986801"/>
              <w:kern w:val="0"/>
              <w:szCs w:val="21"/>
            </w:rPr>
          </w:rPrChange>
        </w:rPr>
        <w:t>for</w:t>
      </w:r>
      <w:r w:rsidRPr="002B4446">
        <w:rPr>
          <w:rFonts w:ascii="Times New Roman" w:eastAsia="宋体" w:hAnsi="Times New Roman" w:cs="Times New Roman"/>
          <w:color w:val="5C5C5C"/>
          <w:kern w:val="0"/>
          <w:szCs w:val="21"/>
          <w:rPrChange w:id="215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2156" w:author="Xiaolong Liu" w:date="2022-07-21T00:25:00Z">
            <w:rPr>
              <w:rFonts w:ascii="Consolas" w:eastAsia="宋体" w:hAnsi="Consolas" w:cs="宋体"/>
              <w:color w:val="50A14F"/>
              <w:kern w:val="0"/>
              <w:szCs w:val="21"/>
            </w:rPr>
          </w:rPrChange>
        </w:rPr>
        <w:t>k=1:n_E</w:t>
      </w:r>
    </w:p>
    <w:p w14:paraId="61C83FBA" w14:textId="228B9986" w:rsidR="005D1B58" w:rsidRPr="002B4446" w:rsidRDefault="005D1B58" w:rsidP="005D1B58">
      <w:pPr>
        <w:widowControl/>
        <w:numPr>
          <w:ilvl w:val="0"/>
          <w:numId w:val="1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5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5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2159" w:author="Xiaolong Liu" w:date="2022-07-21T00:25:00Z">
            <w:rPr>
              <w:rFonts w:ascii="Consolas" w:eastAsia="宋体" w:hAnsi="Consolas" w:cs="宋体"/>
              <w:color w:val="986801"/>
              <w:kern w:val="0"/>
              <w:szCs w:val="21"/>
            </w:rPr>
          </w:rPrChange>
        </w:rPr>
        <w:t>A</w:t>
      </w:r>
      <w:r w:rsidRPr="002B4446">
        <w:rPr>
          <w:rFonts w:ascii="Times New Roman" w:eastAsia="宋体" w:hAnsi="Times New Roman" w:cs="Times New Roman"/>
          <w:color w:val="5C5C5C"/>
          <w:kern w:val="0"/>
          <w:szCs w:val="21"/>
          <w:rPrChange w:id="2160" w:author="Xiaolong Liu" w:date="2022-07-21T00:25:00Z">
            <w:rPr>
              <w:rFonts w:ascii="Consolas" w:eastAsia="宋体" w:hAnsi="Consolas" w:cs="宋体"/>
              <w:color w:val="5C5C5C"/>
              <w:kern w:val="0"/>
              <w:szCs w:val="21"/>
            </w:rPr>
          </w:rPrChange>
        </w:rPr>
        <w:t> = </w:t>
      </w:r>
      <w:r w:rsidR="00D16157">
        <w:rPr>
          <w:rFonts w:ascii="Times New Roman" w:eastAsia="宋体" w:hAnsi="Times New Roman" w:cs="Times New Roman"/>
          <w:color w:val="50A14F"/>
          <w:kern w:val="0"/>
          <w:szCs w:val="21"/>
        </w:rPr>
        <w:t>U;</w:t>
      </w:r>
    </w:p>
    <w:p w14:paraId="5A41AD58" w14:textId="77777777" w:rsidR="005D1B58" w:rsidRPr="002B4446" w:rsidRDefault="005D1B58" w:rsidP="005D1B58">
      <w:pPr>
        <w:widowControl/>
        <w:numPr>
          <w:ilvl w:val="0"/>
          <w:numId w:val="1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6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62"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2163" w:author="Xiaolong Liu" w:date="2022-07-21T00:25:00Z">
            <w:rPr>
              <w:rFonts w:ascii="Consolas" w:eastAsia="宋体" w:hAnsi="Consolas" w:cs="宋体"/>
              <w:color w:val="986801"/>
              <w:kern w:val="0"/>
              <w:szCs w:val="21"/>
            </w:rPr>
          </w:rPrChange>
        </w:rPr>
        <w:t>B</w:t>
      </w:r>
      <w:r w:rsidRPr="002B4446">
        <w:rPr>
          <w:rFonts w:ascii="Times New Roman" w:eastAsia="宋体" w:hAnsi="Times New Roman" w:cs="Times New Roman"/>
          <w:color w:val="5C5C5C"/>
          <w:kern w:val="0"/>
          <w:szCs w:val="21"/>
          <w:rPrChange w:id="2164"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2165" w:author="Xiaolong Liu" w:date="2022-07-21T00:25:00Z">
            <w:rPr>
              <w:rFonts w:ascii="Consolas" w:eastAsia="宋体" w:hAnsi="Consolas" w:cs="宋体"/>
              <w:color w:val="50A14F"/>
              <w:kern w:val="0"/>
              <w:szCs w:val="21"/>
            </w:rPr>
          </w:rPrChange>
        </w:rPr>
        <w:t>[G11r(sumG_ind,sumG_ind,k),G12r(sumG_ind,sumG_ind,k);...</w:t>
      </w:r>
    </w:p>
    <w:p w14:paraId="24A3DC97" w14:textId="77777777" w:rsidR="005D1B58" w:rsidRPr="002B4446" w:rsidRDefault="005D1B58" w:rsidP="005D1B58">
      <w:pPr>
        <w:widowControl/>
        <w:numPr>
          <w:ilvl w:val="0"/>
          <w:numId w:val="1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6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6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2168" w:author="Xiaolong Liu" w:date="2022-07-21T00:25:00Z">
            <w:rPr>
              <w:rFonts w:ascii="Consolas" w:eastAsia="宋体" w:hAnsi="Consolas" w:cs="宋体"/>
              <w:color w:val="986801"/>
              <w:kern w:val="0"/>
              <w:szCs w:val="21"/>
            </w:rPr>
          </w:rPrChange>
        </w:rPr>
        <w:t>G21r(sumG_ind,sumG_ind,k),G22r(sumG_ind,sumG_ind,k)];</w:t>
      </w:r>
    </w:p>
    <w:p w14:paraId="3D525B9B" w14:textId="77777777" w:rsidR="005D1B58" w:rsidRPr="002B4446" w:rsidRDefault="005D1B58" w:rsidP="005D1B58">
      <w:pPr>
        <w:widowControl/>
        <w:numPr>
          <w:ilvl w:val="0"/>
          <w:numId w:val="1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6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70"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2171" w:author="Xiaolong Liu" w:date="2022-07-21T00:25:00Z">
            <w:rPr>
              <w:rFonts w:ascii="Consolas" w:eastAsia="宋体" w:hAnsi="Consolas" w:cs="宋体"/>
              <w:color w:val="986801"/>
              <w:kern w:val="0"/>
              <w:szCs w:val="21"/>
            </w:rPr>
          </w:rPrChange>
        </w:rPr>
        <w:t>C</w:t>
      </w:r>
      <w:r w:rsidRPr="002B4446">
        <w:rPr>
          <w:rFonts w:ascii="Times New Roman" w:eastAsia="宋体" w:hAnsi="Times New Roman" w:cs="Times New Roman"/>
          <w:color w:val="5C5C5C"/>
          <w:kern w:val="0"/>
          <w:szCs w:val="21"/>
          <w:rPrChange w:id="2172"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2173" w:author="Xiaolong Liu" w:date="2022-07-21T00:25:00Z">
            <w:rPr>
              <w:rFonts w:ascii="Consolas" w:eastAsia="宋体" w:hAnsi="Consolas" w:cs="宋体"/>
              <w:color w:val="50A14F"/>
              <w:kern w:val="0"/>
              <w:szCs w:val="21"/>
            </w:rPr>
          </w:rPrChange>
        </w:rPr>
        <w:t>I - A*B;</w:t>
      </w:r>
    </w:p>
    <w:p w14:paraId="1B911F7B" w14:textId="69BFDBAE" w:rsidR="005D1B58" w:rsidRPr="002B4446" w:rsidRDefault="005D1B58" w:rsidP="005D1B58">
      <w:pPr>
        <w:widowControl/>
        <w:numPr>
          <w:ilvl w:val="0"/>
          <w:numId w:val="1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7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75" w:author="Xiaolong Liu" w:date="2022-07-21T00:25:00Z">
            <w:rPr>
              <w:rFonts w:ascii="Consolas" w:eastAsia="宋体" w:hAnsi="Consolas" w:cs="宋体"/>
              <w:color w:val="5C5C5C"/>
              <w:kern w:val="0"/>
              <w:szCs w:val="21"/>
            </w:rPr>
          </w:rPrChange>
        </w:rPr>
        <w:t>     </w:t>
      </w:r>
      <w:commentRangeStart w:id="2176"/>
      <w:commentRangeStart w:id="2177"/>
      <w:r w:rsidRPr="002B4446">
        <w:rPr>
          <w:rFonts w:ascii="Times New Roman" w:eastAsia="宋体" w:hAnsi="Times New Roman" w:cs="Times New Roman"/>
          <w:color w:val="986801"/>
          <w:kern w:val="0"/>
          <w:szCs w:val="21"/>
          <w:rPrChange w:id="2178" w:author="Xiaolong Liu" w:date="2022-07-21T00:25:00Z">
            <w:rPr>
              <w:rFonts w:ascii="Consolas" w:eastAsia="宋体" w:hAnsi="Consolas" w:cs="宋体"/>
              <w:color w:val="986801"/>
              <w:kern w:val="0"/>
              <w:szCs w:val="21"/>
            </w:rPr>
          </w:rPrChange>
        </w:rPr>
        <w:t>T</w:t>
      </w:r>
      <w:r w:rsidRPr="002B4446">
        <w:rPr>
          <w:rFonts w:ascii="Times New Roman" w:eastAsia="宋体" w:hAnsi="Times New Roman" w:cs="Times New Roman"/>
          <w:color w:val="5C5C5C"/>
          <w:kern w:val="0"/>
          <w:szCs w:val="21"/>
          <w:rPrChange w:id="2179" w:author="Xiaolong Liu" w:date="2022-07-21T00:25:00Z">
            <w:rPr>
              <w:rFonts w:ascii="Consolas" w:eastAsia="宋体" w:hAnsi="Consolas" w:cs="宋体"/>
              <w:color w:val="5C5C5C"/>
              <w:kern w:val="0"/>
              <w:szCs w:val="21"/>
            </w:rPr>
          </w:rPrChange>
        </w:rPr>
        <w:t> = </w:t>
      </w:r>
      <w:r w:rsidR="00DF65E4">
        <w:rPr>
          <w:rFonts w:ascii="Times New Roman" w:eastAsia="宋体" w:hAnsi="Times New Roman" w:cs="Times New Roman"/>
          <w:color w:val="50A14F"/>
          <w:kern w:val="0"/>
          <w:szCs w:val="21"/>
        </w:rPr>
        <w:t>1</w:t>
      </w:r>
      <w:r w:rsidRPr="002B4446">
        <w:rPr>
          <w:rFonts w:ascii="Times New Roman" w:eastAsia="宋体" w:hAnsi="Times New Roman" w:cs="Times New Roman"/>
          <w:color w:val="50A14F"/>
          <w:kern w:val="0"/>
          <w:szCs w:val="21"/>
          <w:rPrChange w:id="2180" w:author="Xiaolong Liu" w:date="2022-07-21T00:25:00Z">
            <w:rPr>
              <w:rFonts w:ascii="Consolas" w:eastAsia="宋体" w:hAnsi="Consolas" w:cs="宋体"/>
              <w:color w:val="50A14F"/>
              <w:kern w:val="0"/>
              <w:szCs w:val="21"/>
            </w:rPr>
          </w:rPrChange>
        </w:rPr>
        <w:t>/C</w:t>
      </w:r>
      <w:commentRangeEnd w:id="2176"/>
      <w:r w:rsidR="00E600CC">
        <w:rPr>
          <w:rStyle w:val="aa"/>
        </w:rPr>
        <w:commentReference w:id="2176"/>
      </w:r>
      <w:commentRangeEnd w:id="2177"/>
      <w:r w:rsidR="009550EF">
        <w:rPr>
          <w:rStyle w:val="aa"/>
        </w:rPr>
        <w:commentReference w:id="2177"/>
      </w:r>
      <w:r w:rsidR="00DF65E4">
        <w:rPr>
          <w:rFonts w:ascii="Times New Roman" w:eastAsia="宋体" w:hAnsi="Times New Roman" w:cs="Times New Roman"/>
          <w:color w:val="50A14F"/>
          <w:kern w:val="0"/>
          <w:szCs w:val="21"/>
        </w:rPr>
        <w:t>*A</w:t>
      </w:r>
      <w:r w:rsidRPr="002B4446">
        <w:rPr>
          <w:rFonts w:ascii="Times New Roman" w:eastAsia="宋体" w:hAnsi="Times New Roman" w:cs="Times New Roman"/>
          <w:color w:val="50A14F"/>
          <w:kern w:val="0"/>
          <w:szCs w:val="21"/>
          <w:rPrChange w:id="2181" w:author="Xiaolong Liu" w:date="2022-07-21T00:25:00Z">
            <w:rPr>
              <w:rFonts w:ascii="Consolas" w:eastAsia="宋体" w:hAnsi="Consolas" w:cs="宋体"/>
              <w:color w:val="50A14F"/>
              <w:kern w:val="0"/>
              <w:szCs w:val="21"/>
            </w:rPr>
          </w:rPrChange>
        </w:rPr>
        <w:t>;</w:t>
      </w:r>
    </w:p>
    <w:p w14:paraId="297160D1" w14:textId="77777777" w:rsidR="005D1B58" w:rsidRPr="002B4446" w:rsidRDefault="005D1B58" w:rsidP="005D1B58">
      <w:pPr>
        <w:widowControl/>
        <w:numPr>
          <w:ilvl w:val="0"/>
          <w:numId w:val="1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8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8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2184" w:author="Xiaolong Liu" w:date="2022-07-21T00:25:00Z">
            <w:rPr>
              <w:rFonts w:ascii="Consolas" w:eastAsia="宋体" w:hAnsi="Consolas" w:cs="宋体"/>
              <w:color w:val="4078F2"/>
              <w:kern w:val="0"/>
              <w:szCs w:val="21"/>
            </w:rPr>
          </w:rPrChange>
        </w:rPr>
        <w:t>T11(k)</w:t>
      </w:r>
      <w:r w:rsidRPr="002B4446">
        <w:rPr>
          <w:rFonts w:ascii="Times New Roman" w:eastAsia="宋体" w:hAnsi="Times New Roman" w:cs="Times New Roman"/>
          <w:color w:val="5C5C5C"/>
          <w:kern w:val="0"/>
          <w:szCs w:val="21"/>
          <w:rPrChange w:id="2185"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2186" w:author="Xiaolong Liu" w:date="2022-07-21T00:25:00Z">
            <w:rPr>
              <w:rFonts w:ascii="Consolas" w:eastAsia="宋体" w:hAnsi="Consolas" w:cs="宋体"/>
              <w:color w:val="50A14F"/>
              <w:kern w:val="0"/>
              <w:szCs w:val="21"/>
            </w:rPr>
          </w:rPrChange>
        </w:rPr>
        <w:t>T(1,1);</w:t>
      </w:r>
    </w:p>
    <w:p w14:paraId="7D9BEF10" w14:textId="77777777" w:rsidR="005D1B58" w:rsidRPr="002B4446" w:rsidRDefault="005D1B58" w:rsidP="005D1B58">
      <w:pPr>
        <w:widowControl/>
        <w:numPr>
          <w:ilvl w:val="0"/>
          <w:numId w:val="1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8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8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2189" w:author="Xiaolong Liu" w:date="2022-07-21T00:25:00Z">
            <w:rPr>
              <w:rFonts w:ascii="Consolas" w:eastAsia="宋体" w:hAnsi="Consolas" w:cs="宋体"/>
              <w:color w:val="4078F2"/>
              <w:kern w:val="0"/>
              <w:szCs w:val="21"/>
            </w:rPr>
          </w:rPrChange>
        </w:rPr>
        <w:t>T12(k)</w:t>
      </w:r>
      <w:r w:rsidRPr="002B4446">
        <w:rPr>
          <w:rFonts w:ascii="Times New Roman" w:eastAsia="宋体" w:hAnsi="Times New Roman" w:cs="Times New Roman"/>
          <w:color w:val="5C5C5C"/>
          <w:kern w:val="0"/>
          <w:szCs w:val="21"/>
          <w:rPrChange w:id="2190"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2191" w:author="Xiaolong Liu" w:date="2022-07-21T00:25:00Z">
            <w:rPr>
              <w:rFonts w:ascii="Consolas" w:eastAsia="宋体" w:hAnsi="Consolas" w:cs="宋体"/>
              <w:color w:val="50A14F"/>
              <w:kern w:val="0"/>
              <w:szCs w:val="21"/>
            </w:rPr>
          </w:rPrChange>
        </w:rPr>
        <w:t>T(1,2);</w:t>
      </w:r>
    </w:p>
    <w:p w14:paraId="622F4168" w14:textId="77777777" w:rsidR="005D1B58" w:rsidRPr="002B4446" w:rsidRDefault="005D1B58" w:rsidP="005D1B58">
      <w:pPr>
        <w:widowControl/>
        <w:numPr>
          <w:ilvl w:val="0"/>
          <w:numId w:val="1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19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9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2194" w:author="Xiaolong Liu" w:date="2022-07-21T00:25:00Z">
            <w:rPr>
              <w:rFonts w:ascii="Consolas" w:eastAsia="宋体" w:hAnsi="Consolas" w:cs="宋体"/>
              <w:color w:val="4078F2"/>
              <w:kern w:val="0"/>
              <w:szCs w:val="21"/>
            </w:rPr>
          </w:rPrChange>
        </w:rPr>
        <w:t>T21(k)</w:t>
      </w:r>
      <w:r w:rsidRPr="002B4446">
        <w:rPr>
          <w:rFonts w:ascii="Times New Roman" w:eastAsia="宋体" w:hAnsi="Times New Roman" w:cs="Times New Roman"/>
          <w:color w:val="5C5C5C"/>
          <w:kern w:val="0"/>
          <w:szCs w:val="21"/>
          <w:rPrChange w:id="2195"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2196" w:author="Xiaolong Liu" w:date="2022-07-21T00:25:00Z">
            <w:rPr>
              <w:rFonts w:ascii="Consolas" w:eastAsia="宋体" w:hAnsi="Consolas" w:cs="宋体"/>
              <w:color w:val="50A14F"/>
              <w:kern w:val="0"/>
              <w:szCs w:val="21"/>
            </w:rPr>
          </w:rPrChange>
        </w:rPr>
        <w:t>T(2,1);</w:t>
      </w:r>
    </w:p>
    <w:p w14:paraId="49ED11B7" w14:textId="77777777" w:rsidR="005D1B58" w:rsidRPr="002B4446" w:rsidRDefault="005D1B58" w:rsidP="005D1B58">
      <w:pPr>
        <w:widowControl/>
        <w:numPr>
          <w:ilvl w:val="0"/>
          <w:numId w:val="1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19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19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2199" w:author="Xiaolong Liu" w:date="2022-07-21T00:25:00Z">
            <w:rPr>
              <w:rFonts w:ascii="Consolas" w:eastAsia="宋体" w:hAnsi="Consolas" w:cs="宋体"/>
              <w:color w:val="4078F2"/>
              <w:kern w:val="0"/>
              <w:szCs w:val="21"/>
            </w:rPr>
          </w:rPrChange>
        </w:rPr>
        <w:t>T22(k)</w:t>
      </w:r>
      <w:r w:rsidRPr="002B4446">
        <w:rPr>
          <w:rFonts w:ascii="Times New Roman" w:eastAsia="宋体" w:hAnsi="Times New Roman" w:cs="Times New Roman"/>
          <w:color w:val="5C5C5C"/>
          <w:kern w:val="0"/>
          <w:szCs w:val="21"/>
          <w:rPrChange w:id="2200"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2201" w:author="Xiaolong Liu" w:date="2022-07-21T00:25:00Z">
            <w:rPr>
              <w:rFonts w:ascii="Consolas" w:eastAsia="宋体" w:hAnsi="Consolas" w:cs="宋体"/>
              <w:color w:val="50A14F"/>
              <w:kern w:val="0"/>
              <w:szCs w:val="21"/>
            </w:rPr>
          </w:rPrChange>
        </w:rPr>
        <w:t>T(2,2);</w:t>
      </w:r>
    </w:p>
    <w:p w14:paraId="65EB6CE7" w14:textId="686F5233" w:rsidR="00993419" w:rsidRPr="002B4446" w:rsidRDefault="005D1B58" w:rsidP="00D12711">
      <w:pPr>
        <w:widowControl/>
        <w:numPr>
          <w:ilvl w:val="0"/>
          <w:numId w:val="1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20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2203" w:author="Xiaolong Liu" w:date="2022-07-21T00:25:00Z">
            <w:rPr>
              <w:rFonts w:ascii="Consolas" w:eastAsia="宋体" w:hAnsi="Consolas" w:cs="宋体"/>
              <w:color w:val="986801"/>
              <w:kern w:val="0"/>
              <w:szCs w:val="21"/>
            </w:rPr>
          </w:rPrChange>
        </w:rPr>
        <w:t>end</w:t>
      </w:r>
    </w:p>
    <w:p w14:paraId="5326CFBE" w14:textId="1C52518F" w:rsidR="00035C7D" w:rsidRPr="00035C7D" w:rsidRDefault="00035C7D">
      <w:pPr>
        <w:pStyle w:val="a7"/>
        <w:ind w:firstLineChars="0" w:firstLine="0"/>
        <w:rPr>
          <w:ins w:id="2204" w:author="Xiaolong Liu" w:date="2022-07-21T02:46:00Z"/>
          <w:rFonts w:ascii="Times New Roman" w:hAnsi="Times New Roman" w:cs="Times New Roman"/>
          <w:color w:val="000000" w:themeColor="text1"/>
          <w:sz w:val="24"/>
          <w:szCs w:val="28"/>
        </w:rPr>
        <w:pPrChange w:id="2205" w:author="Xiaolong Liu" w:date="2022-07-21T02:47:00Z">
          <w:pPr>
            <w:pStyle w:val="a7"/>
            <w:numPr>
              <w:numId w:val="15"/>
            </w:numPr>
            <w:tabs>
              <w:tab w:val="num" w:pos="720"/>
            </w:tabs>
            <w:ind w:left="720" w:firstLineChars="0" w:hanging="360"/>
          </w:pPr>
        </w:pPrChange>
      </w:pPr>
      <w:ins w:id="2206" w:author="Xiaolong Liu" w:date="2022-07-21T02:46:00Z">
        <w:r w:rsidRPr="00035C7D">
          <w:rPr>
            <w:rFonts w:ascii="Times New Roman" w:hAnsi="Times New Roman" w:cs="Times New Roman"/>
            <w:b/>
            <w:bCs/>
            <w:sz w:val="24"/>
            <w:szCs w:val="28"/>
            <w:u w:val="single"/>
          </w:rPr>
          <w:lastRenderedPageBreak/>
          <w:t xml:space="preserve">Calculate the </w:t>
        </w:r>
      </w:ins>
      <w:ins w:id="2207" w:author="Xiaolong Liu" w:date="2022-07-21T02:47:00Z">
        <w:r>
          <w:rPr>
            <w:rFonts w:ascii="Times New Roman" w:hAnsi="Times New Roman" w:cs="Times New Roman"/>
            <w:b/>
            <w:bCs/>
            <w:sz w:val="24"/>
            <w:szCs w:val="28"/>
            <w:u w:val="single"/>
          </w:rPr>
          <w:t xml:space="preserve">BQPI </w:t>
        </w:r>
        <w:r w:rsidRPr="005B584F">
          <w:rPr>
            <w:rFonts w:ascii="Times New Roman" w:hAnsi="Times New Roman" w:cs="Times New Roman"/>
            <w:b/>
            <w:bCs/>
            <w:color w:val="000000" w:themeColor="text1"/>
            <w:sz w:val="24"/>
            <w:szCs w:val="28"/>
            <w:u w:val="single"/>
            <w:rPrChange w:id="2208" w:author="Xiaolong Liu" w:date="2022-07-21T02:47:00Z">
              <w:rPr>
                <w:rFonts w:ascii="Times New Roman" w:hAnsi="Times New Roman" w:cs="Times New Roman"/>
                <w:b/>
                <w:bCs/>
                <w:sz w:val="24"/>
                <w:szCs w:val="28"/>
                <w:u w:val="single"/>
              </w:rPr>
            </w:rPrChange>
          </w:rPr>
          <w:t>pattern</w:t>
        </w:r>
        <w:r w:rsidR="005B584F" w:rsidRPr="005B584F">
          <w:rPr>
            <w:rFonts w:ascii="Times New Roman" w:hAnsi="Times New Roman" w:cs="Times New Roman"/>
            <w:b/>
            <w:bCs/>
            <w:color w:val="000000" w:themeColor="text1"/>
            <w:sz w:val="24"/>
            <w:szCs w:val="28"/>
            <w:u w:val="single"/>
            <w:rPrChange w:id="2209" w:author="Xiaolong Liu" w:date="2022-07-21T02:47:00Z">
              <w:rPr>
                <w:rFonts w:ascii="Times New Roman" w:hAnsi="Times New Roman" w:cs="Times New Roman"/>
                <w:b/>
                <w:bCs/>
                <w:sz w:val="24"/>
                <w:szCs w:val="28"/>
                <w:u w:val="single"/>
              </w:rPr>
            </w:rPrChange>
          </w:rPr>
          <w:t xml:space="preserve"> </w:t>
        </w:r>
      </w:ins>
      <m:oMath>
        <m:r>
          <w:ins w:id="2210" w:author="Xiaolong Liu" w:date="2022-07-21T02:47:00Z">
            <w:rPr>
              <w:rFonts w:ascii="Cambria Math" w:hAnsi="Cambria Math" w:cs="Times New Roman"/>
              <w:color w:val="000000" w:themeColor="text1"/>
              <w:sz w:val="24"/>
              <w:szCs w:val="28"/>
              <w:rPrChange w:id="2211" w:author="Xiaolong Liu" w:date="2022-07-21T02:47:00Z">
                <w:rPr>
                  <w:rFonts w:ascii="Cambria Math" w:hAnsi="Cambria Math" w:cs="Times New Roman"/>
                  <w:color w:val="FF0000"/>
                  <w:sz w:val="24"/>
                  <w:szCs w:val="28"/>
                </w:rPr>
              </w:rPrChange>
            </w:rPr>
            <m:t>δN</m:t>
          </w:ins>
        </m:r>
        <m:d>
          <m:dPr>
            <m:ctrlPr>
              <w:ins w:id="2212" w:author="Xiaolong Liu" w:date="2022-07-21T02:47:00Z">
                <w:rPr>
                  <w:rFonts w:ascii="Cambria Math" w:hAnsi="Cambria Math" w:cs="Times New Roman"/>
                  <w:i/>
                  <w:color w:val="000000" w:themeColor="text1"/>
                  <w:sz w:val="24"/>
                  <w:szCs w:val="28"/>
                </w:rPr>
              </w:ins>
            </m:ctrlPr>
          </m:dPr>
          <m:e>
            <m:r>
              <w:ins w:id="2213" w:author="Xiaolong Liu" w:date="2022-07-21T02:47:00Z">
                <m:rPr>
                  <m:sty m:val="bi"/>
                </m:rPr>
                <w:rPr>
                  <w:rFonts w:ascii="Cambria Math" w:hAnsi="Cambria Math" w:cs="Times New Roman"/>
                  <w:color w:val="000000" w:themeColor="text1"/>
                  <w:sz w:val="24"/>
                  <w:szCs w:val="28"/>
                  <w:rPrChange w:id="2214" w:author="Xiaolong Liu" w:date="2022-07-21T02:47:00Z">
                    <w:rPr>
                      <w:rFonts w:ascii="Cambria Math" w:hAnsi="Cambria Math" w:cs="Times New Roman"/>
                      <w:color w:val="FF0000"/>
                      <w:sz w:val="24"/>
                      <w:szCs w:val="28"/>
                    </w:rPr>
                  </w:rPrChange>
                </w:rPr>
                <m:t>q,</m:t>
              </w:ins>
            </m:r>
            <m:r>
              <w:ins w:id="2215" w:author="Xiaolong Liu" w:date="2022-07-21T02:47:00Z">
                <w:rPr>
                  <w:rFonts w:ascii="Cambria Math" w:hAnsi="Cambria Math" w:cs="Times New Roman"/>
                  <w:color w:val="000000" w:themeColor="text1"/>
                  <w:sz w:val="24"/>
                  <w:szCs w:val="28"/>
                  <w:rPrChange w:id="2216" w:author="Xiaolong Liu" w:date="2022-07-21T02:47:00Z">
                    <w:rPr>
                      <w:rFonts w:ascii="Cambria Math" w:hAnsi="Cambria Math" w:cs="Times New Roman"/>
                      <w:color w:val="FF0000"/>
                      <w:sz w:val="24"/>
                      <w:szCs w:val="28"/>
                    </w:rPr>
                  </w:rPrChange>
                </w:rPr>
                <m:t>E</m:t>
              </w:ins>
            </m:r>
          </m:e>
        </m:d>
      </m:oMath>
    </w:p>
    <w:p w14:paraId="1CBCEA87" w14:textId="77777777" w:rsidR="00035C7D" w:rsidRDefault="00035C7D" w:rsidP="005D1B58">
      <w:pPr>
        <w:rPr>
          <w:ins w:id="2217" w:author="Xiaolong Liu" w:date="2022-07-21T02:46:00Z"/>
          <w:rFonts w:ascii="Times New Roman" w:hAnsi="Times New Roman" w:cs="Times New Roman"/>
          <w:color w:val="FF0000"/>
          <w:sz w:val="24"/>
          <w:szCs w:val="28"/>
        </w:rPr>
      </w:pPr>
    </w:p>
    <w:p w14:paraId="2FE67C23" w14:textId="1A77553F" w:rsidR="005D1B58" w:rsidRPr="00D72543" w:rsidRDefault="005D1B58" w:rsidP="005D1B58">
      <w:pPr>
        <w:rPr>
          <w:rFonts w:ascii="Times New Roman" w:hAnsi="Times New Roman" w:cs="Times New Roman"/>
          <w:sz w:val="24"/>
          <w:szCs w:val="28"/>
        </w:rPr>
      </w:pPr>
      <w:commentRangeStart w:id="2218"/>
      <w:r w:rsidRPr="00D72543">
        <w:rPr>
          <w:rFonts w:ascii="Times New Roman" w:hAnsi="Times New Roman" w:cs="Times New Roman"/>
          <w:sz w:val="24"/>
          <w:szCs w:val="28"/>
        </w:rPr>
        <w:t>Since</w:t>
      </w:r>
    </w:p>
    <w:p w14:paraId="120A0B99" w14:textId="77777777" w:rsidR="00046532" w:rsidRPr="00D72543" w:rsidRDefault="00046532" w:rsidP="00046532">
      <w:pPr>
        <w:rPr>
          <w:ins w:id="2219" w:author="Xiaolong Liu" w:date="2022-07-20T15:02:00Z"/>
          <w:rFonts w:ascii="Times New Roman" w:hAnsi="Times New Roman" w:cs="Times New Roman"/>
          <w:sz w:val="24"/>
          <w:szCs w:val="28"/>
          <w:rPrChange w:id="2220" w:author="Xiaolong Liu" w:date="2022-07-21T00:25:00Z">
            <w:rPr>
              <w:ins w:id="2221" w:author="Xiaolong Liu" w:date="2022-07-20T15:02:00Z"/>
              <w:rFonts w:ascii="Cambria Math" w:hAnsi="Cambria Math" w:cs="Times New Roman"/>
              <w:i/>
              <w:sz w:val="24"/>
              <w:szCs w:val="28"/>
            </w:rPr>
          </w:rPrChange>
        </w:rPr>
      </w:pPr>
      <m:oMathPara>
        <m:oMath>
          <m:r>
            <w:ins w:id="2222" w:author="Xiaolong Liu" w:date="2022-07-20T11:16:00Z">
              <w:rPr>
                <w:rFonts w:ascii="Cambria Math" w:hAnsi="Cambria Math" w:cs="Times New Roman"/>
                <w:sz w:val="24"/>
                <w:szCs w:val="28"/>
              </w:rPr>
              <m:t>δN</m:t>
            </w:ins>
          </m:r>
          <m:d>
            <m:dPr>
              <m:ctrlPr>
                <w:ins w:id="2223" w:author="Xiaolong Liu" w:date="2022-07-20T11:16:00Z">
                  <w:rPr>
                    <w:rFonts w:ascii="Cambria Math" w:hAnsi="Cambria Math" w:cs="Times New Roman"/>
                    <w:i/>
                    <w:sz w:val="24"/>
                    <w:szCs w:val="28"/>
                  </w:rPr>
                </w:ins>
              </m:ctrlPr>
            </m:dPr>
            <m:e>
              <m:r>
                <w:ins w:id="2224" w:author="Xiaolong Liu" w:date="2022-07-20T11:16:00Z">
                  <m:rPr>
                    <m:sty m:val="bi"/>
                  </m:rPr>
                  <w:rPr>
                    <w:rFonts w:ascii="Cambria Math" w:hAnsi="Cambria Math" w:cs="Times New Roman"/>
                    <w:sz w:val="24"/>
                    <w:szCs w:val="28"/>
                  </w:rPr>
                  <m:t>q,</m:t>
                </w:ins>
              </m:r>
              <m:r>
                <w:ins w:id="2225" w:author="Xiaolong Liu" w:date="2022-07-20T11:16:00Z">
                  <w:rPr>
                    <w:rFonts w:ascii="Cambria Math" w:hAnsi="Cambria Math" w:cs="Times New Roman"/>
                    <w:sz w:val="24"/>
                    <w:szCs w:val="28"/>
                  </w:rPr>
                  <m:t>E</m:t>
                </w:ins>
              </m:r>
            </m:e>
          </m:d>
          <m:r>
            <w:ins w:id="2226" w:author="Xiaolong Liu" w:date="2022-07-20T11:16:00Z">
              <w:rPr>
                <w:rFonts w:ascii="Cambria Math" w:hAnsi="Cambria Math" w:cs="Times New Roman"/>
                <w:sz w:val="24"/>
                <w:szCs w:val="28"/>
              </w:rPr>
              <m:t>= -</m:t>
            </w:ins>
          </m:r>
          <m:f>
            <m:fPr>
              <m:ctrlPr>
                <w:ins w:id="2227" w:author="Xiaolong Liu" w:date="2022-07-20T11:16:00Z">
                  <w:rPr>
                    <w:rFonts w:ascii="Cambria Math" w:hAnsi="Cambria Math" w:cs="Times New Roman"/>
                    <w:i/>
                    <w:sz w:val="24"/>
                    <w:szCs w:val="28"/>
                  </w:rPr>
                </w:ins>
              </m:ctrlPr>
            </m:fPr>
            <m:num>
              <m:r>
                <w:ins w:id="2228" w:author="Xiaolong Liu" w:date="2022-07-20T11:16:00Z">
                  <w:rPr>
                    <w:rFonts w:ascii="Cambria Math" w:hAnsi="Cambria Math" w:cs="Times New Roman"/>
                    <w:sz w:val="24"/>
                    <w:szCs w:val="28"/>
                  </w:rPr>
                  <m:t>1</m:t>
                </w:ins>
              </m:r>
            </m:num>
            <m:den>
              <m:r>
                <w:ins w:id="2229" w:author="Xiaolong Liu" w:date="2022-07-20T11:16:00Z">
                  <w:rPr>
                    <w:rFonts w:ascii="Cambria Math" w:hAnsi="Cambria Math" w:cs="Times New Roman"/>
                    <w:sz w:val="24"/>
                    <w:szCs w:val="28"/>
                  </w:rPr>
                  <m:t>π</m:t>
                </w:ins>
              </m:r>
            </m:den>
          </m:f>
          <m:r>
            <w:ins w:id="2230" w:author="Xiaolong Liu" w:date="2022-07-20T11:16:00Z">
              <w:rPr>
                <w:rFonts w:ascii="Cambria Math" w:hAnsi="Cambria Math" w:cs="Times New Roman"/>
                <w:sz w:val="24"/>
                <w:szCs w:val="28"/>
              </w:rPr>
              <m:t xml:space="preserve"> Im </m:t>
            </w:ins>
          </m:r>
          <m:d>
            <m:dPr>
              <m:begChr m:val="["/>
              <m:endChr m:val="]"/>
              <m:ctrlPr>
                <w:ins w:id="2231" w:author="Xiaolong Liu" w:date="2022-07-20T11:16:00Z">
                  <w:rPr>
                    <w:rFonts w:ascii="Cambria Math" w:hAnsi="Cambria Math" w:cs="Times New Roman"/>
                    <w:i/>
                    <w:sz w:val="24"/>
                    <w:szCs w:val="28"/>
                  </w:rPr>
                </w:ins>
              </m:ctrlPr>
            </m:dPr>
            <m:e>
              <m:nary>
                <m:naryPr>
                  <m:chr m:val="∑"/>
                  <m:limLoc m:val="undOvr"/>
                  <m:supHide m:val="1"/>
                  <m:ctrlPr>
                    <w:ins w:id="2232" w:author="Xiaolong Liu" w:date="2022-07-20T11:16:00Z">
                      <w:rPr>
                        <w:rFonts w:ascii="Cambria Math" w:hAnsi="Cambria Math" w:cs="Times New Roman"/>
                        <w:i/>
                        <w:sz w:val="24"/>
                        <w:szCs w:val="28"/>
                      </w:rPr>
                    </w:ins>
                  </m:ctrlPr>
                </m:naryPr>
                <m:sub>
                  <m:r>
                    <w:ins w:id="2233" w:author="Xiaolong Liu" w:date="2022-07-20T11:20:00Z">
                      <m:rPr>
                        <m:sty m:val="bi"/>
                      </m:rPr>
                      <w:rPr>
                        <w:rFonts w:ascii="Cambria Math" w:hAnsi="Cambria Math" w:cs="Times New Roman"/>
                        <w:sz w:val="24"/>
                        <w:szCs w:val="28"/>
                      </w:rPr>
                      <m:t>-</m:t>
                    </w:ins>
                  </m:r>
                  <m:r>
                    <w:ins w:id="2234" w:author="Xiaolong Liu" w:date="2022-07-20T11:16:00Z">
                      <m:rPr>
                        <m:sty m:val="bi"/>
                      </m:rPr>
                      <w:rPr>
                        <w:rFonts w:ascii="Cambria Math" w:hAnsi="Cambria Math" w:cs="Times New Roman"/>
                        <w:sz w:val="24"/>
                        <w:szCs w:val="28"/>
                      </w:rPr>
                      <m:t>k</m:t>
                    </w:ins>
                  </m:r>
                </m:sub>
                <m:sup/>
                <m:e>
                  <m:sSub>
                    <m:sSubPr>
                      <m:ctrlPr>
                        <w:ins w:id="2235" w:author="Xiaolong Liu" w:date="2022-07-20T11:20:00Z">
                          <w:rPr>
                            <w:rFonts w:ascii="Cambria Math" w:hAnsi="Cambria Math" w:cs="Times New Roman"/>
                            <w:i/>
                            <w:sz w:val="24"/>
                            <w:szCs w:val="28"/>
                          </w:rPr>
                        </w:ins>
                      </m:ctrlPr>
                    </m:sSubPr>
                    <m:e>
                      <m:acc>
                        <m:accPr>
                          <m:chr m:val="̃"/>
                          <m:ctrlPr>
                            <w:ins w:id="2236" w:author="Xiaolong Liu" w:date="2022-07-20T11:20:00Z">
                              <w:rPr>
                                <w:rFonts w:ascii="Cambria Math" w:hAnsi="Cambria Math" w:cs="Times New Roman"/>
                                <w:i/>
                                <w:sz w:val="24"/>
                                <w:szCs w:val="28"/>
                              </w:rPr>
                            </w:ins>
                          </m:ctrlPr>
                        </m:accPr>
                        <m:e>
                          <m:r>
                            <w:ins w:id="2237" w:author="Xiaolong Liu" w:date="2022-07-20T11:20:00Z">
                              <w:rPr>
                                <w:rFonts w:ascii="Cambria Math" w:hAnsi="Cambria Math" w:cs="Times New Roman"/>
                                <w:sz w:val="24"/>
                                <w:szCs w:val="28"/>
                              </w:rPr>
                              <m:t>G</m:t>
                            </w:ins>
                          </m:r>
                        </m:e>
                      </m:acc>
                    </m:e>
                    <m:sub>
                      <m:r>
                        <w:ins w:id="2238" w:author="Xiaolong Liu" w:date="2022-07-20T11:20:00Z">
                          <w:rPr>
                            <w:rFonts w:ascii="Cambria Math" w:hAnsi="Cambria Math" w:cs="Times New Roman"/>
                            <w:sz w:val="24"/>
                            <w:szCs w:val="28"/>
                          </w:rPr>
                          <m:t>0</m:t>
                        </w:ins>
                      </m:r>
                    </m:sub>
                  </m:sSub>
                  <m:d>
                    <m:dPr>
                      <m:ctrlPr>
                        <w:ins w:id="2239" w:author="Xiaolong Liu" w:date="2022-07-20T11:20:00Z">
                          <w:rPr>
                            <w:rFonts w:ascii="Cambria Math" w:hAnsi="Cambria Math" w:cs="Times New Roman"/>
                            <w:i/>
                            <w:sz w:val="24"/>
                            <w:szCs w:val="28"/>
                          </w:rPr>
                        </w:ins>
                      </m:ctrlPr>
                    </m:dPr>
                    <m:e>
                      <m:r>
                        <w:ins w:id="2240" w:author="Xiaolong Liu" w:date="2022-07-20T11:20:00Z">
                          <m:rPr>
                            <m:sty m:val="bi"/>
                          </m:rPr>
                          <w:rPr>
                            <w:rFonts w:ascii="Cambria Math" w:hAnsi="Cambria Math" w:cs="Times New Roman"/>
                            <w:sz w:val="24"/>
                            <w:szCs w:val="28"/>
                          </w:rPr>
                          <m:t>-k,</m:t>
                        </w:ins>
                      </m:r>
                      <m:r>
                        <w:ins w:id="2241" w:author="Xiaolong Liu" w:date="2022-07-20T11:20:00Z">
                          <w:rPr>
                            <w:rFonts w:ascii="Cambria Math" w:hAnsi="Cambria Math" w:cs="Times New Roman"/>
                            <w:sz w:val="24"/>
                            <w:szCs w:val="28"/>
                          </w:rPr>
                          <m:t>E</m:t>
                        </w:ins>
                      </m:r>
                    </m:e>
                  </m:d>
                  <m:r>
                    <w:ins w:id="2242" w:author="Xiaolong Liu" w:date="2022-07-20T15:31:00Z">
                      <w:rPr>
                        <w:rFonts w:ascii="Cambria Math" w:hAnsi="Cambria Math" w:cs="Times New Roman"/>
                        <w:sz w:val="24"/>
                        <w:szCs w:val="28"/>
                      </w:rPr>
                      <m:t>T</m:t>
                    </w:ins>
                  </m:r>
                  <m:d>
                    <m:dPr>
                      <m:ctrlPr>
                        <w:ins w:id="2243" w:author="Xiaolong Liu" w:date="2022-07-20T15:31:00Z">
                          <w:rPr>
                            <w:rFonts w:ascii="Cambria Math" w:hAnsi="Cambria Math" w:cs="Times New Roman"/>
                            <w:i/>
                            <w:sz w:val="24"/>
                            <w:szCs w:val="28"/>
                          </w:rPr>
                        </w:ins>
                      </m:ctrlPr>
                    </m:dPr>
                    <m:e>
                      <m:r>
                        <w:ins w:id="2244" w:author="Xiaolong Liu" w:date="2022-07-20T15:31:00Z">
                          <w:rPr>
                            <w:rFonts w:ascii="Cambria Math" w:hAnsi="Cambria Math" w:cs="Times New Roman"/>
                            <w:sz w:val="24"/>
                            <w:szCs w:val="28"/>
                          </w:rPr>
                          <m:t>E</m:t>
                        </w:ins>
                      </m:r>
                    </m:e>
                  </m:d>
                  <m:sSub>
                    <m:sSubPr>
                      <m:ctrlPr>
                        <w:ins w:id="2245" w:author="Xiaolong Liu" w:date="2022-07-20T11:20:00Z">
                          <w:rPr>
                            <w:rFonts w:ascii="Cambria Math" w:hAnsi="Cambria Math" w:cs="Times New Roman"/>
                            <w:i/>
                            <w:sz w:val="24"/>
                            <w:szCs w:val="28"/>
                          </w:rPr>
                        </w:ins>
                      </m:ctrlPr>
                    </m:sSubPr>
                    <m:e>
                      <m:r>
                        <w:ins w:id="2246" w:author="Xiaolong Liu" w:date="2022-07-20T11:20:00Z">
                          <w:rPr>
                            <w:rFonts w:ascii="Cambria Math" w:hAnsi="Cambria Math" w:cs="Times New Roman"/>
                            <w:sz w:val="24"/>
                            <w:szCs w:val="28"/>
                          </w:rPr>
                          <m:t>G</m:t>
                        </w:ins>
                      </m:r>
                    </m:e>
                    <m:sub>
                      <m:r>
                        <w:ins w:id="2247" w:author="Xiaolong Liu" w:date="2022-07-20T11:20:00Z">
                          <w:rPr>
                            <w:rFonts w:ascii="Cambria Math" w:hAnsi="Cambria Math" w:cs="Times New Roman"/>
                            <w:sz w:val="24"/>
                            <w:szCs w:val="28"/>
                          </w:rPr>
                          <m:t>0</m:t>
                        </w:ins>
                      </m:r>
                    </m:sub>
                  </m:sSub>
                  <m:d>
                    <m:dPr>
                      <m:ctrlPr>
                        <w:ins w:id="2248" w:author="Xiaolong Liu" w:date="2022-07-20T11:20:00Z">
                          <w:rPr>
                            <w:rFonts w:ascii="Cambria Math" w:hAnsi="Cambria Math" w:cs="Times New Roman"/>
                            <w:i/>
                            <w:sz w:val="24"/>
                            <w:szCs w:val="28"/>
                          </w:rPr>
                        </w:ins>
                      </m:ctrlPr>
                    </m:dPr>
                    <m:e>
                      <m:r>
                        <w:ins w:id="2249" w:author="Xiaolong Liu" w:date="2022-07-20T11:20:00Z">
                          <m:rPr>
                            <m:sty m:val="bi"/>
                          </m:rPr>
                          <w:rPr>
                            <w:rFonts w:ascii="Cambria Math" w:hAnsi="Cambria Math" w:cs="Times New Roman"/>
                            <w:sz w:val="24"/>
                            <w:szCs w:val="28"/>
                          </w:rPr>
                          <m:t>q</m:t>
                        </w:ins>
                      </m:r>
                      <m:r>
                        <m:rPr>
                          <m:sty m:val="bi"/>
                        </m:rPr>
                        <w:rPr>
                          <w:rFonts w:ascii="Cambria Math" w:hAnsi="Cambria Math" w:cs="Times New Roman"/>
                          <w:sz w:val="24"/>
                          <w:szCs w:val="28"/>
                        </w:rPr>
                        <m:t>-k</m:t>
                      </m:r>
                      <m:r>
                        <w:ins w:id="2250" w:author="Xiaolong Liu" w:date="2022-07-20T11:20:00Z">
                          <m:rPr>
                            <m:sty m:val="bi"/>
                          </m:rPr>
                          <w:rPr>
                            <w:rFonts w:ascii="Cambria Math" w:hAnsi="Cambria Math" w:cs="Times New Roman"/>
                            <w:sz w:val="24"/>
                            <w:szCs w:val="28"/>
                          </w:rPr>
                          <m:t>,</m:t>
                        </w:ins>
                      </m:r>
                      <m:r>
                        <w:ins w:id="2251" w:author="Xiaolong Liu" w:date="2022-07-20T11:20:00Z">
                          <w:rPr>
                            <w:rFonts w:ascii="Cambria Math" w:hAnsi="Cambria Math" w:cs="Times New Roman"/>
                            <w:sz w:val="24"/>
                            <w:szCs w:val="28"/>
                          </w:rPr>
                          <m:t>E</m:t>
                        </w:ins>
                      </m:r>
                    </m:e>
                  </m:d>
                </m:e>
              </m:nary>
            </m:e>
          </m:d>
          <m:r>
            <w:ins w:id="2252" w:author="Xiaolong Liu" w:date="2022-07-20T11:20:00Z">
              <w:rPr>
                <w:rFonts w:ascii="Cambria Math" w:hAnsi="Cambria Math" w:cs="Times New Roman"/>
                <w:sz w:val="24"/>
                <w:szCs w:val="28"/>
              </w:rPr>
              <m:t>=-</m:t>
            </w:ins>
          </m:r>
          <m:f>
            <m:fPr>
              <m:ctrlPr>
                <w:ins w:id="2253" w:author="Xiaolong Liu" w:date="2022-07-20T11:20:00Z">
                  <w:rPr>
                    <w:rFonts w:ascii="Cambria Math" w:hAnsi="Cambria Math" w:cs="Times New Roman"/>
                    <w:i/>
                    <w:sz w:val="24"/>
                    <w:szCs w:val="28"/>
                  </w:rPr>
                </w:ins>
              </m:ctrlPr>
            </m:fPr>
            <m:num>
              <m:r>
                <w:ins w:id="2254" w:author="Xiaolong Liu" w:date="2022-07-20T11:20:00Z">
                  <w:rPr>
                    <w:rFonts w:ascii="Cambria Math" w:hAnsi="Cambria Math" w:cs="Times New Roman"/>
                    <w:sz w:val="24"/>
                    <w:szCs w:val="28"/>
                  </w:rPr>
                  <m:t>1</m:t>
                </w:ins>
              </m:r>
            </m:num>
            <m:den>
              <m:r>
                <w:ins w:id="2255" w:author="Xiaolong Liu" w:date="2022-07-20T11:20:00Z">
                  <w:rPr>
                    <w:rFonts w:ascii="Cambria Math" w:hAnsi="Cambria Math" w:cs="Times New Roman"/>
                    <w:sz w:val="24"/>
                    <w:szCs w:val="28"/>
                  </w:rPr>
                  <m:t>π</m:t>
                </w:ins>
              </m:r>
            </m:den>
          </m:f>
          <m:r>
            <w:ins w:id="2256" w:author="Xiaolong Liu" w:date="2022-07-20T11:20:00Z">
              <w:rPr>
                <w:rFonts w:ascii="Cambria Math" w:hAnsi="Cambria Math" w:cs="Times New Roman"/>
                <w:sz w:val="24"/>
                <w:szCs w:val="28"/>
              </w:rPr>
              <m:t xml:space="preserve"> Im </m:t>
            </w:ins>
          </m:r>
          <m:d>
            <m:dPr>
              <m:begChr m:val="["/>
              <m:endChr m:val="]"/>
              <m:ctrlPr>
                <w:ins w:id="2257" w:author="Xiaolong Liu" w:date="2022-07-20T11:20:00Z">
                  <w:rPr>
                    <w:rFonts w:ascii="Cambria Math" w:hAnsi="Cambria Math" w:cs="Times New Roman"/>
                    <w:i/>
                    <w:sz w:val="24"/>
                    <w:szCs w:val="28"/>
                  </w:rPr>
                </w:ins>
              </m:ctrlPr>
            </m:dPr>
            <m:e>
              <m:nary>
                <m:naryPr>
                  <m:chr m:val="∑"/>
                  <m:limLoc m:val="undOvr"/>
                  <m:supHide m:val="1"/>
                  <m:ctrlPr>
                    <w:ins w:id="2258" w:author="Xiaolong Liu" w:date="2022-07-20T11:20:00Z">
                      <w:rPr>
                        <w:rFonts w:ascii="Cambria Math" w:hAnsi="Cambria Math" w:cs="Times New Roman"/>
                        <w:i/>
                        <w:sz w:val="24"/>
                        <w:szCs w:val="28"/>
                      </w:rPr>
                    </w:ins>
                  </m:ctrlPr>
                </m:naryPr>
                <m:sub>
                  <m:r>
                    <w:ins w:id="2259" w:author="Xiaolong Liu" w:date="2022-07-20T11:21:00Z">
                      <m:rPr>
                        <m:sty m:val="bi"/>
                      </m:rPr>
                      <w:rPr>
                        <w:rFonts w:ascii="Cambria Math" w:hAnsi="Cambria Math" w:cs="Times New Roman"/>
                        <w:sz w:val="24"/>
                        <w:szCs w:val="28"/>
                      </w:rPr>
                      <m:t>k</m:t>
                    </w:ins>
                  </m:r>
                </m:sub>
                <m:sup/>
                <m:e>
                  <m:sSub>
                    <m:sSubPr>
                      <m:ctrlPr>
                        <w:ins w:id="2260" w:author="Xiaolong Liu" w:date="2022-07-20T11:20:00Z">
                          <w:rPr>
                            <w:rFonts w:ascii="Cambria Math" w:hAnsi="Cambria Math" w:cs="Times New Roman"/>
                            <w:i/>
                            <w:sz w:val="24"/>
                            <w:szCs w:val="28"/>
                          </w:rPr>
                        </w:ins>
                      </m:ctrlPr>
                    </m:sSubPr>
                    <m:e>
                      <m:acc>
                        <m:accPr>
                          <m:chr m:val="̃"/>
                          <m:ctrlPr>
                            <w:ins w:id="2261" w:author="Xiaolong Liu" w:date="2022-07-20T11:20:00Z">
                              <w:rPr>
                                <w:rFonts w:ascii="Cambria Math" w:hAnsi="Cambria Math" w:cs="Times New Roman"/>
                                <w:i/>
                                <w:sz w:val="24"/>
                                <w:szCs w:val="28"/>
                              </w:rPr>
                            </w:ins>
                          </m:ctrlPr>
                        </m:accPr>
                        <m:e>
                          <m:r>
                            <w:ins w:id="2262" w:author="Xiaolong Liu" w:date="2022-07-20T11:20:00Z">
                              <w:rPr>
                                <w:rFonts w:ascii="Cambria Math" w:hAnsi="Cambria Math" w:cs="Times New Roman"/>
                                <w:sz w:val="24"/>
                                <w:szCs w:val="28"/>
                              </w:rPr>
                              <m:t>G</m:t>
                            </w:ins>
                          </m:r>
                        </m:e>
                      </m:acc>
                    </m:e>
                    <m:sub>
                      <m:r>
                        <w:ins w:id="2263" w:author="Xiaolong Liu" w:date="2022-07-20T11:20:00Z">
                          <w:rPr>
                            <w:rFonts w:ascii="Cambria Math" w:hAnsi="Cambria Math" w:cs="Times New Roman"/>
                            <w:sz w:val="24"/>
                            <w:szCs w:val="28"/>
                          </w:rPr>
                          <m:t>0</m:t>
                        </w:ins>
                      </m:r>
                    </m:sub>
                  </m:sSub>
                  <m:d>
                    <m:dPr>
                      <m:ctrlPr>
                        <w:ins w:id="2264" w:author="Xiaolong Liu" w:date="2022-07-20T11:20:00Z">
                          <w:rPr>
                            <w:rFonts w:ascii="Cambria Math" w:hAnsi="Cambria Math" w:cs="Times New Roman"/>
                            <w:i/>
                            <w:sz w:val="24"/>
                            <w:szCs w:val="28"/>
                          </w:rPr>
                        </w:ins>
                      </m:ctrlPr>
                    </m:dPr>
                    <m:e>
                      <m:r>
                        <w:ins w:id="2265" w:author="Xiaolong Liu" w:date="2022-07-20T11:20:00Z">
                          <m:rPr>
                            <m:sty m:val="bi"/>
                          </m:rPr>
                          <w:rPr>
                            <w:rFonts w:ascii="Cambria Math" w:hAnsi="Cambria Math" w:cs="Times New Roman"/>
                            <w:sz w:val="24"/>
                            <w:szCs w:val="28"/>
                          </w:rPr>
                          <m:t>k,</m:t>
                        </w:ins>
                      </m:r>
                      <m:r>
                        <w:ins w:id="2266" w:author="Xiaolong Liu" w:date="2022-07-20T11:20:00Z">
                          <w:rPr>
                            <w:rFonts w:ascii="Cambria Math" w:hAnsi="Cambria Math" w:cs="Times New Roman"/>
                            <w:sz w:val="24"/>
                            <w:szCs w:val="28"/>
                          </w:rPr>
                          <m:t>E</m:t>
                        </w:ins>
                      </m:r>
                    </m:e>
                  </m:d>
                  <m:r>
                    <w:ins w:id="2267" w:author="Xiaolong Liu" w:date="2022-07-20T15:31:00Z">
                      <w:rPr>
                        <w:rFonts w:ascii="Cambria Math" w:hAnsi="Cambria Math" w:cs="Times New Roman"/>
                        <w:sz w:val="24"/>
                        <w:szCs w:val="28"/>
                      </w:rPr>
                      <m:t>T</m:t>
                    </w:ins>
                  </m:r>
                  <m:d>
                    <m:dPr>
                      <m:ctrlPr>
                        <w:ins w:id="2268" w:author="Xiaolong Liu" w:date="2022-07-20T15:31:00Z">
                          <w:rPr>
                            <w:rFonts w:ascii="Cambria Math" w:hAnsi="Cambria Math" w:cs="Times New Roman"/>
                            <w:i/>
                            <w:sz w:val="24"/>
                            <w:szCs w:val="28"/>
                          </w:rPr>
                        </w:ins>
                      </m:ctrlPr>
                    </m:dPr>
                    <m:e>
                      <m:r>
                        <w:ins w:id="2269" w:author="Xiaolong Liu" w:date="2022-07-20T15:31:00Z">
                          <w:rPr>
                            <w:rFonts w:ascii="Cambria Math" w:hAnsi="Cambria Math" w:cs="Times New Roman"/>
                            <w:sz w:val="24"/>
                            <w:szCs w:val="28"/>
                          </w:rPr>
                          <m:t>E</m:t>
                        </w:ins>
                      </m:r>
                    </m:e>
                  </m:d>
                  <m:sSub>
                    <m:sSubPr>
                      <m:ctrlPr>
                        <w:ins w:id="2270" w:author="Xiaolong Liu" w:date="2022-07-20T11:20:00Z">
                          <w:rPr>
                            <w:rFonts w:ascii="Cambria Math" w:hAnsi="Cambria Math" w:cs="Times New Roman"/>
                            <w:i/>
                            <w:sz w:val="24"/>
                            <w:szCs w:val="28"/>
                          </w:rPr>
                        </w:ins>
                      </m:ctrlPr>
                    </m:sSubPr>
                    <m:e>
                      <m:r>
                        <w:ins w:id="2271" w:author="Xiaolong Liu" w:date="2022-07-20T11:20:00Z">
                          <w:rPr>
                            <w:rFonts w:ascii="Cambria Math" w:hAnsi="Cambria Math" w:cs="Times New Roman"/>
                            <w:sz w:val="24"/>
                            <w:szCs w:val="28"/>
                          </w:rPr>
                          <m:t>G</m:t>
                        </w:ins>
                      </m:r>
                    </m:e>
                    <m:sub>
                      <m:r>
                        <w:ins w:id="2272" w:author="Xiaolong Liu" w:date="2022-07-20T11:20:00Z">
                          <w:rPr>
                            <w:rFonts w:ascii="Cambria Math" w:hAnsi="Cambria Math" w:cs="Times New Roman"/>
                            <w:sz w:val="24"/>
                            <w:szCs w:val="28"/>
                          </w:rPr>
                          <m:t>0</m:t>
                        </w:ins>
                      </m:r>
                    </m:sub>
                  </m:sSub>
                  <m:d>
                    <m:dPr>
                      <m:ctrlPr>
                        <w:ins w:id="2273" w:author="Xiaolong Liu" w:date="2022-07-20T11:20:00Z">
                          <w:rPr>
                            <w:rFonts w:ascii="Cambria Math" w:hAnsi="Cambria Math" w:cs="Times New Roman"/>
                            <w:i/>
                            <w:sz w:val="24"/>
                            <w:szCs w:val="28"/>
                          </w:rPr>
                        </w:ins>
                      </m:ctrlPr>
                    </m:dPr>
                    <m:e>
                      <m:r>
                        <w:ins w:id="2274" w:author="Xiaolong Liu" w:date="2022-07-20T11:20:00Z">
                          <m:rPr>
                            <m:sty m:val="bi"/>
                          </m:rPr>
                          <w:rPr>
                            <w:rFonts w:ascii="Cambria Math" w:hAnsi="Cambria Math" w:cs="Times New Roman"/>
                            <w:sz w:val="24"/>
                            <w:szCs w:val="28"/>
                          </w:rPr>
                          <m:t>q-</m:t>
                        </w:ins>
                      </m:r>
                      <m:r>
                        <w:ins w:id="2275" w:author="Xiaolong Liu" w:date="2022-07-20T11:21:00Z">
                          <m:rPr>
                            <m:sty m:val="bi"/>
                          </m:rPr>
                          <w:rPr>
                            <w:rFonts w:ascii="Cambria Math" w:hAnsi="Cambria Math" w:cs="Times New Roman"/>
                            <w:sz w:val="24"/>
                            <w:szCs w:val="28"/>
                          </w:rPr>
                          <m:t>k</m:t>
                        </w:ins>
                      </m:r>
                      <m:r>
                        <w:ins w:id="2276" w:author="Xiaolong Liu" w:date="2022-07-20T11:20:00Z">
                          <m:rPr>
                            <m:sty m:val="bi"/>
                          </m:rPr>
                          <w:rPr>
                            <w:rFonts w:ascii="Cambria Math" w:hAnsi="Cambria Math" w:cs="Times New Roman"/>
                            <w:sz w:val="24"/>
                            <w:szCs w:val="28"/>
                          </w:rPr>
                          <m:t>,</m:t>
                        </w:ins>
                      </m:r>
                      <m:r>
                        <w:ins w:id="2277" w:author="Xiaolong Liu" w:date="2022-07-20T11:20:00Z">
                          <w:rPr>
                            <w:rFonts w:ascii="Cambria Math" w:hAnsi="Cambria Math" w:cs="Times New Roman"/>
                            <w:sz w:val="24"/>
                            <w:szCs w:val="28"/>
                          </w:rPr>
                          <m:t>E</m:t>
                        </w:ins>
                      </m:r>
                    </m:e>
                  </m:d>
                </m:e>
              </m:nary>
            </m:e>
          </m:d>
          <m:r>
            <w:ins w:id="2278" w:author="Xiaolong Liu" w:date="2022-07-20T15:01:00Z">
              <w:rPr>
                <w:rFonts w:ascii="Cambria Math" w:hAnsi="Cambria Math" w:cs="Times New Roman"/>
                <w:sz w:val="24"/>
                <w:szCs w:val="28"/>
              </w:rPr>
              <m:t>=-</m:t>
            </w:ins>
          </m:r>
          <m:f>
            <m:fPr>
              <m:ctrlPr>
                <w:ins w:id="2279" w:author="Xiaolong Liu" w:date="2022-07-20T15:01:00Z">
                  <w:rPr>
                    <w:rFonts w:ascii="Cambria Math" w:hAnsi="Cambria Math" w:cs="Times New Roman"/>
                    <w:i/>
                    <w:sz w:val="24"/>
                    <w:szCs w:val="28"/>
                  </w:rPr>
                </w:ins>
              </m:ctrlPr>
            </m:fPr>
            <m:num>
              <m:r>
                <w:ins w:id="2280" w:author="Xiaolong Liu" w:date="2022-07-20T15:01:00Z">
                  <w:rPr>
                    <w:rFonts w:ascii="Cambria Math" w:hAnsi="Cambria Math" w:cs="Times New Roman"/>
                    <w:sz w:val="24"/>
                    <w:szCs w:val="28"/>
                  </w:rPr>
                  <m:t>1</m:t>
                </w:ins>
              </m:r>
            </m:num>
            <m:den>
              <m:r>
                <w:ins w:id="2281" w:author="Xiaolong Liu" w:date="2022-07-20T15:01:00Z">
                  <w:rPr>
                    <w:rFonts w:ascii="Cambria Math" w:hAnsi="Cambria Math" w:cs="Times New Roman"/>
                    <w:sz w:val="24"/>
                    <w:szCs w:val="28"/>
                  </w:rPr>
                  <m:t>π</m:t>
                </w:ins>
              </m:r>
            </m:den>
          </m:f>
          <m:r>
            <w:ins w:id="2282" w:author="Xiaolong Liu" w:date="2022-07-20T15:01:00Z">
              <w:rPr>
                <w:rFonts w:ascii="Cambria Math" w:hAnsi="Cambria Math" w:cs="Times New Roman"/>
                <w:sz w:val="24"/>
                <w:szCs w:val="28"/>
              </w:rPr>
              <m:t xml:space="preserve"> Im </m:t>
            </w:ins>
          </m:r>
          <m:d>
            <m:dPr>
              <m:begChr m:val="["/>
              <m:endChr m:val="]"/>
              <m:ctrlPr>
                <w:ins w:id="2283" w:author="Xiaolong Liu" w:date="2022-07-20T15:01:00Z">
                  <w:rPr>
                    <w:rFonts w:ascii="Cambria Math" w:hAnsi="Cambria Math" w:cs="Times New Roman"/>
                    <w:i/>
                    <w:sz w:val="24"/>
                    <w:szCs w:val="28"/>
                  </w:rPr>
                </w:ins>
              </m:ctrlPr>
            </m:dPr>
            <m:e>
              <m:r>
                <w:ins w:id="2284" w:author="Xiaolong Liu" w:date="2022-07-20T15:01:00Z">
                  <m:rPr>
                    <m:scr m:val="script"/>
                  </m:rPr>
                  <w:rPr>
                    <w:rFonts w:ascii="Cambria Math" w:hAnsi="Cambria Math" w:cs="Times New Roman"/>
                    <w:sz w:val="24"/>
                    <w:szCs w:val="28"/>
                  </w:rPr>
                  <m:t>F</m:t>
                </w:ins>
              </m:r>
              <m:d>
                <m:dPr>
                  <m:begChr m:val="{"/>
                  <m:endChr m:val="}"/>
                  <m:ctrlPr>
                    <w:ins w:id="2285" w:author="Xiaolong Liu" w:date="2022-07-20T15:03:00Z">
                      <w:rPr>
                        <w:rFonts w:ascii="Cambria Math" w:hAnsi="Cambria Math" w:cs="Times New Roman"/>
                        <w:i/>
                        <w:sz w:val="24"/>
                        <w:szCs w:val="28"/>
                      </w:rPr>
                    </w:ins>
                  </m:ctrlPr>
                </m:dPr>
                <m:e>
                  <m:sSup>
                    <m:sSupPr>
                      <m:ctrlPr>
                        <w:ins w:id="2286" w:author="Xiaolong Liu" w:date="2022-07-20T15:03:00Z">
                          <w:rPr>
                            <w:rFonts w:ascii="Cambria Math" w:hAnsi="Cambria Math" w:cs="Times New Roman"/>
                            <w:i/>
                            <w:sz w:val="24"/>
                            <w:szCs w:val="28"/>
                          </w:rPr>
                        </w:ins>
                      </m:ctrlPr>
                    </m:sSupPr>
                    <m:e>
                      <m:r>
                        <w:ins w:id="2287" w:author="Xiaolong Liu" w:date="2022-07-20T15:03:00Z">
                          <m:rPr>
                            <m:scr m:val="script"/>
                          </m:rPr>
                          <w:rPr>
                            <w:rFonts w:ascii="Cambria Math" w:hAnsi="Cambria Math" w:cs="Times New Roman"/>
                            <w:sz w:val="24"/>
                            <w:szCs w:val="28"/>
                          </w:rPr>
                          <m:t>F</m:t>
                        </w:ins>
                      </m:r>
                    </m:e>
                    <m:sup>
                      <m:r>
                        <w:ins w:id="2288" w:author="Xiaolong Liu" w:date="2022-07-20T15:03:00Z">
                          <w:rPr>
                            <w:rFonts w:ascii="Cambria Math" w:hAnsi="Cambria Math" w:cs="Times New Roman"/>
                            <w:sz w:val="24"/>
                            <w:szCs w:val="28"/>
                          </w:rPr>
                          <m:t>-1</m:t>
                        </w:ins>
                      </m:r>
                    </m:sup>
                  </m:sSup>
                  <m:d>
                    <m:dPr>
                      <m:begChr m:val="["/>
                      <m:endChr m:val="]"/>
                      <m:ctrlPr>
                        <w:ins w:id="2289" w:author="Xiaolong Liu" w:date="2022-07-20T15:03:00Z">
                          <w:rPr>
                            <w:rFonts w:ascii="Cambria Math" w:hAnsi="Cambria Math" w:cs="Times New Roman"/>
                            <w:i/>
                            <w:sz w:val="24"/>
                            <w:szCs w:val="28"/>
                          </w:rPr>
                        </w:ins>
                      </m:ctrlPr>
                    </m:dPr>
                    <m:e>
                      <m:nary>
                        <m:naryPr>
                          <m:chr m:val="∑"/>
                          <m:limLoc m:val="undOvr"/>
                          <m:supHide m:val="1"/>
                          <m:ctrlPr>
                            <w:ins w:id="2290" w:author="Xiaolong Liu" w:date="2022-07-20T15:03:00Z">
                              <w:rPr>
                                <w:rFonts w:ascii="Cambria Math" w:hAnsi="Cambria Math" w:cs="Times New Roman"/>
                                <w:i/>
                                <w:sz w:val="24"/>
                                <w:szCs w:val="28"/>
                              </w:rPr>
                            </w:ins>
                          </m:ctrlPr>
                        </m:naryPr>
                        <m:sub>
                          <m:r>
                            <w:ins w:id="2291" w:author="Xiaolong Liu" w:date="2022-07-20T15:03:00Z">
                              <m:rPr>
                                <m:sty m:val="bi"/>
                              </m:rPr>
                              <w:rPr>
                                <w:rFonts w:ascii="Cambria Math" w:hAnsi="Cambria Math" w:cs="Times New Roman"/>
                                <w:sz w:val="24"/>
                                <w:szCs w:val="28"/>
                              </w:rPr>
                              <m:t>k</m:t>
                            </w:ins>
                          </m:r>
                        </m:sub>
                        <m:sup/>
                        <m:e>
                          <m:sSub>
                            <m:sSubPr>
                              <m:ctrlPr>
                                <w:ins w:id="2292" w:author="Xiaolong Liu" w:date="2022-07-20T15:03:00Z">
                                  <w:rPr>
                                    <w:rFonts w:ascii="Cambria Math" w:hAnsi="Cambria Math" w:cs="Times New Roman"/>
                                    <w:i/>
                                    <w:sz w:val="24"/>
                                    <w:szCs w:val="28"/>
                                  </w:rPr>
                                </w:ins>
                              </m:ctrlPr>
                            </m:sSubPr>
                            <m:e>
                              <m:acc>
                                <m:accPr>
                                  <m:chr m:val="̃"/>
                                  <m:ctrlPr>
                                    <w:ins w:id="2293" w:author="Xiaolong Liu" w:date="2022-07-20T15:03:00Z">
                                      <w:rPr>
                                        <w:rFonts w:ascii="Cambria Math" w:hAnsi="Cambria Math" w:cs="Times New Roman"/>
                                        <w:i/>
                                        <w:sz w:val="24"/>
                                        <w:szCs w:val="28"/>
                                      </w:rPr>
                                    </w:ins>
                                  </m:ctrlPr>
                                </m:accPr>
                                <m:e>
                                  <m:r>
                                    <w:ins w:id="2294" w:author="Xiaolong Liu" w:date="2022-07-20T15:03:00Z">
                                      <w:rPr>
                                        <w:rFonts w:ascii="Cambria Math" w:hAnsi="Cambria Math" w:cs="Times New Roman"/>
                                        <w:sz w:val="24"/>
                                        <w:szCs w:val="28"/>
                                      </w:rPr>
                                      <m:t>G</m:t>
                                    </w:ins>
                                  </m:r>
                                </m:e>
                              </m:acc>
                            </m:e>
                            <m:sub>
                              <m:r>
                                <w:ins w:id="2295" w:author="Xiaolong Liu" w:date="2022-07-20T15:03:00Z">
                                  <w:rPr>
                                    <w:rFonts w:ascii="Cambria Math" w:hAnsi="Cambria Math" w:cs="Times New Roman"/>
                                    <w:sz w:val="24"/>
                                    <w:szCs w:val="28"/>
                                  </w:rPr>
                                  <m:t>0</m:t>
                                </w:ins>
                              </m:r>
                            </m:sub>
                          </m:sSub>
                          <m:d>
                            <m:dPr>
                              <m:ctrlPr>
                                <w:ins w:id="2296" w:author="Xiaolong Liu" w:date="2022-07-20T15:03:00Z">
                                  <w:rPr>
                                    <w:rFonts w:ascii="Cambria Math" w:hAnsi="Cambria Math" w:cs="Times New Roman"/>
                                    <w:i/>
                                    <w:sz w:val="24"/>
                                    <w:szCs w:val="28"/>
                                  </w:rPr>
                                </w:ins>
                              </m:ctrlPr>
                            </m:dPr>
                            <m:e>
                              <m:r>
                                <w:ins w:id="2297" w:author="Xiaolong Liu" w:date="2022-07-20T15:03:00Z">
                                  <m:rPr>
                                    <m:sty m:val="bi"/>
                                  </m:rPr>
                                  <w:rPr>
                                    <w:rFonts w:ascii="Cambria Math" w:hAnsi="Cambria Math" w:cs="Times New Roman"/>
                                    <w:sz w:val="24"/>
                                    <w:szCs w:val="28"/>
                                  </w:rPr>
                                  <m:t>k,</m:t>
                                </w:ins>
                              </m:r>
                              <m:r>
                                <w:ins w:id="2298" w:author="Xiaolong Liu" w:date="2022-07-20T15:03:00Z">
                                  <w:rPr>
                                    <w:rFonts w:ascii="Cambria Math" w:hAnsi="Cambria Math" w:cs="Times New Roman"/>
                                    <w:sz w:val="24"/>
                                    <w:szCs w:val="28"/>
                                  </w:rPr>
                                  <m:t>E</m:t>
                                </w:ins>
                              </m:r>
                            </m:e>
                          </m:d>
                          <m:r>
                            <w:ins w:id="2299" w:author="Xiaolong Liu" w:date="2022-07-20T15:31:00Z">
                              <w:rPr>
                                <w:rFonts w:ascii="Cambria Math" w:hAnsi="Cambria Math" w:cs="Times New Roman"/>
                                <w:sz w:val="24"/>
                                <w:szCs w:val="28"/>
                              </w:rPr>
                              <m:t>T</m:t>
                            </w:ins>
                          </m:r>
                          <m:d>
                            <m:dPr>
                              <m:ctrlPr>
                                <w:ins w:id="2300" w:author="Xiaolong Liu" w:date="2022-07-20T15:31:00Z">
                                  <w:rPr>
                                    <w:rFonts w:ascii="Cambria Math" w:hAnsi="Cambria Math" w:cs="Times New Roman"/>
                                    <w:i/>
                                    <w:sz w:val="24"/>
                                    <w:szCs w:val="28"/>
                                  </w:rPr>
                                </w:ins>
                              </m:ctrlPr>
                            </m:dPr>
                            <m:e>
                              <m:r>
                                <w:ins w:id="2301" w:author="Xiaolong Liu" w:date="2022-07-20T15:31:00Z">
                                  <w:rPr>
                                    <w:rFonts w:ascii="Cambria Math" w:hAnsi="Cambria Math" w:cs="Times New Roman"/>
                                    <w:sz w:val="24"/>
                                    <w:szCs w:val="28"/>
                                  </w:rPr>
                                  <m:t>E</m:t>
                                </w:ins>
                              </m:r>
                            </m:e>
                          </m:d>
                          <m:sSub>
                            <m:sSubPr>
                              <m:ctrlPr>
                                <w:ins w:id="2302" w:author="Xiaolong Liu" w:date="2022-07-20T15:03:00Z">
                                  <w:rPr>
                                    <w:rFonts w:ascii="Cambria Math" w:hAnsi="Cambria Math" w:cs="Times New Roman"/>
                                    <w:i/>
                                    <w:sz w:val="24"/>
                                    <w:szCs w:val="28"/>
                                  </w:rPr>
                                </w:ins>
                              </m:ctrlPr>
                            </m:sSubPr>
                            <m:e>
                              <m:r>
                                <w:ins w:id="2303" w:author="Xiaolong Liu" w:date="2022-07-20T15:03:00Z">
                                  <w:rPr>
                                    <w:rFonts w:ascii="Cambria Math" w:hAnsi="Cambria Math" w:cs="Times New Roman"/>
                                    <w:sz w:val="24"/>
                                    <w:szCs w:val="28"/>
                                  </w:rPr>
                                  <m:t>G</m:t>
                                </w:ins>
                              </m:r>
                            </m:e>
                            <m:sub>
                              <m:r>
                                <w:ins w:id="2304" w:author="Xiaolong Liu" w:date="2022-07-20T15:03:00Z">
                                  <w:rPr>
                                    <w:rFonts w:ascii="Cambria Math" w:hAnsi="Cambria Math" w:cs="Times New Roman"/>
                                    <w:sz w:val="24"/>
                                    <w:szCs w:val="28"/>
                                  </w:rPr>
                                  <m:t>0</m:t>
                                </w:ins>
                              </m:r>
                            </m:sub>
                          </m:sSub>
                          <m:d>
                            <m:dPr>
                              <m:ctrlPr>
                                <w:ins w:id="2305" w:author="Xiaolong Liu" w:date="2022-07-20T15:03:00Z">
                                  <w:rPr>
                                    <w:rFonts w:ascii="Cambria Math" w:hAnsi="Cambria Math" w:cs="Times New Roman"/>
                                    <w:i/>
                                    <w:sz w:val="24"/>
                                    <w:szCs w:val="28"/>
                                  </w:rPr>
                                </w:ins>
                              </m:ctrlPr>
                            </m:dPr>
                            <m:e>
                              <m:r>
                                <w:ins w:id="2306" w:author="Xiaolong Liu" w:date="2022-07-20T15:03:00Z">
                                  <m:rPr>
                                    <m:sty m:val="bi"/>
                                  </m:rPr>
                                  <w:rPr>
                                    <w:rFonts w:ascii="Cambria Math" w:hAnsi="Cambria Math" w:cs="Times New Roman"/>
                                    <w:sz w:val="24"/>
                                    <w:szCs w:val="28"/>
                                  </w:rPr>
                                  <m:t>q-k,</m:t>
                                </w:ins>
                              </m:r>
                              <m:r>
                                <w:ins w:id="2307" w:author="Xiaolong Liu" w:date="2022-07-20T15:03:00Z">
                                  <w:rPr>
                                    <w:rFonts w:ascii="Cambria Math" w:hAnsi="Cambria Math" w:cs="Times New Roman"/>
                                    <w:sz w:val="24"/>
                                    <w:szCs w:val="28"/>
                                  </w:rPr>
                                  <m:t>E</m:t>
                                </w:ins>
                              </m:r>
                            </m:e>
                          </m:d>
                        </m:e>
                      </m:nary>
                    </m:e>
                  </m:d>
                </m:e>
              </m:d>
            </m:e>
          </m:d>
          <m:r>
            <w:ins w:id="2308" w:author="Xiaolong Liu" w:date="2022-07-20T15:03:00Z">
              <w:rPr>
                <w:rFonts w:ascii="Cambria Math" w:hAnsi="Cambria Math" w:cs="Times New Roman"/>
                <w:sz w:val="24"/>
                <w:szCs w:val="28"/>
              </w:rPr>
              <m:t>=-</m:t>
            </w:ins>
          </m:r>
          <m:f>
            <m:fPr>
              <m:ctrlPr>
                <w:ins w:id="2309" w:author="Xiaolong Liu" w:date="2022-07-20T15:03:00Z">
                  <w:rPr>
                    <w:rFonts w:ascii="Cambria Math" w:hAnsi="Cambria Math" w:cs="Times New Roman"/>
                    <w:i/>
                    <w:sz w:val="24"/>
                    <w:szCs w:val="28"/>
                  </w:rPr>
                </w:ins>
              </m:ctrlPr>
            </m:fPr>
            <m:num>
              <m:r>
                <w:ins w:id="2310" w:author="Xiaolong Liu" w:date="2022-07-20T15:03:00Z">
                  <w:rPr>
                    <w:rFonts w:ascii="Cambria Math" w:hAnsi="Cambria Math" w:cs="Times New Roman"/>
                    <w:sz w:val="24"/>
                    <w:szCs w:val="28"/>
                  </w:rPr>
                  <m:t>1</m:t>
                </w:ins>
              </m:r>
            </m:num>
            <m:den>
              <m:r>
                <w:ins w:id="2311" w:author="Xiaolong Liu" w:date="2022-07-20T15:03:00Z">
                  <w:rPr>
                    <w:rFonts w:ascii="Cambria Math" w:hAnsi="Cambria Math" w:cs="Times New Roman"/>
                    <w:sz w:val="24"/>
                    <w:szCs w:val="28"/>
                  </w:rPr>
                  <m:t>π</m:t>
                </w:ins>
              </m:r>
            </m:den>
          </m:f>
          <m:r>
            <w:ins w:id="2312" w:author="Xiaolong Liu" w:date="2022-07-20T15:03:00Z">
              <w:rPr>
                <w:rFonts w:ascii="Cambria Math" w:hAnsi="Cambria Math" w:cs="Times New Roman"/>
                <w:sz w:val="24"/>
                <w:szCs w:val="28"/>
              </w:rPr>
              <m:t xml:space="preserve"> Im </m:t>
            </w:ins>
          </m:r>
          <m:d>
            <m:dPr>
              <m:begChr m:val="{"/>
              <m:endChr m:val="}"/>
              <m:ctrlPr>
                <w:ins w:id="2313" w:author="Xiaolong Liu" w:date="2022-07-20T15:06:00Z">
                  <w:rPr>
                    <w:rFonts w:ascii="Cambria Math" w:hAnsi="Cambria Math" w:cs="Times New Roman"/>
                    <w:i/>
                    <w:sz w:val="24"/>
                    <w:szCs w:val="28"/>
                  </w:rPr>
                </w:ins>
              </m:ctrlPr>
            </m:dPr>
            <m:e>
              <m:r>
                <w:ins w:id="2314" w:author="Xiaolong Liu" w:date="2022-07-20T15:06:00Z">
                  <m:rPr>
                    <m:scr m:val="script"/>
                  </m:rPr>
                  <w:rPr>
                    <w:rFonts w:ascii="Cambria Math" w:hAnsi="Cambria Math" w:cs="Times New Roman"/>
                    <w:sz w:val="24"/>
                    <w:szCs w:val="28"/>
                  </w:rPr>
                  <m:t>F</m:t>
                </w:ins>
              </m:r>
              <m:d>
                <m:dPr>
                  <m:begChr m:val="["/>
                  <m:endChr m:val="]"/>
                  <m:ctrlPr>
                    <w:ins w:id="2315" w:author="Xiaolong Liu" w:date="2022-07-20T15:06:00Z">
                      <w:rPr>
                        <w:rFonts w:ascii="Cambria Math" w:hAnsi="Cambria Math" w:cs="Times New Roman"/>
                        <w:i/>
                        <w:sz w:val="24"/>
                        <w:szCs w:val="28"/>
                      </w:rPr>
                    </w:ins>
                  </m:ctrlPr>
                </m:dPr>
                <m:e>
                  <m:sSub>
                    <m:sSubPr>
                      <m:ctrlPr>
                        <w:ins w:id="2316" w:author="Xiaolong Liu" w:date="2022-07-20T15:06:00Z">
                          <w:rPr>
                            <w:rFonts w:ascii="Cambria Math" w:hAnsi="Cambria Math" w:cs="Times New Roman"/>
                            <w:i/>
                            <w:sz w:val="24"/>
                            <w:szCs w:val="28"/>
                          </w:rPr>
                        </w:ins>
                      </m:ctrlPr>
                    </m:sSubPr>
                    <m:e>
                      <m:acc>
                        <m:accPr>
                          <m:chr m:val="̃"/>
                          <m:ctrlPr>
                            <w:ins w:id="2317" w:author="Xiaolong Liu" w:date="2022-07-20T15:06:00Z">
                              <w:rPr>
                                <w:rFonts w:ascii="Cambria Math" w:hAnsi="Cambria Math" w:cs="Times New Roman"/>
                                <w:i/>
                                <w:sz w:val="24"/>
                                <w:szCs w:val="28"/>
                              </w:rPr>
                            </w:ins>
                          </m:ctrlPr>
                        </m:accPr>
                        <m:e>
                          <m:r>
                            <w:ins w:id="2318" w:author="Xiaolong Liu" w:date="2022-07-20T15:06:00Z">
                              <m:rPr>
                                <m:scr m:val="script"/>
                              </m:rPr>
                              <w:rPr>
                                <w:rFonts w:ascii="Cambria Math" w:hAnsi="Cambria Math" w:cs="Times New Roman"/>
                                <w:sz w:val="24"/>
                                <w:szCs w:val="28"/>
                              </w:rPr>
                              <m:t>G</m:t>
                            </w:ins>
                          </m:r>
                        </m:e>
                      </m:acc>
                    </m:e>
                    <m:sub>
                      <m:r>
                        <w:ins w:id="2319" w:author="Xiaolong Liu" w:date="2022-07-20T15:06:00Z">
                          <w:rPr>
                            <w:rFonts w:ascii="Cambria Math" w:hAnsi="Cambria Math" w:cs="Times New Roman"/>
                            <w:sz w:val="24"/>
                            <w:szCs w:val="28"/>
                          </w:rPr>
                          <m:t>0</m:t>
                        </w:ins>
                      </m:r>
                    </m:sub>
                  </m:sSub>
                  <m:r>
                    <w:ins w:id="2320" w:author="Xiaolong Liu" w:date="2022-07-20T15:06:00Z">
                      <w:rPr>
                        <w:rFonts w:ascii="Cambria Math" w:hAnsi="Cambria Math" w:cs="Times New Roman"/>
                        <w:sz w:val="24"/>
                        <w:szCs w:val="28"/>
                      </w:rPr>
                      <m:t>(</m:t>
                    </w:ins>
                  </m:r>
                  <m:r>
                    <w:ins w:id="2321" w:author="Xiaolong Liu" w:date="2022-07-20T15:06:00Z">
                      <m:rPr>
                        <m:sty m:val="bi"/>
                      </m:rPr>
                      <w:rPr>
                        <w:rFonts w:ascii="Cambria Math" w:hAnsi="Cambria Math" w:cs="Times New Roman"/>
                        <w:sz w:val="24"/>
                        <w:szCs w:val="28"/>
                      </w:rPr>
                      <m:t>r</m:t>
                    </w:ins>
                  </m:r>
                  <m:r>
                    <w:ins w:id="2322" w:author="Xiaolong Liu" w:date="2022-07-20T15:06:00Z">
                      <w:rPr>
                        <w:rFonts w:ascii="Cambria Math" w:hAnsi="Cambria Math" w:cs="Times New Roman"/>
                        <w:sz w:val="24"/>
                        <w:szCs w:val="28"/>
                      </w:rPr>
                      <m:t>,E)</m:t>
                    </w:ins>
                  </m:r>
                  <m:r>
                    <w:ins w:id="2323" w:author="Xiaolong Liu" w:date="2022-07-20T15:32:00Z">
                      <w:rPr>
                        <w:rFonts w:ascii="Cambria Math" w:hAnsi="Cambria Math" w:cs="Times New Roman"/>
                        <w:sz w:val="24"/>
                        <w:szCs w:val="28"/>
                      </w:rPr>
                      <m:t>T</m:t>
                    </w:ins>
                  </m:r>
                  <m:d>
                    <m:dPr>
                      <m:ctrlPr>
                        <w:ins w:id="2324" w:author="Xiaolong Liu" w:date="2022-07-20T15:32:00Z">
                          <w:rPr>
                            <w:rFonts w:ascii="Cambria Math" w:hAnsi="Cambria Math" w:cs="Times New Roman"/>
                            <w:i/>
                            <w:sz w:val="24"/>
                            <w:szCs w:val="28"/>
                          </w:rPr>
                        </w:ins>
                      </m:ctrlPr>
                    </m:dPr>
                    <m:e>
                      <m:r>
                        <w:ins w:id="2325" w:author="Xiaolong Liu" w:date="2022-07-20T15:32:00Z">
                          <w:rPr>
                            <w:rFonts w:ascii="Cambria Math" w:hAnsi="Cambria Math" w:cs="Times New Roman"/>
                            <w:sz w:val="24"/>
                            <w:szCs w:val="28"/>
                          </w:rPr>
                          <m:t>E</m:t>
                        </w:ins>
                      </m:r>
                    </m:e>
                  </m:d>
                  <m:sSub>
                    <m:sSubPr>
                      <m:ctrlPr>
                        <w:ins w:id="2326" w:author="Xiaolong Liu" w:date="2022-07-20T15:06:00Z">
                          <w:rPr>
                            <w:rFonts w:ascii="Cambria Math" w:hAnsi="Cambria Math" w:cs="Times New Roman"/>
                            <w:i/>
                            <w:sz w:val="24"/>
                            <w:szCs w:val="28"/>
                          </w:rPr>
                        </w:ins>
                      </m:ctrlPr>
                    </m:sSubPr>
                    <m:e>
                      <m:r>
                        <w:ins w:id="2327" w:author="Xiaolong Liu" w:date="2022-07-20T15:06:00Z">
                          <m:rPr>
                            <m:scr m:val="script"/>
                          </m:rPr>
                          <w:rPr>
                            <w:rFonts w:ascii="Cambria Math" w:hAnsi="Cambria Math" w:cs="Times New Roman"/>
                            <w:sz w:val="24"/>
                            <w:szCs w:val="28"/>
                          </w:rPr>
                          <m:t>G</m:t>
                        </w:ins>
                      </m:r>
                    </m:e>
                    <m:sub>
                      <m:r>
                        <w:ins w:id="2328" w:author="Xiaolong Liu" w:date="2022-07-20T15:06:00Z">
                          <w:rPr>
                            <w:rFonts w:ascii="Cambria Math" w:hAnsi="Cambria Math" w:cs="Times New Roman"/>
                            <w:sz w:val="24"/>
                            <w:szCs w:val="28"/>
                          </w:rPr>
                          <m:t>0</m:t>
                        </w:ins>
                      </m:r>
                    </m:sub>
                  </m:sSub>
                  <m:r>
                    <w:ins w:id="2329" w:author="Xiaolong Liu" w:date="2022-07-20T15:06:00Z">
                      <w:rPr>
                        <w:rFonts w:ascii="Cambria Math" w:hAnsi="Cambria Math" w:cs="Times New Roman"/>
                        <w:sz w:val="24"/>
                        <w:szCs w:val="28"/>
                      </w:rPr>
                      <m:t>(</m:t>
                    </w:ins>
                  </m:r>
                  <m:r>
                    <w:ins w:id="2330" w:author="Xiaolong Liu" w:date="2022-07-20T15:06:00Z">
                      <m:rPr>
                        <m:sty m:val="bi"/>
                      </m:rPr>
                      <w:rPr>
                        <w:rFonts w:ascii="Cambria Math" w:hAnsi="Cambria Math" w:cs="Times New Roman"/>
                        <w:sz w:val="24"/>
                        <w:szCs w:val="28"/>
                      </w:rPr>
                      <m:t>r</m:t>
                    </w:ins>
                  </m:r>
                  <m:r>
                    <w:ins w:id="2331" w:author="Xiaolong Liu" w:date="2022-07-20T15:06:00Z">
                      <w:rPr>
                        <w:rFonts w:ascii="Cambria Math" w:hAnsi="Cambria Math" w:cs="Times New Roman"/>
                        <w:sz w:val="24"/>
                        <w:szCs w:val="28"/>
                      </w:rPr>
                      <m:t>,E)</m:t>
                    </w:ins>
                  </m:r>
                </m:e>
              </m:d>
            </m:e>
          </m:d>
        </m:oMath>
      </m:oMathPara>
    </w:p>
    <w:p w14:paraId="6F0E1E3C" w14:textId="77777777" w:rsidR="00046532" w:rsidRPr="00D72543" w:rsidRDefault="00046532" w:rsidP="005D1B58">
      <w:pPr>
        <w:rPr>
          <w:rFonts w:ascii="Times New Roman" w:hAnsi="Times New Roman" w:cs="Times New Roman"/>
          <w:sz w:val="24"/>
          <w:szCs w:val="28"/>
        </w:rPr>
      </w:pPr>
    </w:p>
    <w:p w14:paraId="4E41A090" w14:textId="12B78D6E" w:rsidR="005D1B58" w:rsidRPr="00D72543" w:rsidRDefault="005D1B58" w:rsidP="00D12711">
      <w:pPr>
        <w:jc w:val="left"/>
        <w:rPr>
          <w:rFonts w:ascii="Times New Roman" w:hAnsi="Times New Roman" w:cs="Times New Roman"/>
          <w:sz w:val="24"/>
          <w:szCs w:val="28"/>
          <w:rPrChange w:id="2332" w:author="Xiaolong Liu" w:date="2022-07-21T02:19: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2333" w:author="Xiaolong Liu" w:date="2022-07-21T02:19:00Z">
            <w:rPr>
              <w:rFonts w:ascii="Times New Roman" w:hAnsi="Times New Roman" w:cs="Times New Roman"/>
              <w:color w:val="000000" w:themeColor="text1"/>
              <w:sz w:val="24"/>
              <w:szCs w:val="28"/>
            </w:rPr>
          </w:rPrChange>
        </w:rPr>
        <w:t>In the algorithm, let</w:t>
      </w:r>
    </w:p>
    <w:p w14:paraId="7E233D74" w14:textId="376F2EC3" w:rsidR="008C172E" w:rsidRPr="00D72543" w:rsidRDefault="00000000" w:rsidP="005D1B58">
      <w:pPr>
        <w:widowControl/>
        <w:spacing w:line="259" w:lineRule="atLeast"/>
        <w:jc w:val="left"/>
        <w:rPr>
          <w:rFonts w:ascii="Times New Roman" w:hAnsi="Times New Roman" w:cs="Times New Roman"/>
          <w:b/>
          <w:bCs/>
          <w:kern w:val="0"/>
          <w:sz w:val="24"/>
          <w:szCs w:val="24"/>
          <w:rPrChange w:id="2334" w:author="Xiaolong Liu" w:date="2022-07-21T02:19:00Z">
            <w:rPr>
              <w:rFonts w:ascii="Times New Roman" w:hAnsi="Times New Roman" w:cs="Times New Roman"/>
              <w:b/>
              <w:bCs/>
              <w:color w:val="000000"/>
              <w:kern w:val="0"/>
              <w:sz w:val="24"/>
              <w:szCs w:val="24"/>
            </w:rPr>
          </w:rPrChange>
        </w:rPr>
      </w:pPr>
      <m:oMathPara>
        <m:oMath>
          <m:eqArr>
            <m:eqArrPr>
              <m:maxDist m:val="1"/>
              <m:ctrlPr>
                <w:rPr>
                  <w:rFonts w:ascii="Cambria Math" w:eastAsia="宋体" w:hAnsi="Cambria Math" w:cs="Times New Roman"/>
                  <w:b/>
                  <w:bCs/>
                  <w:i/>
                  <w:sz w:val="24"/>
                  <w:szCs w:val="24"/>
                </w:rPr>
              </m:ctrlPr>
            </m:eqArrPr>
            <m:e>
              <m:sSub>
                <m:sSubPr>
                  <m:ctrlPr>
                    <w:rPr>
                      <w:rFonts w:ascii="Cambria Math" w:eastAsia="宋体" w:hAnsi="Cambria Math" w:cs="Times New Roman"/>
                      <w:b/>
                      <w:bCs/>
                      <w:i/>
                      <w:kern w:val="0"/>
                      <w:sz w:val="24"/>
                      <w:szCs w:val="24"/>
                    </w:rPr>
                  </m:ctrlPr>
                </m:sSubPr>
                <m:e>
                  <m:r>
                    <m:rPr>
                      <m:sty m:val="bi"/>
                    </m:rPr>
                    <w:rPr>
                      <w:rFonts w:ascii="Cambria Math" w:eastAsia="宋体" w:hAnsi="Cambria Math" w:cs="Times New Roman"/>
                      <w:kern w:val="0"/>
                      <w:sz w:val="24"/>
                      <w:szCs w:val="24"/>
                      <w:rPrChange w:id="2335" w:author="Xiaolong Liu" w:date="2022-07-21T02:19:00Z">
                        <w:rPr>
                          <w:rFonts w:ascii="Cambria Math" w:eastAsia="宋体" w:hAnsi="Cambria Math" w:cs="Times New Roman"/>
                          <w:color w:val="000000"/>
                          <w:kern w:val="0"/>
                          <w:sz w:val="24"/>
                          <w:szCs w:val="24"/>
                        </w:rPr>
                      </w:rPrChange>
                    </w:rPr>
                    <m:t>A</m:t>
                  </m:r>
                </m:e>
                <m:sub>
                  <m:r>
                    <m:rPr>
                      <m:sty m:val="bi"/>
                    </m:rPr>
                    <w:rPr>
                      <w:rFonts w:ascii="Cambria Math" w:eastAsia="宋体" w:hAnsi="Cambria Math" w:cs="Times New Roman"/>
                      <w:kern w:val="0"/>
                      <w:sz w:val="24"/>
                      <w:szCs w:val="24"/>
                      <w:rPrChange w:id="2336" w:author="Xiaolong Liu" w:date="2022-07-21T02:19:00Z">
                        <w:rPr>
                          <w:rFonts w:ascii="Cambria Math" w:eastAsia="宋体" w:hAnsi="Cambria Math" w:cs="Times New Roman"/>
                          <w:color w:val="000000"/>
                          <w:kern w:val="0"/>
                          <w:sz w:val="24"/>
                          <w:szCs w:val="24"/>
                        </w:rPr>
                      </w:rPrChange>
                    </w:rPr>
                    <m:t>r</m:t>
                  </m:r>
                </m:sub>
              </m:sSub>
              <m:r>
                <w:rPr>
                  <w:rFonts w:ascii="Cambria Math" w:eastAsia="宋体" w:hAnsi="Cambria Math" w:cs="Times New Roman"/>
                  <w:kern w:val="0"/>
                  <w:sz w:val="24"/>
                  <w:szCs w:val="24"/>
                  <w:rPrChange w:id="2337" w:author="Xiaolong Liu" w:date="2022-07-21T02:19:00Z">
                    <w:rPr>
                      <w:rFonts w:ascii="Cambria Math" w:eastAsia="宋体" w:hAnsi="Cambria Math" w:cs="Times New Roman"/>
                      <w:color w:val="000000"/>
                      <w:kern w:val="0"/>
                      <w:sz w:val="24"/>
                      <w:szCs w:val="24"/>
                    </w:rPr>
                  </w:rPrChange>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0</m:t>
                  </m:r>
                </m:sub>
              </m:sSub>
              <m:d>
                <m:dPr>
                  <m:ctrlPr>
                    <w:rPr>
                      <w:rFonts w:ascii="Cambria Math" w:hAnsi="Cambria Math" w:cs="Times New Roman"/>
                      <w:i/>
                      <w:sz w:val="24"/>
                      <w:szCs w:val="24"/>
                    </w:rPr>
                  </m:ctrlPr>
                </m:dPr>
                <m:e>
                  <m:r>
                    <w:rPr>
                      <w:rFonts w:ascii="Cambria Math" w:hAnsi="Cambria Math" w:cs="Times New Roman"/>
                      <w:sz w:val="24"/>
                      <w:szCs w:val="24"/>
                    </w:rPr>
                    <m:t>-</m:t>
                  </m:r>
                  <m:r>
                    <m:rPr>
                      <m:sty m:val="bi"/>
                    </m:rPr>
                    <w:rPr>
                      <w:rFonts w:ascii="Cambria Math" w:hAnsi="Cambria Math" w:cs="Times New Roman"/>
                      <w:sz w:val="24"/>
                      <w:szCs w:val="24"/>
                    </w:rPr>
                    <m:t>r</m:t>
                  </m:r>
                </m:e>
              </m:d>
              <m:r>
                <w:rPr>
                  <w:rFonts w:ascii="Cambria Math" w:hAnsi="Cambria Math" w:cs="Times New Roman"/>
                  <w:sz w:val="24"/>
                  <w:szCs w:val="24"/>
                </w:rPr>
                <m:t>T</m:t>
              </m:r>
              <m:d>
                <m:dPr>
                  <m:ctrlPr>
                    <w:rPr>
                      <w:rFonts w:ascii="Cambria Math" w:hAnsi="Cambria Math" w:cs="Times New Roman"/>
                      <w:i/>
                      <w:sz w:val="24"/>
                      <w:szCs w:val="24"/>
                    </w:rPr>
                  </m:ctrlPr>
                </m:dPr>
                <m:e>
                  <m:r>
                    <w:rPr>
                      <w:rFonts w:ascii="Cambria Math" w:hAnsi="Cambria Math" w:cs="Times New Roman"/>
                      <w:sz w:val="24"/>
                      <w:szCs w:val="24"/>
                    </w:rPr>
                    <m:t>E</m:t>
                  </m:r>
                </m:e>
              </m:d>
              <m:sSub>
                <m:sSubPr>
                  <m:ctrlPr>
                    <w:rPr>
                      <w:rFonts w:ascii="Cambria Math" w:hAnsi="Cambria Math" w:cs="Times New Roman"/>
                      <w:b/>
                      <w:bCs/>
                      <w:i/>
                      <w:sz w:val="24"/>
                      <w:szCs w:val="24"/>
                    </w:rPr>
                  </m:ctrlPr>
                </m:sSubPr>
                <m:e>
                  <m:r>
                    <m:rPr>
                      <m:sty m:val="bi"/>
                    </m:rPr>
                    <w:rPr>
                      <w:rFonts w:ascii="Cambria Math" w:hAnsi="Cambria Math" w:cs="Times New Roman"/>
                      <w:sz w:val="24"/>
                      <w:szCs w:val="24"/>
                    </w:rPr>
                    <m:t>G</m:t>
                  </m:r>
                </m:e>
                <m:sub>
                  <m:r>
                    <m:rPr>
                      <m:sty m:val="bi"/>
                    </m:rPr>
                    <w:rPr>
                      <w:rFonts w:ascii="Cambria Math" w:hAnsi="Cambria Math" w:cs="Times New Roman"/>
                      <w:sz w:val="24"/>
                      <w:szCs w:val="24"/>
                    </w:rPr>
                    <m:t>0</m:t>
                  </m:r>
                </m:sub>
              </m:sSub>
              <m:d>
                <m:dPr>
                  <m:ctrlPr>
                    <w:rPr>
                      <w:rFonts w:ascii="Cambria Math" w:hAnsi="Cambria Math" w:cs="Times New Roman"/>
                      <w:b/>
                      <w:bCs/>
                      <w:i/>
                      <w:sz w:val="24"/>
                      <w:szCs w:val="24"/>
                    </w:rPr>
                  </m:ctrlPr>
                </m:dPr>
                <m:e>
                  <m:r>
                    <m:rPr>
                      <m:sty m:val="bi"/>
                    </m:rPr>
                    <w:rPr>
                      <w:rFonts w:ascii="Cambria Math" w:hAnsi="Cambria Math" w:cs="Times New Roman"/>
                      <w:sz w:val="24"/>
                      <w:szCs w:val="24"/>
                    </w:rPr>
                    <m:t>r</m:t>
                  </m:r>
                </m:e>
              </m:d>
              <m:r>
                <m:rPr>
                  <m:sty m:val="bi"/>
                </m:rPr>
                <w:rPr>
                  <w:rFonts w:ascii="Cambria Math" w:eastAsia="宋体" w:hAnsi="Cambria Math" w:cs="Times New Roman"/>
                  <w:kern w:val="0"/>
                  <w:sz w:val="24"/>
                  <w:szCs w:val="24"/>
                  <w:rPrChange w:id="2338" w:author="Xiaolong Liu" w:date="2022-07-21T02:19:00Z">
                    <w:rPr>
                      <w:rFonts w:ascii="Cambria Math" w:eastAsia="宋体" w:hAnsi="Cambria Math" w:cs="Times New Roman"/>
                      <w:color w:val="000000"/>
                      <w:kern w:val="0"/>
                      <w:sz w:val="24"/>
                      <w:szCs w:val="24"/>
                    </w:rPr>
                  </w:rPrChange>
                </w:rPr>
                <m:t>#</m:t>
              </m:r>
              <m:d>
                <m:dPr>
                  <m:ctrlPr>
                    <w:rPr>
                      <w:rFonts w:ascii="Cambria Math" w:eastAsia="宋体" w:hAnsi="Cambria Math" w:cs="Times New Roman"/>
                      <w:b/>
                      <w:bCs/>
                      <w:i/>
                      <w:sz w:val="24"/>
                      <w:szCs w:val="24"/>
                    </w:rPr>
                  </m:ctrlPr>
                </m:dPr>
                <m:e>
                  <m:r>
                    <m:rPr>
                      <m:sty m:val="p"/>
                    </m:rPr>
                    <w:rPr>
                      <w:rFonts w:ascii="Cambria Math" w:eastAsia="宋体" w:hAnsi="Cambria Math" w:cs="Times New Roman"/>
                      <w:sz w:val="24"/>
                      <w:szCs w:val="24"/>
                    </w:rPr>
                    <m:t>21</m:t>
                  </m:r>
                  <m:ctrlPr>
                    <w:rPr>
                      <w:rFonts w:ascii="Cambria Math" w:eastAsia="宋体" w:hAnsi="Cambria Math" w:cs="Times New Roman"/>
                      <w:iCs/>
                      <w:sz w:val="24"/>
                      <w:szCs w:val="24"/>
                    </w:rPr>
                  </m:ctrlPr>
                </m:e>
              </m:d>
              <m:ctrlPr>
                <w:rPr>
                  <w:rFonts w:ascii="Cambria Math" w:eastAsia="宋体" w:hAnsi="Cambria Math" w:cs="Times New Roman"/>
                  <w:b/>
                  <w:bCs/>
                  <w:i/>
                  <w:kern w:val="0"/>
                  <w:sz w:val="24"/>
                  <w:szCs w:val="24"/>
                </w:rPr>
              </m:ctrlPr>
            </m:e>
          </m:eqArr>
        </m:oMath>
      </m:oMathPara>
    </w:p>
    <w:p w14:paraId="26B96272" w14:textId="795FB457" w:rsidR="005D1B58" w:rsidRPr="00D72543" w:rsidRDefault="005D1B58" w:rsidP="00D12711">
      <w:pPr>
        <w:jc w:val="left"/>
        <w:rPr>
          <w:rFonts w:ascii="Times New Roman" w:hAnsi="Times New Roman" w:cs="Times New Roman"/>
          <w:sz w:val="24"/>
          <w:szCs w:val="28"/>
          <w:rPrChange w:id="2339" w:author="Xiaolong Liu" w:date="2022-07-21T02:19: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2340" w:author="Xiaolong Liu" w:date="2022-07-21T02:19:00Z">
            <w:rPr>
              <w:rFonts w:ascii="Times New Roman" w:hAnsi="Times New Roman" w:cs="Times New Roman"/>
              <w:color w:val="000000" w:themeColor="text1"/>
              <w:sz w:val="24"/>
              <w:szCs w:val="28"/>
            </w:rPr>
          </w:rPrChange>
        </w:rPr>
        <w:t>and</w:t>
      </w:r>
    </w:p>
    <w:p w14:paraId="7788754A" w14:textId="77777777" w:rsidR="005D1B58" w:rsidRPr="00D72543" w:rsidRDefault="00000000" w:rsidP="005D1B58">
      <w:pPr>
        <w:widowControl/>
        <w:spacing w:line="259" w:lineRule="atLeast"/>
        <w:jc w:val="left"/>
        <w:rPr>
          <w:rFonts w:ascii="Times New Roman" w:eastAsia="宋体" w:hAnsi="Times New Roman" w:cs="Times New Roman"/>
          <w:sz w:val="24"/>
          <w:szCs w:val="28"/>
          <w:rPrChange w:id="2341" w:author="Xiaolong Liu" w:date="2022-07-21T02:19:00Z">
            <w:rPr>
              <w:rFonts w:ascii="Consolas" w:eastAsia="宋体" w:hAnsi="Consolas" w:cs="宋体"/>
              <w:color w:val="000000" w:themeColor="text1"/>
              <w:sz w:val="24"/>
              <w:szCs w:val="28"/>
            </w:rPr>
          </w:rPrChange>
        </w:rPr>
      </w:pPr>
      <m:oMathPara>
        <m:oMath>
          <m:sSub>
            <m:sSubPr>
              <m:ctrlPr>
                <w:rPr>
                  <w:rFonts w:ascii="Cambria Math" w:eastAsia="宋体" w:hAnsi="Cambria Math" w:cs="Times New Roman"/>
                  <w:b/>
                  <w:bCs/>
                  <w:i/>
                  <w:kern w:val="0"/>
                  <w:sz w:val="24"/>
                  <w:szCs w:val="24"/>
                </w:rPr>
              </m:ctrlPr>
            </m:sSubPr>
            <m:e>
              <m:r>
                <m:rPr>
                  <m:sty m:val="bi"/>
                </m:rPr>
                <w:rPr>
                  <w:rFonts w:ascii="Cambria Math" w:eastAsia="宋体" w:hAnsi="Cambria Math" w:cs="Times New Roman"/>
                  <w:kern w:val="0"/>
                  <w:sz w:val="24"/>
                  <w:szCs w:val="24"/>
                  <w:rPrChange w:id="2342" w:author="Xiaolong Liu" w:date="2022-07-21T02:19:00Z">
                    <w:rPr>
                      <w:rFonts w:ascii="Cambria Math" w:eastAsia="宋体" w:hAnsi="Cambria Math" w:cs="Times New Roman"/>
                      <w:color w:val="000000"/>
                      <w:kern w:val="0"/>
                      <w:sz w:val="24"/>
                      <w:szCs w:val="24"/>
                    </w:rPr>
                  </w:rPrChange>
                </w:rPr>
                <m:t>A</m:t>
              </m:r>
            </m:e>
            <m:sub>
              <m:r>
                <m:rPr>
                  <m:sty m:val="bi"/>
                </m:rPr>
                <w:rPr>
                  <w:rFonts w:ascii="Cambria Math" w:eastAsia="宋体" w:hAnsi="Cambria Math" w:cs="Times New Roman"/>
                  <w:kern w:val="0"/>
                  <w:sz w:val="24"/>
                  <w:szCs w:val="24"/>
                  <w:rPrChange w:id="2343" w:author="Xiaolong Liu" w:date="2022-07-21T02:19:00Z">
                    <w:rPr>
                      <w:rFonts w:ascii="Cambria Math" w:eastAsia="宋体" w:hAnsi="Cambria Math" w:cs="Times New Roman"/>
                      <w:color w:val="000000"/>
                      <w:kern w:val="0"/>
                      <w:sz w:val="24"/>
                      <w:szCs w:val="24"/>
                    </w:rPr>
                  </w:rPrChange>
                </w:rPr>
                <m:t>r</m:t>
              </m:r>
            </m:sub>
          </m:sSub>
          <m:r>
            <m:rPr>
              <m:sty m:val="bi"/>
            </m:rPr>
            <w:rPr>
              <w:rFonts w:ascii="Cambria Math" w:eastAsia="宋体" w:hAnsi="Cambria Math" w:cs="Times New Roman"/>
              <w:kern w:val="0"/>
              <w:sz w:val="24"/>
              <w:szCs w:val="24"/>
              <w:rPrChange w:id="2344" w:author="Xiaolong Liu" w:date="2022-07-21T02:19:00Z">
                <w:rPr>
                  <w:rFonts w:ascii="Cambria Math" w:eastAsia="宋体" w:hAnsi="Cambria Math" w:cs="Times New Roman"/>
                  <w:color w:val="000000"/>
                  <w:kern w:val="0"/>
                  <w:sz w:val="24"/>
                  <w:szCs w:val="24"/>
                </w:rPr>
              </w:rPrChange>
            </w:rPr>
            <m:t>=</m:t>
          </m:r>
          <m:d>
            <m:dPr>
              <m:ctrlPr>
                <w:rPr>
                  <w:rFonts w:ascii="Cambria Math" w:hAnsi="Cambria Math" w:cs="Times New Roman"/>
                  <w:i/>
                  <w:sz w:val="24"/>
                  <w:szCs w:val="28"/>
                </w:rPr>
              </m:ctrlPr>
            </m:dPr>
            <m:e>
              <m:m>
                <m:mPr>
                  <m:mcs>
                    <m:mc>
                      <m:mcPr>
                        <m:count m:val="2"/>
                        <m:mcJc m:val="center"/>
                      </m:mcPr>
                    </m:mc>
                  </m:mcs>
                  <m:ctrlPr>
                    <w:rPr>
                      <w:rFonts w:ascii="Cambria Math" w:hAnsi="Cambria Math" w:cs="Times New Roman"/>
                      <w:i/>
                      <w:sz w:val="24"/>
                      <w:szCs w:val="28"/>
                    </w:rPr>
                  </m:ctrlPr>
                </m:mPr>
                <m:m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2345" w:author="Xiaolong Liu" w:date="2022-07-21T02:19: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2346" w:author="Xiaolong Liu" w:date="2022-07-21T02:19:00Z">
                              <w:rPr>
                                <w:rFonts w:ascii="Cambria Math" w:hAnsi="Cambria Math" w:cs="Times New Roman"/>
                                <w:color w:val="000000" w:themeColor="text1"/>
                                <w:sz w:val="24"/>
                                <w:szCs w:val="28"/>
                              </w:rPr>
                            </w:rPrChange>
                          </w:rPr>
                          <m:t>11</m:t>
                        </m:r>
                        <m:r>
                          <m:rPr>
                            <m:sty m:val="bi"/>
                          </m:rPr>
                          <w:rPr>
                            <w:rFonts w:ascii="Cambria Math" w:hAnsi="Cambria Math" w:cs="Times New Roman"/>
                            <w:sz w:val="24"/>
                            <w:szCs w:val="28"/>
                            <w:rPrChange w:id="2347" w:author="Xiaolong Liu" w:date="2022-07-21T02:19: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2348" w:author="Xiaolong Liu" w:date="2022-07-21T02:19: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2349" w:author="Xiaolong Liu" w:date="2022-07-21T02:19:00Z">
                          <w:rPr>
                            <w:rFonts w:ascii="Cambria Math" w:hAnsi="Cambria Math" w:cs="Times New Roman"/>
                            <w:color w:val="000000" w:themeColor="text1"/>
                            <w:sz w:val="24"/>
                            <w:szCs w:val="28"/>
                          </w:rPr>
                        </w:rPrChange>
                      </w:rPr>
                      <m:t>r</m:t>
                    </m:r>
                    <m:r>
                      <w:rPr>
                        <w:rFonts w:ascii="Cambria Math" w:hAnsi="Cambria Math" w:cs="Times New Roman"/>
                        <w:sz w:val="24"/>
                        <w:szCs w:val="28"/>
                        <w:rPrChange w:id="2350" w:author="Xiaolong Liu" w:date="2022-07-21T02:19:00Z">
                          <w:rPr>
                            <w:rFonts w:ascii="Cambria Math" w:hAnsi="Cambria Math" w:cs="Times New Roman"/>
                            <w:color w:val="000000" w:themeColor="text1"/>
                            <w:sz w:val="24"/>
                            <w:szCs w:val="28"/>
                          </w:rPr>
                        </w:rPrChange>
                      </w:rPr>
                      <m:t>,E)</m:t>
                    </m: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2351" w:author="Xiaolong Liu" w:date="2022-07-21T02:19:00Z">
                              <w:rPr>
                                <w:rFonts w:ascii="Cambria Math" w:hAnsi="Cambria Math" w:cs="Times New Roman"/>
                                <w:color w:val="000000" w:themeColor="text1"/>
                                <w:sz w:val="24"/>
                                <w:szCs w:val="28"/>
                              </w:rPr>
                            </w:rPrChange>
                          </w:rPr>
                          <m:t>A</m:t>
                        </m:r>
                      </m:e>
                      <m:sub>
                        <m:r>
                          <m:rPr>
                            <m:sty m:val="bi"/>
                          </m:rPr>
                          <w:rPr>
                            <w:rFonts w:ascii="Cambria Math" w:hAnsi="Cambria Math" w:cs="Times New Roman"/>
                            <w:sz w:val="24"/>
                            <w:szCs w:val="28"/>
                            <w:rPrChange w:id="2352" w:author="Xiaolong Liu" w:date="2022-07-21T02:19:00Z">
                              <w:rPr>
                                <w:rFonts w:ascii="Cambria Math" w:hAnsi="Cambria Math" w:cs="Times New Roman"/>
                                <w:color w:val="000000" w:themeColor="text1"/>
                                <w:sz w:val="24"/>
                                <w:szCs w:val="28"/>
                              </w:rPr>
                            </w:rPrChange>
                          </w:rPr>
                          <m:t>12</m:t>
                        </m:r>
                        <m:r>
                          <m:rPr>
                            <m:sty m:val="bi"/>
                          </m:rPr>
                          <w:rPr>
                            <w:rFonts w:ascii="Cambria Math" w:hAnsi="Cambria Math" w:cs="Times New Roman"/>
                            <w:sz w:val="24"/>
                            <w:szCs w:val="28"/>
                            <w:rPrChange w:id="2353" w:author="Xiaolong Liu" w:date="2022-07-21T02:19: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2354" w:author="Xiaolong Liu" w:date="2022-07-21T02:19: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2355" w:author="Xiaolong Liu" w:date="2022-07-21T02:19:00Z">
                          <w:rPr>
                            <w:rFonts w:ascii="Cambria Math" w:hAnsi="Cambria Math" w:cs="Times New Roman"/>
                            <w:color w:val="000000" w:themeColor="text1"/>
                            <w:sz w:val="24"/>
                            <w:szCs w:val="28"/>
                          </w:rPr>
                        </w:rPrChange>
                      </w:rPr>
                      <m:t>r</m:t>
                    </m:r>
                    <m:r>
                      <w:rPr>
                        <w:rFonts w:ascii="Cambria Math" w:hAnsi="Cambria Math" w:cs="Times New Roman"/>
                        <w:sz w:val="24"/>
                        <w:szCs w:val="28"/>
                        <w:rPrChange w:id="2356" w:author="Xiaolong Liu" w:date="2022-07-21T02:19:00Z">
                          <w:rPr>
                            <w:rFonts w:ascii="Cambria Math" w:hAnsi="Cambria Math" w:cs="Times New Roman"/>
                            <w:color w:val="000000" w:themeColor="text1"/>
                            <w:sz w:val="24"/>
                            <w:szCs w:val="28"/>
                          </w:rPr>
                        </w:rPrChange>
                      </w:rPr>
                      <m:t>,E)</m:t>
                    </m:r>
                  </m:e>
                </m:mr>
                <m:m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2357" w:author="Xiaolong Liu" w:date="2022-07-21T02:19:00Z">
                              <w:rPr>
                                <w:rFonts w:ascii="Cambria Math" w:hAnsi="Cambria Math" w:cs="Times New Roman"/>
                                <w:color w:val="000000" w:themeColor="text1"/>
                                <w:sz w:val="24"/>
                                <w:szCs w:val="28"/>
                              </w:rPr>
                            </w:rPrChange>
                          </w:rPr>
                          <m:t>A</m:t>
                        </m:r>
                      </m:e>
                      <m:sub>
                        <m:r>
                          <m:rPr>
                            <m:sty m:val="bi"/>
                          </m:rPr>
                          <w:rPr>
                            <w:rFonts w:ascii="Cambria Math" w:hAnsi="Cambria Math" w:cs="Times New Roman"/>
                            <w:sz w:val="24"/>
                            <w:szCs w:val="28"/>
                            <w:rPrChange w:id="2358" w:author="Xiaolong Liu" w:date="2022-07-21T02:19:00Z">
                              <w:rPr>
                                <w:rFonts w:ascii="Cambria Math" w:hAnsi="Cambria Math" w:cs="Times New Roman"/>
                                <w:color w:val="000000" w:themeColor="text1"/>
                                <w:sz w:val="24"/>
                                <w:szCs w:val="28"/>
                              </w:rPr>
                            </w:rPrChange>
                          </w:rPr>
                          <m:t>21</m:t>
                        </m:r>
                        <m:r>
                          <m:rPr>
                            <m:sty m:val="bi"/>
                          </m:rPr>
                          <w:rPr>
                            <w:rFonts w:ascii="Cambria Math" w:hAnsi="Cambria Math" w:cs="Times New Roman"/>
                            <w:sz w:val="24"/>
                            <w:szCs w:val="28"/>
                            <w:rPrChange w:id="2359" w:author="Xiaolong Liu" w:date="2022-07-21T02:19: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2360" w:author="Xiaolong Liu" w:date="2022-07-21T02:19: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2361" w:author="Xiaolong Liu" w:date="2022-07-21T02:19:00Z">
                          <w:rPr>
                            <w:rFonts w:ascii="Cambria Math" w:hAnsi="Cambria Math" w:cs="Times New Roman"/>
                            <w:color w:val="000000" w:themeColor="text1"/>
                            <w:sz w:val="24"/>
                            <w:szCs w:val="28"/>
                          </w:rPr>
                        </w:rPrChange>
                      </w:rPr>
                      <m:t>r</m:t>
                    </m:r>
                    <m:r>
                      <w:rPr>
                        <w:rFonts w:ascii="Cambria Math" w:hAnsi="Cambria Math" w:cs="Times New Roman"/>
                        <w:sz w:val="24"/>
                        <w:szCs w:val="28"/>
                        <w:rPrChange w:id="2362" w:author="Xiaolong Liu" w:date="2022-07-21T02:19:00Z">
                          <w:rPr>
                            <w:rFonts w:ascii="Cambria Math" w:hAnsi="Cambria Math" w:cs="Times New Roman"/>
                            <w:color w:val="000000" w:themeColor="text1"/>
                            <w:sz w:val="24"/>
                            <w:szCs w:val="28"/>
                          </w:rPr>
                        </w:rPrChange>
                      </w:rPr>
                      <m:t>,E)</m:t>
                    </m: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2363" w:author="Xiaolong Liu" w:date="2022-07-21T02:19:00Z">
                              <w:rPr>
                                <w:rFonts w:ascii="Cambria Math" w:hAnsi="Cambria Math" w:cs="Times New Roman"/>
                                <w:color w:val="000000" w:themeColor="text1"/>
                                <w:sz w:val="24"/>
                                <w:szCs w:val="28"/>
                              </w:rPr>
                            </w:rPrChange>
                          </w:rPr>
                          <m:t>A</m:t>
                        </m:r>
                      </m:e>
                      <m:sub>
                        <m:r>
                          <m:rPr>
                            <m:sty m:val="bi"/>
                          </m:rPr>
                          <w:rPr>
                            <w:rFonts w:ascii="Cambria Math" w:hAnsi="Cambria Math" w:cs="Times New Roman"/>
                            <w:sz w:val="24"/>
                            <w:szCs w:val="28"/>
                            <w:rPrChange w:id="2364" w:author="Xiaolong Liu" w:date="2022-07-21T02:19:00Z">
                              <w:rPr>
                                <w:rFonts w:ascii="Cambria Math" w:hAnsi="Cambria Math" w:cs="Times New Roman"/>
                                <w:color w:val="000000" w:themeColor="text1"/>
                                <w:sz w:val="24"/>
                                <w:szCs w:val="28"/>
                              </w:rPr>
                            </w:rPrChange>
                          </w:rPr>
                          <m:t>22</m:t>
                        </m:r>
                        <m:r>
                          <m:rPr>
                            <m:sty m:val="bi"/>
                          </m:rPr>
                          <w:rPr>
                            <w:rFonts w:ascii="Cambria Math" w:hAnsi="Cambria Math" w:cs="Times New Roman"/>
                            <w:sz w:val="24"/>
                            <w:szCs w:val="28"/>
                            <w:rPrChange w:id="2365" w:author="Xiaolong Liu" w:date="2022-07-21T02:19: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2366" w:author="Xiaolong Liu" w:date="2022-07-21T02:19: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2367" w:author="Xiaolong Liu" w:date="2022-07-21T02:19:00Z">
                          <w:rPr>
                            <w:rFonts w:ascii="Cambria Math" w:hAnsi="Cambria Math" w:cs="Times New Roman"/>
                            <w:color w:val="000000" w:themeColor="text1"/>
                            <w:sz w:val="24"/>
                            <w:szCs w:val="28"/>
                          </w:rPr>
                        </w:rPrChange>
                      </w:rPr>
                      <m:t>r</m:t>
                    </m:r>
                    <m:r>
                      <w:rPr>
                        <w:rFonts w:ascii="Cambria Math" w:hAnsi="Cambria Math" w:cs="Times New Roman"/>
                        <w:sz w:val="24"/>
                        <w:szCs w:val="28"/>
                        <w:rPrChange w:id="2368" w:author="Xiaolong Liu" w:date="2022-07-21T02:19:00Z">
                          <w:rPr>
                            <w:rFonts w:ascii="Cambria Math" w:hAnsi="Cambria Math" w:cs="Times New Roman"/>
                            <w:color w:val="000000" w:themeColor="text1"/>
                            <w:sz w:val="24"/>
                            <w:szCs w:val="28"/>
                          </w:rPr>
                        </w:rPrChange>
                      </w:rPr>
                      <m:t>,E)</m:t>
                    </m:r>
                  </m:e>
                </m:mr>
              </m:m>
            </m:e>
          </m:d>
        </m:oMath>
      </m:oMathPara>
    </w:p>
    <w:p w14:paraId="7518AB60" w14:textId="3B665506" w:rsidR="005D1B58" w:rsidRPr="00D72543" w:rsidRDefault="005D1B58" w:rsidP="00D12711">
      <w:pPr>
        <w:jc w:val="left"/>
        <w:rPr>
          <w:rFonts w:ascii="Times New Roman" w:hAnsi="Times New Roman" w:cs="Times New Roman"/>
          <w:sz w:val="24"/>
          <w:szCs w:val="28"/>
          <w:rPrChange w:id="2369" w:author="Xiaolong Liu" w:date="2022-07-21T02:19: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2370" w:author="Xiaolong Liu" w:date="2022-07-21T02:19:00Z">
            <w:rPr>
              <w:rFonts w:ascii="Times New Roman" w:hAnsi="Times New Roman" w:cs="Times New Roman"/>
              <w:color w:val="000000" w:themeColor="text1"/>
              <w:sz w:val="24"/>
              <w:szCs w:val="28"/>
            </w:rPr>
          </w:rPrChange>
        </w:rPr>
        <w:t>then the calculation process is</w:t>
      </w:r>
    </w:p>
    <w:p w14:paraId="69C81800"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A11r</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zeros(</w:t>
      </w:r>
      <w:proofErr w:type="spellStart"/>
      <w:r w:rsidRPr="00D72543">
        <w:rPr>
          <w:rFonts w:ascii="Times New Roman" w:eastAsia="宋体" w:hAnsi="Times New Roman" w:cs="Times New Roman"/>
          <w:color w:val="50A14F"/>
          <w:kern w:val="0"/>
          <w:szCs w:val="21"/>
        </w:rPr>
        <w:t>n_q,n_q,n_E</w:t>
      </w:r>
      <w:proofErr w:type="spellEnd"/>
      <w:r w:rsidRPr="00D72543">
        <w:rPr>
          <w:rFonts w:ascii="Times New Roman" w:eastAsia="宋体" w:hAnsi="Times New Roman" w:cs="Times New Roman"/>
          <w:color w:val="50A14F"/>
          <w:kern w:val="0"/>
          <w:szCs w:val="21"/>
        </w:rPr>
        <w:t>);</w:t>
      </w:r>
    </w:p>
    <w:p w14:paraId="3C4DAD43"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A22r</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zeros(</w:t>
      </w:r>
      <w:proofErr w:type="spellStart"/>
      <w:r w:rsidRPr="00D72543">
        <w:rPr>
          <w:rFonts w:ascii="Times New Roman" w:eastAsia="宋体" w:hAnsi="Times New Roman" w:cs="Times New Roman"/>
          <w:color w:val="50A14F"/>
          <w:kern w:val="0"/>
          <w:szCs w:val="21"/>
        </w:rPr>
        <w:t>n_q,n_q,n_E</w:t>
      </w:r>
      <w:proofErr w:type="spellEnd"/>
      <w:r w:rsidRPr="00D72543">
        <w:rPr>
          <w:rFonts w:ascii="Times New Roman" w:eastAsia="宋体" w:hAnsi="Times New Roman" w:cs="Times New Roman"/>
          <w:color w:val="50A14F"/>
          <w:kern w:val="0"/>
          <w:szCs w:val="21"/>
        </w:rPr>
        <w:t>);</w:t>
      </w:r>
    </w:p>
    <w:p w14:paraId="0AFCC773"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for</w:t>
      </w: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50A14F"/>
          <w:kern w:val="0"/>
          <w:szCs w:val="21"/>
        </w:rPr>
        <w:t>k=1:n_E</w:t>
      </w:r>
    </w:p>
    <w:p w14:paraId="1CF0B704"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for</w:t>
      </w:r>
      <w:r w:rsidRPr="00D72543">
        <w:rPr>
          <w:rFonts w:ascii="Times New Roman" w:eastAsia="宋体" w:hAnsi="Times New Roman" w:cs="Times New Roman"/>
          <w:color w:val="5C5C5C"/>
          <w:kern w:val="0"/>
          <w:szCs w:val="21"/>
        </w:rPr>
        <w:t> </w:t>
      </w:r>
      <w:proofErr w:type="spellStart"/>
      <w:r w:rsidRPr="00D72543">
        <w:rPr>
          <w:rFonts w:ascii="Times New Roman" w:eastAsia="宋体" w:hAnsi="Times New Roman" w:cs="Times New Roman"/>
          <w:color w:val="50A14F"/>
          <w:kern w:val="0"/>
          <w:szCs w:val="21"/>
        </w:rPr>
        <w:t>i</w:t>
      </w:r>
      <w:proofErr w:type="spellEnd"/>
      <w:r w:rsidRPr="00D72543">
        <w:rPr>
          <w:rFonts w:ascii="Times New Roman" w:eastAsia="宋体" w:hAnsi="Times New Roman" w:cs="Times New Roman"/>
          <w:color w:val="50A14F"/>
          <w:kern w:val="0"/>
          <w:szCs w:val="21"/>
        </w:rPr>
        <w:t>=1:n_q</w:t>
      </w:r>
    </w:p>
    <w:p w14:paraId="59A9C947"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for</w:t>
      </w: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50A14F"/>
          <w:kern w:val="0"/>
          <w:szCs w:val="21"/>
        </w:rPr>
        <w:t>j=1:n_q</w:t>
      </w:r>
    </w:p>
    <w:p w14:paraId="619B84CE"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G1r</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[G11r(</w:t>
      </w:r>
      <w:proofErr w:type="spellStart"/>
      <w:r w:rsidRPr="00D72543">
        <w:rPr>
          <w:rFonts w:ascii="Times New Roman" w:eastAsia="宋体" w:hAnsi="Times New Roman" w:cs="Times New Roman"/>
          <w:color w:val="50A14F"/>
          <w:kern w:val="0"/>
          <w:szCs w:val="21"/>
        </w:rPr>
        <w:t>i,j,k</w:t>
      </w:r>
      <w:proofErr w:type="spellEnd"/>
      <w:r w:rsidRPr="00D72543">
        <w:rPr>
          <w:rFonts w:ascii="Times New Roman" w:eastAsia="宋体" w:hAnsi="Times New Roman" w:cs="Times New Roman"/>
          <w:color w:val="50A14F"/>
          <w:kern w:val="0"/>
          <w:szCs w:val="21"/>
        </w:rPr>
        <w:t>),G12r(</w:t>
      </w:r>
      <w:proofErr w:type="spellStart"/>
      <w:r w:rsidRPr="00D72543">
        <w:rPr>
          <w:rFonts w:ascii="Times New Roman" w:eastAsia="宋体" w:hAnsi="Times New Roman" w:cs="Times New Roman"/>
          <w:color w:val="50A14F"/>
          <w:kern w:val="0"/>
          <w:szCs w:val="21"/>
        </w:rPr>
        <w:t>i,j,k</w:t>
      </w:r>
      <w:proofErr w:type="spellEnd"/>
      <w:r w:rsidRPr="00D72543">
        <w:rPr>
          <w:rFonts w:ascii="Times New Roman" w:eastAsia="宋体" w:hAnsi="Times New Roman" w:cs="Times New Roman"/>
          <w:color w:val="50A14F"/>
          <w:kern w:val="0"/>
          <w:szCs w:val="21"/>
        </w:rPr>
        <w:t>);...</w:t>
      </w:r>
    </w:p>
    <w:p w14:paraId="2642AEC6"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G21r(</w:t>
      </w:r>
      <w:proofErr w:type="spellStart"/>
      <w:r w:rsidRPr="00D72543">
        <w:rPr>
          <w:rFonts w:ascii="Times New Roman" w:eastAsia="宋体" w:hAnsi="Times New Roman" w:cs="Times New Roman"/>
          <w:color w:val="986801"/>
          <w:kern w:val="0"/>
          <w:szCs w:val="21"/>
        </w:rPr>
        <w:t>i,j,k</w:t>
      </w:r>
      <w:proofErr w:type="spellEnd"/>
      <w:r w:rsidRPr="00D72543">
        <w:rPr>
          <w:rFonts w:ascii="Times New Roman" w:eastAsia="宋体" w:hAnsi="Times New Roman" w:cs="Times New Roman"/>
          <w:color w:val="986801"/>
          <w:kern w:val="0"/>
          <w:szCs w:val="21"/>
        </w:rPr>
        <w:t>),G22r(</w:t>
      </w:r>
      <w:proofErr w:type="spellStart"/>
      <w:r w:rsidRPr="00D72543">
        <w:rPr>
          <w:rFonts w:ascii="Times New Roman" w:eastAsia="宋体" w:hAnsi="Times New Roman" w:cs="Times New Roman"/>
          <w:color w:val="986801"/>
          <w:kern w:val="0"/>
          <w:szCs w:val="21"/>
        </w:rPr>
        <w:t>i,j,k</w:t>
      </w:r>
      <w:proofErr w:type="spellEnd"/>
      <w:r w:rsidRPr="00D72543">
        <w:rPr>
          <w:rFonts w:ascii="Times New Roman" w:eastAsia="宋体" w:hAnsi="Times New Roman" w:cs="Times New Roman"/>
          <w:color w:val="986801"/>
          <w:kern w:val="0"/>
          <w:szCs w:val="21"/>
        </w:rPr>
        <w:t>)];</w:t>
      </w:r>
    </w:p>
    <w:p w14:paraId="6737B6E5"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G2r</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[G11r(n_q-i+1,n_q-j+1,k),G12r(n_q-i+1,n_q-j+1,k);...</w:t>
      </w:r>
    </w:p>
    <w:p w14:paraId="5F706EA5"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G21r(n_q-i+1,n_q-j+1,k),G22r(n_q-i+1,n_q-j+1,k)];</w:t>
      </w:r>
    </w:p>
    <w:p w14:paraId="775188A7"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T</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[T11(k),T12(k);...</w:t>
      </w:r>
    </w:p>
    <w:p w14:paraId="0DF47145"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T21(k),T22(k)];</w:t>
      </w:r>
    </w:p>
    <w:p w14:paraId="75AA2E9E"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986801"/>
          <w:kern w:val="0"/>
          <w:szCs w:val="21"/>
        </w:rPr>
        <w:t>A</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G1r*T*G2r;</w:t>
      </w:r>
    </w:p>
    <w:p w14:paraId="1CCB5957"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4078F2"/>
          <w:kern w:val="0"/>
          <w:szCs w:val="21"/>
        </w:rPr>
        <w:t>A11r(</w:t>
      </w:r>
      <w:proofErr w:type="spellStart"/>
      <w:r w:rsidRPr="00D72543">
        <w:rPr>
          <w:rFonts w:ascii="Times New Roman" w:eastAsia="宋体" w:hAnsi="Times New Roman" w:cs="Times New Roman"/>
          <w:color w:val="4078F2"/>
          <w:kern w:val="0"/>
          <w:szCs w:val="21"/>
        </w:rPr>
        <w:t>i,j,k</w:t>
      </w:r>
      <w:proofErr w:type="spellEnd"/>
      <w:r w:rsidRPr="00D72543">
        <w:rPr>
          <w:rFonts w:ascii="Times New Roman" w:eastAsia="宋体" w:hAnsi="Times New Roman" w:cs="Times New Roman"/>
          <w:color w:val="4078F2"/>
          <w:kern w:val="0"/>
          <w:szCs w:val="21"/>
        </w:rPr>
        <w:t>)</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A(1,1);</w:t>
      </w:r>
    </w:p>
    <w:p w14:paraId="402F0E7C"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r w:rsidRPr="00D72543">
        <w:rPr>
          <w:rFonts w:ascii="Times New Roman" w:eastAsia="宋体" w:hAnsi="Times New Roman" w:cs="Times New Roman"/>
          <w:color w:val="4078F2"/>
          <w:kern w:val="0"/>
          <w:szCs w:val="21"/>
        </w:rPr>
        <w:t>A22r(</w:t>
      </w:r>
      <w:proofErr w:type="spellStart"/>
      <w:r w:rsidRPr="00D72543">
        <w:rPr>
          <w:rFonts w:ascii="Times New Roman" w:eastAsia="宋体" w:hAnsi="Times New Roman" w:cs="Times New Roman"/>
          <w:color w:val="4078F2"/>
          <w:kern w:val="0"/>
          <w:szCs w:val="21"/>
        </w:rPr>
        <w:t>i,j,k</w:t>
      </w:r>
      <w:proofErr w:type="spellEnd"/>
      <w:r w:rsidRPr="00D72543">
        <w:rPr>
          <w:rFonts w:ascii="Times New Roman" w:eastAsia="宋体" w:hAnsi="Times New Roman" w:cs="Times New Roman"/>
          <w:color w:val="4078F2"/>
          <w:kern w:val="0"/>
          <w:szCs w:val="21"/>
        </w:rPr>
        <w:t>)</w:t>
      </w:r>
      <w:r w:rsidRPr="00D72543">
        <w:rPr>
          <w:rFonts w:ascii="Times New Roman" w:eastAsia="宋体" w:hAnsi="Times New Roman" w:cs="Times New Roman"/>
          <w:color w:val="5C5C5C"/>
          <w:kern w:val="0"/>
          <w:szCs w:val="21"/>
        </w:rPr>
        <w:t> = </w:t>
      </w:r>
      <w:r w:rsidRPr="00D72543">
        <w:rPr>
          <w:rFonts w:ascii="Times New Roman" w:eastAsia="宋体" w:hAnsi="Times New Roman" w:cs="Times New Roman"/>
          <w:color w:val="50A14F"/>
          <w:kern w:val="0"/>
          <w:szCs w:val="21"/>
        </w:rPr>
        <w:t>A(2,2);</w:t>
      </w:r>
    </w:p>
    <w:p w14:paraId="684B8782" w14:textId="77777777" w:rsidR="00D72543"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end</w:t>
      </w:r>
    </w:p>
    <w:p w14:paraId="349A659C" w14:textId="77777777" w:rsidR="00D72543" w:rsidRPr="00D72543" w:rsidRDefault="00D72543" w:rsidP="00D72543">
      <w:pPr>
        <w:widowControl/>
        <w:numPr>
          <w:ilvl w:val="0"/>
          <w:numId w:val="1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986801"/>
          <w:kern w:val="0"/>
          <w:szCs w:val="21"/>
        </w:rPr>
        <w:t>end</w:t>
      </w:r>
    </w:p>
    <w:p w14:paraId="0F904A35" w14:textId="5F89BBAF" w:rsidR="00463A71" w:rsidRPr="00D72543" w:rsidRDefault="00D72543" w:rsidP="00D72543">
      <w:pPr>
        <w:widowControl/>
        <w:numPr>
          <w:ilvl w:val="0"/>
          <w:numId w:val="1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371" w:author="Xiaolong Liu" w:date="2022-07-21T02:19:00Z">
            <w:rPr>
              <w:rFonts w:ascii="Consolas" w:eastAsia="宋体" w:hAnsi="Consolas" w:cs="宋体"/>
              <w:color w:val="5C5C5C"/>
              <w:kern w:val="0"/>
              <w:szCs w:val="21"/>
            </w:rPr>
          </w:rPrChange>
        </w:rPr>
      </w:pPr>
      <w:r w:rsidRPr="00D72543">
        <w:rPr>
          <w:rFonts w:ascii="Times New Roman" w:eastAsia="宋体" w:hAnsi="Times New Roman" w:cs="Times New Roman"/>
          <w:color w:val="986801"/>
          <w:kern w:val="0"/>
          <w:szCs w:val="21"/>
        </w:rPr>
        <w:t>end</w:t>
      </w:r>
    </w:p>
    <w:p w14:paraId="35F9989E" w14:textId="4E5F9522" w:rsidR="00D72543" w:rsidRDefault="00D72543" w:rsidP="00D12711">
      <w:pPr>
        <w:jc w:val="left"/>
        <w:rPr>
          <w:rFonts w:ascii="Times New Roman" w:hAnsi="Times New Roman" w:cs="Times New Roman"/>
          <w:sz w:val="24"/>
          <w:szCs w:val="28"/>
        </w:rPr>
      </w:pPr>
      <w:r>
        <w:rPr>
          <w:rFonts w:ascii="Times New Roman" w:hAnsi="Times New Roman" w:cs="Times New Roman" w:hint="eastAsia"/>
          <w:sz w:val="24"/>
          <w:szCs w:val="28"/>
        </w:rPr>
        <w:t>A</w:t>
      </w:r>
      <w:r>
        <w:rPr>
          <w:rFonts w:ascii="Times New Roman" w:hAnsi="Times New Roman" w:cs="Times New Roman"/>
          <w:sz w:val="24"/>
          <w:szCs w:val="28"/>
        </w:rPr>
        <w:t xml:space="preserve">nd </w:t>
      </w:r>
      <m:oMath>
        <m:r>
          <w:ins w:id="2372" w:author="Xiaolong Liu" w:date="2022-07-20T11:16:00Z">
            <w:rPr>
              <w:rFonts w:ascii="Cambria Math" w:hAnsi="Cambria Math" w:cs="Times New Roman"/>
              <w:sz w:val="24"/>
              <w:szCs w:val="28"/>
            </w:rPr>
            <m:t>δN</m:t>
          </w:ins>
        </m:r>
        <m:d>
          <m:dPr>
            <m:ctrlPr>
              <w:ins w:id="2373" w:author="Xiaolong Liu" w:date="2022-07-20T11:16:00Z">
                <w:rPr>
                  <w:rFonts w:ascii="Cambria Math" w:hAnsi="Cambria Math" w:cs="Times New Roman"/>
                  <w:i/>
                  <w:sz w:val="24"/>
                  <w:szCs w:val="28"/>
                </w:rPr>
              </w:ins>
            </m:ctrlPr>
          </m:dPr>
          <m:e>
            <m:r>
              <w:ins w:id="2374" w:author="Xiaolong Liu" w:date="2022-07-20T11:16:00Z">
                <m:rPr>
                  <m:sty m:val="bi"/>
                </m:rPr>
                <w:rPr>
                  <w:rFonts w:ascii="Cambria Math" w:hAnsi="Cambria Math" w:cs="Times New Roman"/>
                  <w:sz w:val="24"/>
                  <w:szCs w:val="28"/>
                </w:rPr>
                <m:t>q,</m:t>
              </w:ins>
            </m:r>
            <m:r>
              <w:ins w:id="2375" w:author="Xiaolong Liu" w:date="2022-07-20T11:16:00Z">
                <w:rPr>
                  <w:rFonts w:ascii="Cambria Math" w:hAnsi="Cambria Math" w:cs="Times New Roman"/>
                  <w:sz w:val="24"/>
                  <w:szCs w:val="28"/>
                </w:rPr>
                <m:t>E</m:t>
              </w:ins>
            </m:r>
          </m:e>
        </m:d>
      </m:oMath>
      <w:r>
        <w:rPr>
          <w:rFonts w:ascii="Times New Roman" w:hAnsi="Times New Roman" w:cs="Times New Roman"/>
          <w:sz w:val="24"/>
          <w:szCs w:val="28"/>
        </w:rPr>
        <w:t xml:space="preserve"> can be calculated by</w:t>
      </w:r>
    </w:p>
    <w:p w14:paraId="43E91032" w14:textId="370B2718" w:rsidR="007A0346" w:rsidRDefault="007A0346" w:rsidP="00D12711">
      <w:pPr>
        <w:jc w:val="left"/>
        <w:rPr>
          <w:rFonts w:ascii="Times New Roman" w:hAnsi="Times New Roman" w:cs="Times New Roman"/>
          <w:sz w:val="24"/>
          <w:szCs w:val="28"/>
        </w:rPr>
      </w:pPr>
      <m:oMathPara>
        <m:oMath>
          <m:r>
            <w:ins w:id="2376" w:author="Xiaolong Liu" w:date="2022-07-20T11:16:00Z">
              <w:rPr>
                <w:rFonts w:ascii="Cambria Math" w:hAnsi="Cambria Math" w:cs="Times New Roman"/>
                <w:sz w:val="24"/>
                <w:szCs w:val="28"/>
              </w:rPr>
              <m:t>δN</m:t>
            </w:ins>
          </m:r>
          <m:d>
            <m:dPr>
              <m:ctrlPr>
                <w:ins w:id="2377" w:author="Xiaolong Liu" w:date="2022-07-20T11:16:00Z">
                  <w:rPr>
                    <w:rFonts w:ascii="Cambria Math" w:hAnsi="Cambria Math" w:cs="Times New Roman"/>
                    <w:i/>
                    <w:sz w:val="24"/>
                    <w:szCs w:val="28"/>
                  </w:rPr>
                </w:ins>
              </m:ctrlPr>
            </m:dPr>
            <m:e>
              <m:r>
                <w:ins w:id="2378" w:author="Xiaolong Liu" w:date="2022-07-20T11:16:00Z">
                  <m:rPr>
                    <m:sty m:val="bi"/>
                  </m:rPr>
                  <w:rPr>
                    <w:rFonts w:ascii="Cambria Math" w:hAnsi="Cambria Math" w:cs="Times New Roman"/>
                    <w:sz w:val="24"/>
                    <w:szCs w:val="28"/>
                  </w:rPr>
                  <m:t>q,</m:t>
                </w:ins>
              </m:r>
              <m:r>
                <w:ins w:id="2379" w:author="Xiaolong Liu" w:date="2022-07-20T11:16:00Z">
                  <w:rPr>
                    <w:rFonts w:ascii="Cambria Math" w:hAnsi="Cambria Math" w:cs="Times New Roman"/>
                    <w:sz w:val="24"/>
                    <w:szCs w:val="28"/>
                  </w:rPr>
                  <m:t>E</m:t>
                </w:ins>
              </m:r>
            </m:e>
          </m:d>
          <m:r>
            <w:ins w:id="2380" w:author="Xiaolong Liu" w:date="2022-07-20T15:03:00Z">
              <w:rPr>
                <w:rFonts w:ascii="Cambria Math" w:hAnsi="Cambria Math" w:cs="Times New Roman"/>
                <w:sz w:val="24"/>
                <w:szCs w:val="28"/>
              </w:rPr>
              <m:t>=-</m:t>
            </w:ins>
          </m:r>
          <m:f>
            <m:fPr>
              <m:ctrlPr>
                <w:ins w:id="2381" w:author="Xiaolong Liu" w:date="2022-07-20T15:03:00Z">
                  <w:rPr>
                    <w:rFonts w:ascii="Cambria Math" w:hAnsi="Cambria Math" w:cs="Times New Roman"/>
                    <w:i/>
                    <w:sz w:val="24"/>
                    <w:szCs w:val="28"/>
                  </w:rPr>
                </w:ins>
              </m:ctrlPr>
            </m:fPr>
            <m:num>
              <m:r>
                <w:ins w:id="2382" w:author="Xiaolong Liu" w:date="2022-07-20T15:03:00Z">
                  <w:rPr>
                    <w:rFonts w:ascii="Cambria Math" w:hAnsi="Cambria Math" w:cs="Times New Roman"/>
                    <w:sz w:val="24"/>
                    <w:szCs w:val="28"/>
                  </w:rPr>
                  <m:t>1</m:t>
                </w:ins>
              </m:r>
            </m:num>
            <m:den>
              <m:r>
                <w:ins w:id="2383" w:author="Xiaolong Liu" w:date="2022-07-20T15:03:00Z">
                  <w:rPr>
                    <w:rFonts w:ascii="Cambria Math" w:hAnsi="Cambria Math" w:cs="Times New Roman"/>
                    <w:sz w:val="24"/>
                    <w:szCs w:val="28"/>
                  </w:rPr>
                  <m:t>π</m:t>
                </w:ins>
              </m:r>
            </m:den>
          </m:f>
          <m:r>
            <w:ins w:id="2384" w:author="Xiaolong Liu" w:date="2022-07-20T15:03:00Z">
              <w:rPr>
                <w:rFonts w:ascii="Cambria Math" w:hAnsi="Cambria Math" w:cs="Times New Roman"/>
                <w:sz w:val="24"/>
                <w:szCs w:val="28"/>
              </w:rPr>
              <m:t xml:space="preserve"> Im </m:t>
            </w:ins>
          </m:r>
          <m:d>
            <m:dPr>
              <m:begChr m:val="{"/>
              <m:endChr m:val="}"/>
              <m:ctrlPr>
                <w:ins w:id="2385" w:author="Xiaolong Liu" w:date="2022-07-20T15:06:00Z">
                  <w:rPr>
                    <w:rFonts w:ascii="Cambria Math" w:hAnsi="Cambria Math" w:cs="Times New Roman"/>
                    <w:i/>
                    <w:sz w:val="24"/>
                    <w:szCs w:val="28"/>
                  </w:rPr>
                </w:ins>
              </m:ctrlPr>
            </m:dPr>
            <m:e>
              <m:r>
                <w:ins w:id="2386" w:author="Xiaolong Liu" w:date="2022-07-20T15:06:00Z">
                  <m:rPr>
                    <m:scr m:val="script"/>
                  </m:rPr>
                  <w:rPr>
                    <w:rFonts w:ascii="Cambria Math" w:hAnsi="Cambria Math" w:cs="Times New Roman"/>
                    <w:sz w:val="24"/>
                    <w:szCs w:val="28"/>
                  </w:rPr>
                  <m:t>F</m:t>
                </w:ins>
              </m:r>
              <m:d>
                <m:dPr>
                  <m:begChr m:val="["/>
                  <m:endChr m:val="]"/>
                  <m:ctrlPr>
                    <w:ins w:id="2387" w:author="Xiaolong Liu" w:date="2022-07-20T15:06:00Z">
                      <w:rPr>
                        <w:rFonts w:ascii="Cambria Math" w:hAnsi="Cambria Math" w:cs="Times New Roman"/>
                        <w:i/>
                        <w:sz w:val="24"/>
                        <w:szCs w:val="28"/>
                      </w:rPr>
                    </w:ins>
                  </m:ctrlPr>
                </m:dP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2388" w:author="Xiaolong Liu" w:date="2022-07-21T02:19: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2389" w:author="Xiaolong Liu" w:date="2022-07-21T02:19:00Z">
                            <w:rPr>
                              <w:rFonts w:ascii="Cambria Math" w:hAnsi="Cambria Math" w:cs="Times New Roman"/>
                              <w:color w:val="000000" w:themeColor="text1"/>
                              <w:sz w:val="24"/>
                              <w:szCs w:val="28"/>
                            </w:rPr>
                          </w:rPrChange>
                        </w:rPr>
                        <m:t>11</m:t>
                      </m:r>
                      <m:r>
                        <m:rPr>
                          <m:sty m:val="bi"/>
                        </m:rPr>
                        <w:rPr>
                          <w:rFonts w:ascii="Cambria Math" w:hAnsi="Cambria Math" w:cs="Times New Roman"/>
                          <w:sz w:val="24"/>
                          <w:szCs w:val="28"/>
                          <w:rPrChange w:id="2390" w:author="Xiaolong Liu" w:date="2022-07-21T02:19: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2391" w:author="Xiaolong Liu" w:date="2022-07-21T02:19: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2392" w:author="Xiaolong Liu" w:date="2022-07-21T02:19:00Z">
                        <w:rPr>
                          <w:rFonts w:ascii="Cambria Math" w:hAnsi="Cambria Math" w:cs="Times New Roman"/>
                          <w:color w:val="000000" w:themeColor="text1"/>
                          <w:sz w:val="24"/>
                          <w:szCs w:val="28"/>
                        </w:rPr>
                      </w:rPrChange>
                    </w:rPr>
                    <m:t>r</m:t>
                  </m:r>
                  <m:r>
                    <w:rPr>
                      <w:rFonts w:ascii="Cambria Math" w:hAnsi="Cambria Math" w:cs="Times New Roman"/>
                      <w:sz w:val="24"/>
                      <w:szCs w:val="28"/>
                      <w:rPrChange w:id="2393" w:author="Xiaolong Liu" w:date="2022-07-21T02:19:00Z">
                        <w:rPr>
                          <w:rFonts w:ascii="Cambria Math" w:hAnsi="Cambria Math" w:cs="Times New Roman"/>
                          <w:color w:val="000000" w:themeColor="text1"/>
                          <w:sz w:val="24"/>
                          <w:szCs w:val="28"/>
                        </w:rPr>
                      </w:rPrChange>
                    </w:rPr>
                    <m:t>,E)</m:t>
                  </m:r>
                </m:e>
              </m:d>
            </m:e>
          </m:d>
        </m:oMath>
      </m:oMathPara>
    </w:p>
    <w:p w14:paraId="5E0D15D9" w14:textId="77777777" w:rsidR="00D72543" w:rsidRPr="00D72543" w:rsidRDefault="00D72543" w:rsidP="00D72543">
      <w:pPr>
        <w:widowControl/>
        <w:numPr>
          <w:ilvl w:val="0"/>
          <w:numId w:val="17"/>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proofErr w:type="spellStart"/>
      <w:r w:rsidRPr="00D72543">
        <w:rPr>
          <w:rFonts w:ascii="Times New Roman" w:eastAsia="宋体" w:hAnsi="Times New Roman" w:cs="Times New Roman"/>
          <w:color w:val="5C5C5C"/>
          <w:kern w:val="0"/>
          <w:szCs w:val="21"/>
        </w:rPr>
        <w:t>dnq</w:t>
      </w:r>
      <w:proofErr w:type="spellEnd"/>
      <w:r w:rsidRPr="00D72543">
        <w:rPr>
          <w:rFonts w:ascii="Times New Roman" w:eastAsia="宋体" w:hAnsi="Times New Roman" w:cs="Times New Roman"/>
          <w:color w:val="5C5C5C"/>
          <w:kern w:val="0"/>
          <w:szCs w:val="21"/>
        </w:rPr>
        <w:t> = zeros(</w:t>
      </w:r>
      <w:proofErr w:type="spellStart"/>
      <w:r w:rsidRPr="00D72543">
        <w:rPr>
          <w:rFonts w:ascii="Times New Roman" w:eastAsia="宋体" w:hAnsi="Times New Roman" w:cs="Times New Roman"/>
          <w:color w:val="5C5C5C"/>
          <w:kern w:val="0"/>
          <w:szCs w:val="21"/>
        </w:rPr>
        <w:t>n_</w:t>
      </w:r>
      <w:proofErr w:type="gramStart"/>
      <w:r w:rsidRPr="00D72543">
        <w:rPr>
          <w:rFonts w:ascii="Times New Roman" w:eastAsia="宋体" w:hAnsi="Times New Roman" w:cs="Times New Roman"/>
          <w:color w:val="5C5C5C"/>
          <w:kern w:val="0"/>
          <w:szCs w:val="21"/>
        </w:rPr>
        <w:t>q,n</w:t>
      </w:r>
      <w:proofErr w:type="gramEnd"/>
      <w:r w:rsidRPr="00D72543">
        <w:rPr>
          <w:rFonts w:ascii="Times New Roman" w:eastAsia="宋体" w:hAnsi="Times New Roman" w:cs="Times New Roman"/>
          <w:color w:val="5C5C5C"/>
          <w:kern w:val="0"/>
          <w:szCs w:val="21"/>
        </w:rPr>
        <w:t>_q,n_E</w:t>
      </w:r>
      <w:proofErr w:type="spellEnd"/>
      <w:r w:rsidRPr="00D72543">
        <w:rPr>
          <w:rFonts w:ascii="Times New Roman" w:eastAsia="宋体" w:hAnsi="Times New Roman" w:cs="Times New Roman"/>
          <w:color w:val="5C5C5C"/>
          <w:kern w:val="0"/>
          <w:szCs w:val="21"/>
        </w:rPr>
        <w:t>);</w:t>
      </w:r>
    </w:p>
    <w:p w14:paraId="370C18B3" w14:textId="77777777" w:rsidR="00D72543" w:rsidRPr="00D72543" w:rsidRDefault="00D72543" w:rsidP="00D72543">
      <w:pPr>
        <w:widowControl/>
        <w:numPr>
          <w:ilvl w:val="0"/>
          <w:numId w:val="17"/>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A626A4"/>
          <w:kern w:val="0"/>
          <w:szCs w:val="21"/>
        </w:rPr>
        <w:t>for</w:t>
      </w:r>
      <w:r w:rsidRPr="00D72543">
        <w:rPr>
          <w:rFonts w:ascii="Times New Roman" w:eastAsia="宋体" w:hAnsi="Times New Roman" w:cs="Times New Roman"/>
          <w:color w:val="5C5C5C"/>
          <w:kern w:val="0"/>
          <w:szCs w:val="21"/>
        </w:rPr>
        <w:t> k=</w:t>
      </w:r>
      <w:proofErr w:type="gramStart"/>
      <w:r w:rsidRPr="00D72543">
        <w:rPr>
          <w:rFonts w:ascii="Times New Roman" w:eastAsia="宋体" w:hAnsi="Times New Roman" w:cs="Times New Roman"/>
          <w:color w:val="986801"/>
          <w:kern w:val="0"/>
          <w:szCs w:val="21"/>
        </w:rPr>
        <w:t>1</w:t>
      </w:r>
      <w:r w:rsidRPr="00D72543">
        <w:rPr>
          <w:rFonts w:ascii="Times New Roman" w:eastAsia="宋体" w:hAnsi="Times New Roman" w:cs="Times New Roman"/>
          <w:color w:val="5C5C5C"/>
          <w:kern w:val="0"/>
          <w:szCs w:val="21"/>
        </w:rPr>
        <w:t>:n</w:t>
      </w:r>
      <w:proofErr w:type="gramEnd"/>
      <w:r w:rsidRPr="00D72543">
        <w:rPr>
          <w:rFonts w:ascii="Times New Roman" w:eastAsia="宋体" w:hAnsi="Times New Roman" w:cs="Times New Roman"/>
          <w:color w:val="5C5C5C"/>
          <w:kern w:val="0"/>
          <w:szCs w:val="21"/>
        </w:rPr>
        <w:t>_E</w:t>
      </w:r>
    </w:p>
    <w:p w14:paraId="661C4FF6" w14:textId="77777777" w:rsidR="00D72543" w:rsidRPr="00D72543" w:rsidRDefault="00D72543" w:rsidP="00D72543">
      <w:pPr>
        <w:widowControl/>
        <w:numPr>
          <w:ilvl w:val="0"/>
          <w:numId w:val="17"/>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dn</w:t>
      </w:r>
      <w:r w:rsidRPr="00D72543">
        <w:rPr>
          <w:rFonts w:ascii="Times New Roman" w:eastAsia="宋体" w:hAnsi="Times New Roman" w:cs="Times New Roman"/>
          <w:color w:val="50A14F"/>
          <w:kern w:val="0"/>
          <w:szCs w:val="21"/>
        </w:rPr>
        <w:t>q</w:t>
      </w:r>
      <w:proofErr w:type="gramStart"/>
      <w:r w:rsidRPr="00D72543">
        <w:rPr>
          <w:rFonts w:ascii="Times New Roman" w:eastAsia="宋体" w:hAnsi="Times New Roman" w:cs="Times New Roman"/>
          <w:color w:val="50A14F"/>
          <w:kern w:val="0"/>
          <w:szCs w:val="21"/>
        </w:rPr>
        <w:t>(:,:,</w:t>
      </w:r>
      <w:proofErr w:type="gramEnd"/>
      <w:r w:rsidRPr="00D72543">
        <w:rPr>
          <w:rFonts w:ascii="Times New Roman" w:eastAsia="宋体" w:hAnsi="Times New Roman" w:cs="Times New Roman"/>
          <w:color w:val="50A14F"/>
          <w:kern w:val="0"/>
          <w:szCs w:val="21"/>
        </w:rPr>
        <w:t>k)</w:t>
      </w:r>
      <w:r w:rsidRPr="00D72543">
        <w:rPr>
          <w:rFonts w:ascii="Times New Roman" w:eastAsia="宋体" w:hAnsi="Times New Roman" w:cs="Times New Roman"/>
          <w:color w:val="5C5C5C"/>
          <w:kern w:val="0"/>
          <w:szCs w:val="21"/>
        </w:rPr>
        <w:t> = -imag(fftshift(fft2(A11r(:,:,k)+A22r(:,:,n_E-k+</w:t>
      </w:r>
      <w:r w:rsidRPr="00D72543">
        <w:rPr>
          <w:rFonts w:ascii="Times New Roman" w:eastAsia="宋体" w:hAnsi="Times New Roman" w:cs="Times New Roman"/>
          <w:color w:val="986801"/>
          <w:kern w:val="0"/>
          <w:szCs w:val="21"/>
        </w:rPr>
        <w:t>1</w:t>
      </w:r>
      <w:r w:rsidRPr="00D72543">
        <w:rPr>
          <w:rFonts w:ascii="Times New Roman" w:eastAsia="宋体" w:hAnsi="Times New Roman" w:cs="Times New Roman"/>
          <w:color w:val="5C5C5C"/>
          <w:kern w:val="0"/>
          <w:szCs w:val="21"/>
        </w:rPr>
        <w:t>))))/pi;</w:t>
      </w:r>
    </w:p>
    <w:p w14:paraId="66DE02E9" w14:textId="1365FD1D" w:rsidR="00D72543" w:rsidRPr="007A0346" w:rsidRDefault="00D72543" w:rsidP="00D12711">
      <w:pPr>
        <w:widowControl/>
        <w:numPr>
          <w:ilvl w:val="0"/>
          <w:numId w:val="17"/>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lastRenderedPageBreak/>
        <w:t>end</w:t>
      </w:r>
    </w:p>
    <w:p w14:paraId="5FD89D7F" w14:textId="56FCA959" w:rsidR="00463A71" w:rsidRPr="00D72543" w:rsidRDefault="00463A71" w:rsidP="00D12711">
      <w:pPr>
        <w:jc w:val="left"/>
        <w:rPr>
          <w:rFonts w:ascii="Times New Roman" w:hAnsi="Times New Roman" w:cs="Times New Roman"/>
          <w:sz w:val="24"/>
          <w:szCs w:val="28"/>
          <w:rPrChange w:id="2394" w:author="Xiaolong Liu" w:date="2022-07-21T02:19: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2395" w:author="Xiaolong Liu" w:date="2022-07-21T02:19:00Z">
            <w:rPr>
              <w:rFonts w:ascii="Times New Roman" w:hAnsi="Times New Roman" w:cs="Times New Roman"/>
              <w:color w:val="000000" w:themeColor="text1"/>
              <w:sz w:val="24"/>
              <w:szCs w:val="28"/>
            </w:rPr>
          </w:rPrChange>
        </w:rPr>
        <w:t>Since</w:t>
      </w:r>
    </w:p>
    <w:p w14:paraId="21C001AB" w14:textId="2172E333" w:rsidR="00372AFE" w:rsidRPr="00D72543" w:rsidRDefault="00463A71" w:rsidP="00372AFE">
      <w:pPr>
        <w:widowControl/>
        <w:spacing w:line="259" w:lineRule="atLeast"/>
        <w:jc w:val="left"/>
        <w:rPr>
          <w:rFonts w:ascii="Times New Roman" w:hAnsi="Times New Roman" w:cs="Times New Roman"/>
          <w:sz w:val="24"/>
          <w:szCs w:val="28"/>
        </w:rPr>
      </w:pPr>
      <w:bookmarkStart w:id="2396" w:name="_Hlk108998800"/>
      <m:oMathPara>
        <m:oMath>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r,</m:t>
              </m:r>
              <m:r>
                <w:rPr>
                  <w:rFonts w:ascii="Cambria Math" w:hAnsi="Cambria Math" w:cs="Times New Roman"/>
                  <w:sz w:val="24"/>
                  <w:szCs w:val="28"/>
                </w:rPr>
                <m:t>E</m:t>
              </m:r>
            </m:e>
          </m:d>
          <w:bookmarkEnd w:id="2396"/>
          <m:r>
            <m:rPr>
              <m:scr m:val="script"/>
            </m:rPr>
            <w:rPr>
              <w:rFonts w:ascii="Cambria Math" w:hAnsi="Cambria Math" w:cs="Times New Roman"/>
              <w:sz w:val="24"/>
              <w:szCs w:val="28"/>
            </w:rPr>
            <m:t>= F</m:t>
          </m:r>
          <m:d>
            <m:dPr>
              <m:begChr m:val="["/>
              <m:endChr m:val="]"/>
              <m:ctrlPr>
                <w:rPr>
                  <w:rFonts w:ascii="Cambria Math" w:hAnsi="Cambria Math" w:cs="Times New Roman"/>
                  <w:i/>
                  <w:sz w:val="24"/>
                  <w:szCs w:val="28"/>
                </w:rPr>
              </m:ctrlPr>
            </m:dPr>
            <m:e>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e>
          </m:d>
        </m:oMath>
      </m:oMathPara>
    </w:p>
    <w:p w14:paraId="4FED1B51" w14:textId="18F65DC4" w:rsidR="00463A71" w:rsidRDefault="00463A71" w:rsidP="00372AFE">
      <w:pPr>
        <w:widowControl/>
        <w:spacing w:line="259" w:lineRule="atLeast"/>
        <w:jc w:val="left"/>
        <w:rPr>
          <w:rFonts w:ascii="Times New Roman" w:hAnsi="Times New Roman" w:cs="Times New Roman"/>
          <w:sz w:val="24"/>
          <w:szCs w:val="28"/>
        </w:rPr>
      </w:pPr>
      <w:r w:rsidRPr="00D72543">
        <w:rPr>
          <w:rFonts w:ascii="Times New Roman" w:hAnsi="Times New Roman" w:cs="Times New Roman"/>
          <w:sz w:val="24"/>
          <w:szCs w:val="28"/>
          <w:rPrChange w:id="2397" w:author="Xiaolong Liu" w:date="2022-07-21T02:19:00Z">
            <w:rPr>
              <w:rFonts w:ascii="Times New Roman" w:hAnsi="Times New Roman" w:cs="Times New Roman"/>
              <w:color w:val="000000" w:themeColor="text1"/>
              <w:sz w:val="24"/>
              <w:szCs w:val="28"/>
            </w:rPr>
          </w:rPrChange>
        </w:rPr>
        <w:t xml:space="preserve">Therefore, </w:t>
      </w:r>
      <w:bookmarkStart w:id="2398" w:name="_Hlk108998833"/>
      <m:oMath>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r,</m:t>
            </m:r>
            <m:r>
              <w:rPr>
                <w:rFonts w:ascii="Cambria Math" w:hAnsi="Cambria Math" w:cs="Times New Roman"/>
                <w:sz w:val="24"/>
                <w:szCs w:val="28"/>
              </w:rPr>
              <m:t>E</m:t>
            </m:r>
          </m:e>
        </m:d>
      </m:oMath>
      <w:bookmarkEnd w:id="2398"/>
      <w:r w:rsidRPr="00D72543">
        <w:rPr>
          <w:rFonts w:ascii="Times New Roman" w:hAnsi="Times New Roman" w:cs="Times New Roman"/>
          <w:sz w:val="24"/>
          <w:szCs w:val="28"/>
        </w:rPr>
        <w:t xml:space="preserve"> </w:t>
      </w:r>
      <w:r w:rsidRPr="00D72543">
        <w:rPr>
          <w:rFonts w:ascii="Times New Roman" w:hAnsi="Times New Roman" w:cs="Times New Roman"/>
          <w:sz w:val="24"/>
          <w:szCs w:val="28"/>
          <w:rPrChange w:id="2399" w:author="Xiaolong Liu" w:date="2022-07-21T02:19:00Z">
            <w:rPr>
              <w:rFonts w:ascii="Times New Roman" w:hAnsi="Times New Roman" w:cs="Times New Roman"/>
              <w:color w:val="000000" w:themeColor="text1"/>
              <w:sz w:val="24"/>
              <w:szCs w:val="28"/>
            </w:rPr>
          </w:rPrChange>
        </w:rPr>
        <w:t xml:space="preserve">can be calculated, which is expressed as </w:t>
      </w:r>
      <w:proofErr w:type="spellStart"/>
      <w:r w:rsidRPr="00D72543">
        <w:rPr>
          <w:rFonts w:ascii="Times New Roman" w:hAnsi="Times New Roman" w:cs="Times New Roman"/>
          <w:sz w:val="24"/>
          <w:szCs w:val="28"/>
          <w:rPrChange w:id="2400" w:author="Xiaolong Liu" w:date="2022-07-21T02:19:00Z">
            <w:rPr>
              <w:rFonts w:ascii="Times New Roman" w:hAnsi="Times New Roman" w:cs="Times New Roman"/>
              <w:color w:val="000000" w:themeColor="text1"/>
              <w:sz w:val="24"/>
              <w:szCs w:val="28"/>
            </w:rPr>
          </w:rPrChange>
        </w:rPr>
        <w:t>dnr</w:t>
      </w:r>
      <w:proofErr w:type="spellEnd"/>
      <w:r w:rsidRPr="00D72543">
        <w:rPr>
          <w:rFonts w:ascii="Times New Roman" w:hAnsi="Times New Roman" w:cs="Times New Roman"/>
          <w:sz w:val="24"/>
          <w:szCs w:val="28"/>
          <w:rPrChange w:id="2401" w:author="Xiaolong Liu" w:date="2022-07-21T02:19:00Z">
            <w:rPr>
              <w:rFonts w:ascii="Times New Roman" w:hAnsi="Times New Roman" w:cs="Times New Roman"/>
              <w:color w:val="000000" w:themeColor="text1"/>
              <w:sz w:val="24"/>
              <w:szCs w:val="28"/>
            </w:rPr>
          </w:rPrChange>
        </w:rPr>
        <w:t xml:space="preserve"> in the code</w:t>
      </w:r>
    </w:p>
    <w:p w14:paraId="150FDE15" w14:textId="77777777" w:rsidR="00D72543" w:rsidRPr="00D72543" w:rsidRDefault="00D72543" w:rsidP="00D72543">
      <w:pPr>
        <w:widowControl/>
        <w:numPr>
          <w:ilvl w:val="0"/>
          <w:numId w:val="42"/>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proofErr w:type="spellStart"/>
      <w:r w:rsidRPr="00D72543">
        <w:rPr>
          <w:rFonts w:ascii="Times New Roman" w:eastAsia="宋体" w:hAnsi="Times New Roman" w:cs="Times New Roman"/>
          <w:color w:val="5C5C5C"/>
          <w:kern w:val="0"/>
          <w:szCs w:val="21"/>
        </w:rPr>
        <w:t>dnr</w:t>
      </w:r>
      <w:proofErr w:type="spellEnd"/>
      <w:r w:rsidRPr="00D72543">
        <w:rPr>
          <w:rFonts w:ascii="Times New Roman" w:eastAsia="宋体" w:hAnsi="Times New Roman" w:cs="Times New Roman"/>
          <w:color w:val="5C5C5C"/>
          <w:kern w:val="0"/>
          <w:szCs w:val="21"/>
        </w:rPr>
        <w:t> = zeros(</w:t>
      </w:r>
      <w:proofErr w:type="spellStart"/>
      <w:r w:rsidRPr="00D72543">
        <w:rPr>
          <w:rFonts w:ascii="Times New Roman" w:eastAsia="宋体" w:hAnsi="Times New Roman" w:cs="Times New Roman"/>
          <w:color w:val="5C5C5C"/>
          <w:kern w:val="0"/>
          <w:szCs w:val="21"/>
        </w:rPr>
        <w:t>n_</w:t>
      </w:r>
      <w:proofErr w:type="gramStart"/>
      <w:r w:rsidRPr="00D72543">
        <w:rPr>
          <w:rFonts w:ascii="Times New Roman" w:eastAsia="宋体" w:hAnsi="Times New Roman" w:cs="Times New Roman"/>
          <w:color w:val="5C5C5C"/>
          <w:kern w:val="0"/>
          <w:szCs w:val="21"/>
        </w:rPr>
        <w:t>q,n</w:t>
      </w:r>
      <w:proofErr w:type="gramEnd"/>
      <w:r w:rsidRPr="00D72543">
        <w:rPr>
          <w:rFonts w:ascii="Times New Roman" w:eastAsia="宋体" w:hAnsi="Times New Roman" w:cs="Times New Roman"/>
          <w:color w:val="5C5C5C"/>
          <w:kern w:val="0"/>
          <w:szCs w:val="21"/>
        </w:rPr>
        <w:t>_q,n_E</w:t>
      </w:r>
      <w:proofErr w:type="spellEnd"/>
      <w:r w:rsidRPr="00D72543">
        <w:rPr>
          <w:rFonts w:ascii="Times New Roman" w:eastAsia="宋体" w:hAnsi="Times New Roman" w:cs="Times New Roman"/>
          <w:color w:val="5C5C5C"/>
          <w:kern w:val="0"/>
          <w:szCs w:val="21"/>
        </w:rPr>
        <w:t>);</w:t>
      </w:r>
    </w:p>
    <w:p w14:paraId="1CC77EF5" w14:textId="77777777" w:rsidR="00D72543" w:rsidRPr="00D72543" w:rsidRDefault="00D72543" w:rsidP="00D72543">
      <w:pPr>
        <w:widowControl/>
        <w:numPr>
          <w:ilvl w:val="0"/>
          <w:numId w:val="42"/>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A626A4"/>
          <w:kern w:val="0"/>
          <w:szCs w:val="21"/>
        </w:rPr>
        <w:t>for</w:t>
      </w:r>
      <w:r w:rsidRPr="00D72543">
        <w:rPr>
          <w:rFonts w:ascii="Times New Roman" w:eastAsia="宋体" w:hAnsi="Times New Roman" w:cs="Times New Roman"/>
          <w:color w:val="5C5C5C"/>
          <w:kern w:val="0"/>
          <w:szCs w:val="21"/>
        </w:rPr>
        <w:t> k=</w:t>
      </w:r>
      <w:proofErr w:type="gramStart"/>
      <w:r w:rsidRPr="00D72543">
        <w:rPr>
          <w:rFonts w:ascii="Times New Roman" w:eastAsia="宋体" w:hAnsi="Times New Roman" w:cs="Times New Roman"/>
          <w:color w:val="986801"/>
          <w:kern w:val="0"/>
          <w:szCs w:val="21"/>
        </w:rPr>
        <w:t>1</w:t>
      </w:r>
      <w:r w:rsidRPr="00D72543">
        <w:rPr>
          <w:rFonts w:ascii="Times New Roman" w:eastAsia="宋体" w:hAnsi="Times New Roman" w:cs="Times New Roman"/>
          <w:color w:val="5C5C5C"/>
          <w:kern w:val="0"/>
          <w:szCs w:val="21"/>
        </w:rPr>
        <w:t>:n</w:t>
      </w:r>
      <w:proofErr w:type="gramEnd"/>
      <w:r w:rsidRPr="00D72543">
        <w:rPr>
          <w:rFonts w:ascii="Times New Roman" w:eastAsia="宋体" w:hAnsi="Times New Roman" w:cs="Times New Roman"/>
          <w:color w:val="5C5C5C"/>
          <w:kern w:val="0"/>
          <w:szCs w:val="21"/>
        </w:rPr>
        <w:t>_E</w:t>
      </w:r>
    </w:p>
    <w:p w14:paraId="2C5E40BE" w14:textId="77777777" w:rsidR="00D72543" w:rsidRPr="00D72543" w:rsidRDefault="00D72543" w:rsidP="00D72543">
      <w:pPr>
        <w:widowControl/>
        <w:numPr>
          <w:ilvl w:val="0"/>
          <w:numId w:val="42"/>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D72543">
        <w:rPr>
          <w:rFonts w:ascii="Times New Roman" w:eastAsia="宋体" w:hAnsi="Times New Roman" w:cs="Times New Roman"/>
          <w:color w:val="5C5C5C"/>
          <w:kern w:val="0"/>
          <w:szCs w:val="21"/>
        </w:rPr>
        <w:t>     </w:t>
      </w:r>
      <w:proofErr w:type="spellStart"/>
      <w:r w:rsidRPr="00D72543">
        <w:rPr>
          <w:rFonts w:ascii="Times New Roman" w:eastAsia="宋体" w:hAnsi="Times New Roman" w:cs="Times New Roman"/>
          <w:color w:val="5C5C5C"/>
          <w:kern w:val="0"/>
          <w:szCs w:val="21"/>
        </w:rPr>
        <w:t>dnr</w:t>
      </w:r>
      <w:proofErr w:type="spellEnd"/>
      <w:proofErr w:type="gramStart"/>
      <w:r w:rsidRPr="00D72543">
        <w:rPr>
          <w:rFonts w:ascii="Times New Roman" w:eastAsia="宋体" w:hAnsi="Times New Roman" w:cs="Times New Roman"/>
          <w:color w:val="5C5C5C"/>
          <w:kern w:val="0"/>
          <w:szCs w:val="21"/>
        </w:rPr>
        <w:t>(:,:,</w:t>
      </w:r>
      <w:proofErr w:type="gramEnd"/>
      <w:r w:rsidRPr="00D72543">
        <w:rPr>
          <w:rFonts w:ascii="Times New Roman" w:eastAsia="宋体" w:hAnsi="Times New Roman" w:cs="Times New Roman"/>
          <w:color w:val="5C5C5C"/>
          <w:kern w:val="0"/>
          <w:szCs w:val="21"/>
        </w:rPr>
        <w:t>k) = fft2(</w:t>
      </w:r>
      <w:proofErr w:type="spellStart"/>
      <w:r w:rsidRPr="00D72543">
        <w:rPr>
          <w:rFonts w:ascii="Times New Roman" w:eastAsia="宋体" w:hAnsi="Times New Roman" w:cs="Times New Roman"/>
          <w:color w:val="5C5C5C"/>
          <w:kern w:val="0"/>
          <w:szCs w:val="21"/>
        </w:rPr>
        <w:t>dn</w:t>
      </w:r>
      <w:r w:rsidRPr="00D72543">
        <w:rPr>
          <w:rFonts w:ascii="Times New Roman" w:eastAsia="宋体" w:hAnsi="Times New Roman" w:cs="Times New Roman"/>
          <w:color w:val="50A14F"/>
          <w:kern w:val="0"/>
          <w:szCs w:val="21"/>
        </w:rPr>
        <w:t>q</w:t>
      </w:r>
      <w:proofErr w:type="spellEnd"/>
      <w:r w:rsidRPr="00D72543">
        <w:rPr>
          <w:rFonts w:ascii="Times New Roman" w:eastAsia="宋体" w:hAnsi="Times New Roman" w:cs="Times New Roman"/>
          <w:color w:val="50A14F"/>
          <w:kern w:val="0"/>
          <w:szCs w:val="21"/>
        </w:rPr>
        <w:t>(:,:,k)</w:t>
      </w:r>
      <w:r w:rsidRPr="00D72543">
        <w:rPr>
          <w:rFonts w:ascii="Times New Roman" w:eastAsia="宋体" w:hAnsi="Times New Roman" w:cs="Times New Roman"/>
          <w:color w:val="5C5C5C"/>
          <w:kern w:val="0"/>
          <w:szCs w:val="21"/>
        </w:rPr>
        <w:t>);</w:t>
      </w:r>
    </w:p>
    <w:p w14:paraId="3E77E1D3" w14:textId="2BEF4F0F" w:rsidR="00D72543" w:rsidRPr="00D72543" w:rsidRDefault="00D72543" w:rsidP="00D72543">
      <w:pPr>
        <w:widowControl/>
        <w:numPr>
          <w:ilvl w:val="0"/>
          <w:numId w:val="42"/>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402" w:author="Xiaolong Liu" w:date="2022-07-21T02:19:00Z">
            <w:rPr>
              <w:rFonts w:ascii="Times New Roman" w:hAnsi="Times New Roman" w:cs="Times New Roman"/>
              <w:color w:val="000000" w:themeColor="text1"/>
              <w:sz w:val="24"/>
              <w:szCs w:val="28"/>
            </w:rPr>
          </w:rPrChange>
        </w:rPr>
      </w:pPr>
      <w:r w:rsidRPr="00D72543">
        <w:rPr>
          <w:rFonts w:ascii="Times New Roman" w:eastAsia="宋体" w:hAnsi="Times New Roman" w:cs="Times New Roman"/>
          <w:color w:val="5C5C5C"/>
          <w:kern w:val="0"/>
          <w:szCs w:val="21"/>
        </w:rPr>
        <w:t>end</w:t>
      </w:r>
    </w:p>
    <w:p w14:paraId="65DA14A5" w14:textId="17F036F2" w:rsidR="00463A71" w:rsidRDefault="00B231FA" w:rsidP="00320076">
      <w:pPr>
        <w:rPr>
          <w:rFonts w:ascii="Times New Roman" w:hAnsi="Times New Roman" w:cs="Times New Roman"/>
          <w:sz w:val="24"/>
          <w:szCs w:val="28"/>
        </w:rPr>
      </w:pPr>
      <w:r w:rsidRPr="00D72543">
        <w:rPr>
          <w:rFonts w:ascii="Times New Roman" w:hAnsi="Times New Roman" w:cs="Times New Roman"/>
          <w:sz w:val="24"/>
          <w:szCs w:val="28"/>
        </w:rPr>
        <w:t xml:space="preserve">Using the data of </w:t>
      </w:r>
      <m:oMath>
        <m:r>
          <w:rPr>
            <w:rFonts w:ascii="Cambria Math" w:hAnsi="Cambria Math" w:cs="Times New Roman"/>
            <w:sz w:val="24"/>
            <w:szCs w:val="28"/>
          </w:rPr>
          <m:t>B</m:t>
        </m:r>
        <m:sSub>
          <m:sSubPr>
            <m:ctrlPr>
              <w:rPr>
                <w:rFonts w:ascii="Cambria Math" w:hAnsi="Cambria Math" w:cs="Times New Roman"/>
                <w:i/>
                <w:iCs/>
                <w:sz w:val="24"/>
                <w:szCs w:val="28"/>
              </w:rPr>
            </m:ctrlPr>
          </m:sSubPr>
          <m:e>
            <m:r>
              <w:rPr>
                <w:rFonts w:ascii="Cambria Math" w:hAnsi="Cambria Math" w:cs="Times New Roman"/>
                <w:sz w:val="24"/>
                <w:szCs w:val="28"/>
              </w:rPr>
              <m:t>i</m:t>
            </m:r>
          </m:e>
          <m:sub>
            <m:r>
              <w:rPr>
                <w:rFonts w:ascii="Cambria Math" w:hAnsi="Cambria Math" w:cs="Times New Roman"/>
                <w:sz w:val="24"/>
                <w:szCs w:val="28"/>
              </w:rPr>
              <m:t>2</m:t>
            </m:r>
          </m:sub>
        </m:sSub>
        <m:r>
          <w:rPr>
            <w:rFonts w:ascii="Cambria Math" w:hAnsi="Cambria Math" w:cs="Times New Roman"/>
            <w:sz w:val="24"/>
            <w:szCs w:val="28"/>
          </w:rPr>
          <m:t>S</m:t>
        </m:r>
        <m:sSub>
          <m:sSubPr>
            <m:ctrlPr>
              <w:rPr>
                <w:rFonts w:ascii="Cambria Math" w:hAnsi="Cambria Math" w:cs="Times New Roman"/>
                <w:i/>
                <w:iCs/>
                <w:sz w:val="24"/>
                <w:szCs w:val="28"/>
              </w:rPr>
            </m:ctrlPr>
          </m:sSubPr>
          <m:e>
            <m:r>
              <w:rPr>
                <w:rFonts w:ascii="Cambria Math" w:hAnsi="Cambria Math" w:cs="Times New Roman"/>
                <w:sz w:val="24"/>
                <w:szCs w:val="28"/>
              </w:rPr>
              <m:t>r</m:t>
            </m:r>
          </m:e>
          <m:sub>
            <m:r>
              <w:rPr>
                <w:rFonts w:ascii="Cambria Math" w:hAnsi="Cambria Math" w:cs="Times New Roman"/>
                <w:sz w:val="24"/>
                <w:szCs w:val="28"/>
              </w:rPr>
              <m:t>2</m:t>
            </m:r>
          </m:sub>
        </m:sSub>
        <m:r>
          <w:rPr>
            <w:rFonts w:ascii="Cambria Math" w:hAnsi="Cambria Math" w:cs="Times New Roman"/>
            <w:sz w:val="24"/>
            <w:szCs w:val="28"/>
          </w:rPr>
          <m:t>CaC</m:t>
        </m:r>
        <m:sSub>
          <m:sSubPr>
            <m:ctrlPr>
              <w:rPr>
                <w:rFonts w:ascii="Cambria Math" w:hAnsi="Cambria Math" w:cs="Times New Roman"/>
                <w:i/>
                <w:iCs/>
                <w:sz w:val="24"/>
                <w:szCs w:val="28"/>
              </w:rPr>
            </m:ctrlPr>
          </m:sSubPr>
          <m:e>
            <m:r>
              <w:rPr>
                <w:rFonts w:ascii="Cambria Math" w:hAnsi="Cambria Math" w:cs="Times New Roman"/>
                <w:sz w:val="24"/>
                <w:szCs w:val="28"/>
              </w:rPr>
              <m:t>u</m:t>
            </m:r>
          </m:e>
          <m:sub>
            <m:r>
              <w:rPr>
                <w:rFonts w:ascii="Cambria Math" w:hAnsi="Cambria Math" w:cs="Times New Roman"/>
                <w:sz w:val="24"/>
                <w:szCs w:val="28"/>
              </w:rPr>
              <m:t>2</m:t>
            </m:r>
          </m:sub>
        </m:sSub>
        <m:sSub>
          <m:sSubPr>
            <m:ctrlPr>
              <w:rPr>
                <w:rFonts w:ascii="Cambria Math" w:hAnsi="Cambria Math" w:cs="Times New Roman"/>
                <w:i/>
                <w:iCs/>
                <w:sz w:val="24"/>
                <w:szCs w:val="28"/>
              </w:rPr>
            </m:ctrlPr>
          </m:sSubPr>
          <m:e>
            <m:r>
              <w:rPr>
                <w:rFonts w:ascii="Cambria Math" w:hAnsi="Cambria Math" w:cs="Times New Roman"/>
                <w:sz w:val="24"/>
                <w:szCs w:val="28"/>
              </w:rPr>
              <m:t>O</m:t>
            </m:r>
          </m:e>
          <m:sub>
            <m:r>
              <w:rPr>
                <w:rFonts w:ascii="Cambria Math" w:hAnsi="Cambria Math" w:cs="Times New Roman"/>
                <w:sz w:val="24"/>
                <w:szCs w:val="28"/>
              </w:rPr>
              <m:t>8+δ</m:t>
            </m:r>
          </m:sub>
        </m:sSub>
      </m:oMath>
      <w:r w:rsidRPr="00D72543">
        <w:rPr>
          <w:rFonts w:ascii="Times New Roman" w:hAnsi="Times New Roman" w:cs="Times New Roman"/>
          <w:sz w:val="24"/>
          <w:szCs w:val="28"/>
        </w:rPr>
        <w:t xml:space="preserve">, </w:t>
      </w:r>
      <m:oMath>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q,</m:t>
            </m:r>
            <m:r>
              <w:rPr>
                <w:rFonts w:ascii="Cambria Math" w:hAnsi="Cambria Math" w:cs="Times New Roman"/>
                <w:sz w:val="24"/>
                <w:szCs w:val="28"/>
              </w:rPr>
              <m:t>E</m:t>
            </m:r>
          </m:e>
        </m:d>
      </m:oMath>
      <w:r w:rsidRPr="00D72543">
        <w:rPr>
          <w:rFonts w:ascii="Times New Roman" w:hAnsi="Times New Roman" w:cs="Times New Roman"/>
          <w:sz w:val="24"/>
          <w:szCs w:val="28"/>
        </w:rPr>
        <w:t xml:space="preserve"> and </w:t>
      </w:r>
      <m:oMath>
        <m:r>
          <w:rPr>
            <w:rFonts w:ascii="Cambria Math" w:hAnsi="Cambria Math" w:cs="Times New Roman"/>
            <w:sz w:val="24"/>
            <w:szCs w:val="28"/>
          </w:rPr>
          <m:t>δN</m:t>
        </m:r>
        <m:d>
          <m:dPr>
            <m:ctrlPr>
              <w:rPr>
                <w:rFonts w:ascii="Cambria Math" w:hAnsi="Cambria Math" w:cs="Times New Roman"/>
                <w:i/>
                <w:sz w:val="24"/>
                <w:szCs w:val="28"/>
              </w:rPr>
            </m:ctrlPr>
          </m:dPr>
          <m:e>
            <m:r>
              <m:rPr>
                <m:sty m:val="bi"/>
              </m:rPr>
              <w:rPr>
                <w:rFonts w:ascii="Cambria Math" w:hAnsi="Cambria Math" w:cs="Times New Roman"/>
                <w:sz w:val="24"/>
                <w:szCs w:val="28"/>
              </w:rPr>
              <m:t>r,</m:t>
            </m:r>
            <m:r>
              <w:rPr>
                <w:rFonts w:ascii="Cambria Math" w:hAnsi="Cambria Math" w:cs="Times New Roman"/>
                <w:sz w:val="24"/>
                <w:szCs w:val="28"/>
              </w:rPr>
              <m:t>E</m:t>
            </m:r>
          </m:e>
        </m:d>
      </m:oMath>
      <w:r w:rsidRPr="00D72543">
        <w:rPr>
          <w:rFonts w:ascii="Times New Roman" w:hAnsi="Times New Roman" w:cs="Times New Roman"/>
          <w:sz w:val="24"/>
          <w:szCs w:val="28"/>
        </w:rPr>
        <w:t xml:space="preserve"> can be obtained</w:t>
      </w:r>
    </w:p>
    <w:p w14:paraId="75789FE0" w14:textId="77777777" w:rsidR="00320076" w:rsidRPr="00320076" w:rsidRDefault="00320076" w:rsidP="00320076">
      <w:pPr>
        <w:rPr>
          <w:rFonts w:ascii="Times New Roman" w:hAnsi="Times New Roman" w:cs="Times New Roman"/>
          <w:sz w:val="24"/>
          <w:szCs w:val="28"/>
          <w:rPrChange w:id="2403" w:author="Xiaolong Liu" w:date="2022-07-21T02:19:00Z">
            <w:rPr>
              <w:rFonts w:ascii="Times New Roman" w:hAnsi="Times New Roman" w:cs="Times New Roman"/>
              <w:color w:val="000000" w:themeColor="text1"/>
              <w:sz w:val="24"/>
              <w:szCs w:val="28"/>
            </w:rPr>
          </w:rPrChange>
        </w:rPr>
      </w:pPr>
    </w:p>
    <w:p w14:paraId="4D9E5009" w14:textId="17ABA83D" w:rsidR="00550C64" w:rsidRPr="002B4446" w:rsidRDefault="009F2845" w:rsidP="00D12711">
      <w:pPr>
        <w:jc w:val="left"/>
        <w:rPr>
          <w:rFonts w:ascii="Times New Roman" w:hAnsi="Times New Roman" w:cs="Times New Roman"/>
          <w:color w:val="000000" w:themeColor="text1"/>
          <w:sz w:val="24"/>
          <w:szCs w:val="28"/>
        </w:rPr>
      </w:pPr>
      <w:r w:rsidRPr="009F2845">
        <w:rPr>
          <w:rFonts w:ascii="Times New Roman" w:hAnsi="Times New Roman" w:cs="Times New Roman" w:hint="eastAsia"/>
          <w:noProof/>
          <w:color w:val="000000" w:themeColor="text1"/>
          <w:sz w:val="24"/>
          <w:szCs w:val="28"/>
        </w:rPr>
        <w:drawing>
          <wp:inline distT="0" distB="0" distL="0" distR="0" wp14:anchorId="2093C797" wp14:editId="5197B2BA">
            <wp:extent cx="5274310" cy="25450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p>
    <w:p w14:paraId="13715CC5" w14:textId="387A4AB4" w:rsidR="00FD3A9F" w:rsidRPr="00D72543" w:rsidRDefault="00FD3A9F" w:rsidP="00FD3A9F">
      <w:pPr>
        <w:jc w:val="center"/>
        <w:rPr>
          <w:rFonts w:ascii="Times New Roman" w:hAnsi="Times New Roman" w:cs="Times New Roman"/>
          <w:sz w:val="24"/>
          <w:szCs w:val="24"/>
          <w:rPrChange w:id="2404" w:author="Xiaolong Liu" w:date="2022-07-21T03:16:00Z">
            <w:rPr>
              <w:rFonts w:ascii="Times New Roman" w:hAnsi="Times New Roman" w:cs="Times New Roman"/>
            </w:rPr>
          </w:rPrChange>
        </w:rPr>
      </w:pPr>
      <w:commentRangeStart w:id="2405"/>
      <w:r w:rsidRPr="00D72543">
        <w:rPr>
          <w:rFonts w:ascii="Times New Roman" w:hAnsi="Times New Roman" w:cs="Times New Roman"/>
          <w:sz w:val="24"/>
          <w:szCs w:val="24"/>
          <w:rPrChange w:id="2406" w:author="Xiaolong Liu" w:date="2022-07-21T03:16:00Z">
            <w:rPr>
              <w:rFonts w:ascii="Times New Roman" w:hAnsi="Times New Roman" w:cs="Times New Roman"/>
              <w:color w:val="000000" w:themeColor="text1"/>
            </w:rPr>
          </w:rPrChange>
        </w:rPr>
        <w:t xml:space="preserve">Figure </w:t>
      </w:r>
      <w:r w:rsidR="00320076">
        <w:rPr>
          <w:rFonts w:ascii="Times New Roman" w:hAnsi="Times New Roman" w:cs="Times New Roman"/>
          <w:sz w:val="24"/>
          <w:szCs w:val="24"/>
        </w:rPr>
        <w:t>6</w:t>
      </w:r>
      <w:del w:id="2407" w:author="Xiaolong Liu" w:date="2022-07-21T02:42:00Z">
        <w:r w:rsidRPr="00D72543" w:rsidDel="004D69F3">
          <w:rPr>
            <w:rFonts w:ascii="Times New Roman" w:hAnsi="Times New Roman" w:cs="Times New Roman"/>
            <w:sz w:val="24"/>
            <w:szCs w:val="24"/>
            <w:rPrChange w:id="2408" w:author="Xiaolong Liu" w:date="2022-07-21T03:16:00Z">
              <w:rPr>
                <w:rFonts w:ascii="Times New Roman" w:hAnsi="Times New Roman" w:cs="Times New Roman"/>
                <w:color w:val="000000" w:themeColor="text1"/>
              </w:rPr>
            </w:rPrChange>
          </w:rPr>
          <w:delText>4</w:delText>
        </w:r>
      </w:del>
      <w:r w:rsidRPr="00D72543">
        <w:rPr>
          <w:rFonts w:ascii="Times New Roman" w:hAnsi="Times New Roman" w:cs="Times New Roman"/>
          <w:sz w:val="24"/>
          <w:szCs w:val="24"/>
          <w:rPrChange w:id="2409" w:author="Xiaolong Liu" w:date="2022-07-21T03:16:00Z">
            <w:rPr>
              <w:rFonts w:ascii="Times New Roman" w:hAnsi="Times New Roman" w:cs="Times New Roman"/>
              <w:color w:val="000000" w:themeColor="text1"/>
            </w:rPr>
          </w:rPrChange>
        </w:rPr>
        <w:t xml:space="preserve">. </w:t>
      </w:r>
      <m:oMath>
        <m:r>
          <w:rPr>
            <w:rFonts w:ascii="Cambria Math" w:hAnsi="Cambria Math" w:cs="Times New Roman"/>
            <w:sz w:val="24"/>
            <w:szCs w:val="24"/>
            <w:rPrChange w:id="2410" w:author="Xiaolong Liu" w:date="2022-07-21T03:16:00Z">
              <w:rPr>
                <w:rFonts w:ascii="Cambria Math" w:hAnsi="Cambria Math" w:cs="Times New Roman"/>
              </w:rPr>
            </w:rPrChange>
          </w:rPr>
          <m:t>δN</m:t>
        </m:r>
        <m:d>
          <m:dPr>
            <m:ctrlPr>
              <w:rPr>
                <w:rFonts w:ascii="Cambria Math" w:hAnsi="Cambria Math" w:cs="Times New Roman"/>
                <w:i/>
                <w:sz w:val="24"/>
                <w:szCs w:val="24"/>
              </w:rPr>
            </m:ctrlPr>
          </m:dPr>
          <m:e>
            <m:r>
              <m:rPr>
                <m:sty m:val="bi"/>
              </m:rPr>
              <w:rPr>
                <w:rFonts w:ascii="Cambria Math" w:hAnsi="Cambria Math" w:cs="Times New Roman"/>
                <w:sz w:val="24"/>
                <w:szCs w:val="24"/>
                <w:rPrChange w:id="2411" w:author="Xiaolong Liu" w:date="2022-07-21T03:16:00Z">
                  <w:rPr>
                    <w:rFonts w:ascii="Cambria Math" w:hAnsi="Cambria Math" w:cs="Times New Roman"/>
                  </w:rPr>
                </w:rPrChange>
              </w:rPr>
              <m:t>q,</m:t>
            </m:r>
            <m:r>
              <w:rPr>
                <w:rFonts w:ascii="Cambria Math" w:hAnsi="Cambria Math" w:cs="Times New Roman"/>
                <w:sz w:val="24"/>
                <w:szCs w:val="24"/>
                <w:rPrChange w:id="2412" w:author="Xiaolong Liu" w:date="2022-07-21T03:16:00Z">
                  <w:rPr>
                    <w:rFonts w:ascii="Cambria Math" w:hAnsi="Cambria Math" w:cs="Times New Roman"/>
                  </w:rPr>
                </w:rPrChange>
              </w:rPr>
              <m:t>E</m:t>
            </m:r>
          </m:e>
        </m:d>
      </m:oMath>
      <w:r w:rsidRPr="00D72543">
        <w:rPr>
          <w:rFonts w:ascii="Times New Roman" w:hAnsi="Times New Roman" w:cs="Times New Roman"/>
          <w:sz w:val="24"/>
          <w:szCs w:val="24"/>
          <w:rPrChange w:id="2413" w:author="Xiaolong Liu" w:date="2022-07-21T03:16:00Z">
            <w:rPr>
              <w:rFonts w:ascii="Times New Roman" w:hAnsi="Times New Roman" w:cs="Times New Roman"/>
            </w:rPr>
          </w:rPrChange>
        </w:rPr>
        <w:t xml:space="preserve"> </w:t>
      </w:r>
      <w:del w:id="2414" w:author="Xiaolong Liu" w:date="2022-07-21T02:42:00Z">
        <w:r w:rsidRPr="00D72543" w:rsidDel="004D69F3">
          <w:rPr>
            <w:rFonts w:ascii="Times New Roman" w:hAnsi="Times New Roman" w:cs="Times New Roman"/>
            <w:sz w:val="24"/>
            <w:szCs w:val="24"/>
            <w:rPrChange w:id="2415" w:author="Xiaolong Liu" w:date="2022-07-21T03:16:00Z">
              <w:rPr>
                <w:rFonts w:ascii="Times New Roman" w:hAnsi="Times New Roman" w:cs="Times New Roman"/>
              </w:rPr>
            </w:rPrChange>
          </w:rPr>
          <w:delText xml:space="preserve">in </w:delText>
        </w:r>
      </w:del>
      <w:ins w:id="2416" w:author="Xiaolong Liu" w:date="2022-07-21T02:42:00Z">
        <w:r w:rsidR="004D69F3" w:rsidRPr="00D72543">
          <w:rPr>
            <w:rFonts w:ascii="Times New Roman" w:hAnsi="Times New Roman" w:cs="Times New Roman"/>
            <w:sz w:val="24"/>
            <w:szCs w:val="24"/>
            <w:rPrChange w:id="2417" w:author="Xiaolong Liu" w:date="2022-07-21T03:16:00Z">
              <w:rPr>
                <w:rFonts w:ascii="Times New Roman" w:hAnsi="Times New Roman" w:cs="Times New Roman"/>
                <w:color w:val="FF0000"/>
              </w:rPr>
            </w:rPrChange>
          </w:rPr>
          <w:t>of</w:t>
        </w:r>
        <w:r w:rsidR="004D69F3" w:rsidRPr="00D72543">
          <w:rPr>
            <w:rFonts w:ascii="Times New Roman" w:hAnsi="Times New Roman" w:cs="Times New Roman"/>
            <w:sz w:val="24"/>
            <w:szCs w:val="24"/>
            <w:rPrChange w:id="2418" w:author="Xiaolong Liu" w:date="2022-07-21T03:16:00Z">
              <w:rPr>
                <w:rFonts w:ascii="Times New Roman" w:hAnsi="Times New Roman" w:cs="Times New Roman"/>
              </w:rPr>
            </w:rPrChange>
          </w:rPr>
          <w:t xml:space="preserve"> </w:t>
        </w:r>
      </w:ins>
      <w:r w:rsidRPr="00D72543">
        <w:rPr>
          <w:rFonts w:ascii="Times New Roman" w:hAnsi="Times New Roman" w:cs="Times New Roman"/>
          <w:sz w:val="24"/>
          <w:szCs w:val="24"/>
          <w:rPrChange w:id="2419" w:author="Xiaolong Liu" w:date="2022-07-21T03:16:00Z">
            <w:rPr>
              <w:rFonts w:ascii="Times New Roman" w:hAnsi="Times New Roman" w:cs="Times New Roman"/>
            </w:rPr>
          </w:rPrChange>
        </w:rPr>
        <w:t>BSCCO</w:t>
      </w:r>
      <w:commentRangeEnd w:id="2218"/>
      <w:r w:rsidR="00E600CC" w:rsidRPr="00D72543">
        <w:rPr>
          <w:rStyle w:val="aa"/>
          <w:sz w:val="24"/>
          <w:szCs w:val="24"/>
          <w:rPrChange w:id="2420" w:author="Xiaolong Liu" w:date="2022-07-21T03:16:00Z">
            <w:rPr>
              <w:rStyle w:val="aa"/>
            </w:rPr>
          </w:rPrChange>
        </w:rPr>
        <w:commentReference w:id="2218"/>
      </w:r>
      <w:commentRangeEnd w:id="2405"/>
      <w:r w:rsidR="00CA5AA4" w:rsidRPr="00D72543">
        <w:rPr>
          <w:rStyle w:val="aa"/>
        </w:rPr>
        <w:commentReference w:id="2405"/>
      </w:r>
    </w:p>
    <w:p w14:paraId="3A761C8C" w14:textId="02259777" w:rsidR="00320076" w:rsidRPr="00D72543" w:rsidRDefault="00320076" w:rsidP="00320076">
      <w:pPr>
        <w:jc w:val="center"/>
        <w:rPr>
          <w:rFonts w:ascii="Times New Roman" w:hAnsi="Times New Roman" w:cs="Times New Roman"/>
          <w:sz w:val="24"/>
          <w:szCs w:val="24"/>
          <w:rPrChange w:id="2421" w:author="Xiaolong Liu" w:date="2022-07-21T03:16:00Z">
            <w:rPr>
              <w:rFonts w:ascii="Times New Roman" w:hAnsi="Times New Roman" w:cs="Times New Roman"/>
            </w:rPr>
          </w:rPrChange>
        </w:rPr>
      </w:pPr>
      <w:r w:rsidRPr="00320076">
        <w:rPr>
          <w:rFonts w:ascii="Times New Roman" w:hAnsi="Times New Roman" w:cs="Times New Roman"/>
          <w:noProof/>
          <w:color w:val="FF0000"/>
          <w:sz w:val="24"/>
          <w:szCs w:val="28"/>
        </w:rPr>
        <w:drawing>
          <wp:inline distT="0" distB="0" distL="0" distR="0" wp14:anchorId="7308C30C" wp14:editId="7C552EC9">
            <wp:extent cx="5274310" cy="25450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r w:rsidRPr="00320076">
        <w:rPr>
          <w:rFonts w:ascii="Times New Roman" w:hAnsi="Times New Roman" w:cs="Times New Roman"/>
          <w:sz w:val="24"/>
          <w:szCs w:val="24"/>
        </w:rPr>
        <w:t xml:space="preserve"> </w:t>
      </w:r>
      <w:r w:rsidRPr="00D72543">
        <w:rPr>
          <w:rFonts w:ascii="Times New Roman" w:hAnsi="Times New Roman" w:cs="Times New Roman"/>
          <w:sz w:val="24"/>
          <w:szCs w:val="24"/>
          <w:rPrChange w:id="2422" w:author="Xiaolong Liu" w:date="2022-07-21T03:16:00Z">
            <w:rPr>
              <w:rFonts w:ascii="Times New Roman" w:hAnsi="Times New Roman" w:cs="Times New Roman"/>
              <w:color w:val="000000" w:themeColor="text1"/>
            </w:rPr>
          </w:rPrChange>
        </w:rPr>
        <w:t xml:space="preserve">Figure </w:t>
      </w:r>
      <w:r>
        <w:rPr>
          <w:rFonts w:ascii="Times New Roman" w:hAnsi="Times New Roman" w:cs="Times New Roman"/>
          <w:sz w:val="24"/>
          <w:szCs w:val="24"/>
        </w:rPr>
        <w:t>7</w:t>
      </w:r>
      <w:del w:id="2423" w:author="Xiaolong Liu" w:date="2022-07-21T02:42:00Z">
        <w:r w:rsidRPr="00D72543" w:rsidDel="004D69F3">
          <w:rPr>
            <w:rFonts w:ascii="Times New Roman" w:hAnsi="Times New Roman" w:cs="Times New Roman"/>
            <w:sz w:val="24"/>
            <w:szCs w:val="24"/>
            <w:rPrChange w:id="2424" w:author="Xiaolong Liu" w:date="2022-07-21T03:16:00Z">
              <w:rPr>
                <w:rFonts w:ascii="Times New Roman" w:hAnsi="Times New Roman" w:cs="Times New Roman"/>
                <w:color w:val="000000" w:themeColor="text1"/>
              </w:rPr>
            </w:rPrChange>
          </w:rPr>
          <w:delText>3</w:delText>
        </w:r>
      </w:del>
      <w:r w:rsidRPr="00D72543">
        <w:rPr>
          <w:rFonts w:ascii="Times New Roman" w:hAnsi="Times New Roman" w:cs="Times New Roman"/>
          <w:sz w:val="24"/>
          <w:szCs w:val="24"/>
          <w:rPrChange w:id="2425" w:author="Xiaolong Liu" w:date="2022-07-21T03:16:00Z">
            <w:rPr>
              <w:rFonts w:ascii="Times New Roman" w:hAnsi="Times New Roman" w:cs="Times New Roman"/>
              <w:color w:val="000000" w:themeColor="text1"/>
            </w:rPr>
          </w:rPrChange>
        </w:rPr>
        <w:t xml:space="preserve">. </w:t>
      </w:r>
      <m:oMath>
        <m:r>
          <w:rPr>
            <w:rFonts w:ascii="Cambria Math" w:hAnsi="Cambria Math" w:cs="Times New Roman"/>
            <w:sz w:val="24"/>
            <w:szCs w:val="24"/>
            <w:rPrChange w:id="2426" w:author="Xiaolong Liu" w:date="2022-07-21T03:16:00Z">
              <w:rPr>
                <w:rFonts w:ascii="Cambria Math" w:hAnsi="Cambria Math" w:cs="Times New Roman"/>
              </w:rPr>
            </w:rPrChange>
          </w:rPr>
          <m:t>δN</m:t>
        </m:r>
        <m:d>
          <m:dPr>
            <m:ctrlPr>
              <w:rPr>
                <w:rFonts w:ascii="Cambria Math" w:hAnsi="Cambria Math" w:cs="Times New Roman"/>
                <w:i/>
                <w:sz w:val="24"/>
                <w:szCs w:val="24"/>
              </w:rPr>
            </m:ctrlPr>
          </m:dPr>
          <m:e>
            <m:r>
              <m:rPr>
                <m:sty m:val="bi"/>
              </m:rPr>
              <w:rPr>
                <w:rFonts w:ascii="Cambria Math" w:hAnsi="Cambria Math" w:cs="Times New Roman"/>
                <w:sz w:val="24"/>
                <w:szCs w:val="24"/>
                <w:rPrChange w:id="2427" w:author="Xiaolong Liu" w:date="2022-07-21T03:16:00Z">
                  <w:rPr>
                    <w:rFonts w:ascii="Cambria Math" w:hAnsi="Cambria Math" w:cs="Times New Roman"/>
                  </w:rPr>
                </w:rPrChange>
              </w:rPr>
              <m:t>r,</m:t>
            </m:r>
            <m:r>
              <w:rPr>
                <w:rFonts w:ascii="Cambria Math" w:hAnsi="Cambria Math" w:cs="Times New Roman"/>
                <w:sz w:val="24"/>
                <w:szCs w:val="24"/>
                <w:rPrChange w:id="2428" w:author="Xiaolong Liu" w:date="2022-07-21T03:16:00Z">
                  <w:rPr>
                    <w:rFonts w:ascii="Cambria Math" w:hAnsi="Cambria Math" w:cs="Times New Roman"/>
                  </w:rPr>
                </w:rPrChange>
              </w:rPr>
              <m:t>E</m:t>
            </m:r>
          </m:e>
        </m:d>
      </m:oMath>
      <w:r w:rsidRPr="00D72543">
        <w:rPr>
          <w:rFonts w:ascii="Times New Roman" w:hAnsi="Times New Roman" w:cs="Times New Roman"/>
          <w:sz w:val="24"/>
          <w:szCs w:val="24"/>
          <w:rPrChange w:id="2429" w:author="Xiaolong Liu" w:date="2022-07-21T03:16:00Z">
            <w:rPr>
              <w:rFonts w:ascii="Times New Roman" w:hAnsi="Times New Roman" w:cs="Times New Roman"/>
            </w:rPr>
          </w:rPrChange>
        </w:rPr>
        <w:t xml:space="preserve"> </w:t>
      </w:r>
      <w:del w:id="2430" w:author="Xiaolong Liu" w:date="2022-07-21T02:42:00Z">
        <w:r w:rsidRPr="00D72543" w:rsidDel="004D69F3">
          <w:rPr>
            <w:rFonts w:ascii="Times New Roman" w:hAnsi="Times New Roman" w:cs="Times New Roman"/>
            <w:sz w:val="24"/>
            <w:szCs w:val="24"/>
            <w:rPrChange w:id="2431" w:author="Xiaolong Liu" w:date="2022-07-21T03:16:00Z">
              <w:rPr>
                <w:rFonts w:ascii="Times New Roman" w:hAnsi="Times New Roman" w:cs="Times New Roman"/>
              </w:rPr>
            </w:rPrChange>
          </w:rPr>
          <w:delText xml:space="preserve">in </w:delText>
        </w:r>
      </w:del>
      <w:ins w:id="2432" w:author="Xiaolong Liu" w:date="2022-07-21T02:42:00Z">
        <w:r w:rsidRPr="00D72543">
          <w:rPr>
            <w:rFonts w:ascii="Times New Roman" w:hAnsi="Times New Roman" w:cs="Times New Roman"/>
            <w:sz w:val="24"/>
            <w:szCs w:val="24"/>
            <w:rPrChange w:id="2433" w:author="Xiaolong Liu" w:date="2022-07-21T03:16:00Z">
              <w:rPr>
                <w:rFonts w:ascii="Times New Roman" w:hAnsi="Times New Roman" w:cs="Times New Roman"/>
                <w:color w:val="FF0000"/>
              </w:rPr>
            </w:rPrChange>
          </w:rPr>
          <w:t>of</w:t>
        </w:r>
        <w:r w:rsidRPr="00D72543">
          <w:rPr>
            <w:rFonts w:ascii="Times New Roman" w:hAnsi="Times New Roman" w:cs="Times New Roman"/>
            <w:sz w:val="24"/>
            <w:szCs w:val="24"/>
            <w:rPrChange w:id="2434" w:author="Xiaolong Liu" w:date="2022-07-21T03:16:00Z">
              <w:rPr>
                <w:rFonts w:ascii="Times New Roman" w:hAnsi="Times New Roman" w:cs="Times New Roman"/>
              </w:rPr>
            </w:rPrChange>
          </w:rPr>
          <w:t xml:space="preserve"> </w:t>
        </w:r>
      </w:ins>
      <w:r w:rsidRPr="00D72543">
        <w:rPr>
          <w:rFonts w:ascii="Times New Roman" w:hAnsi="Times New Roman" w:cs="Times New Roman"/>
          <w:sz w:val="24"/>
          <w:szCs w:val="24"/>
          <w:rPrChange w:id="2435" w:author="Xiaolong Liu" w:date="2022-07-21T03:16:00Z">
            <w:rPr>
              <w:rFonts w:ascii="Times New Roman" w:hAnsi="Times New Roman" w:cs="Times New Roman"/>
            </w:rPr>
          </w:rPrChange>
        </w:rPr>
        <w:t>BSCCO</w:t>
      </w:r>
    </w:p>
    <w:p w14:paraId="7E946AF7" w14:textId="6031ED24" w:rsidR="00FD3A9F" w:rsidRPr="002B4446" w:rsidDel="003C4E76" w:rsidRDefault="00FD3A9F" w:rsidP="00FD3A9F">
      <w:pPr>
        <w:ind w:leftChars="86" w:left="181"/>
        <w:rPr>
          <w:del w:id="2436" w:author="Xiaolong Liu" w:date="2022-07-21T02:21:00Z"/>
          <w:rFonts w:ascii="Times New Roman" w:hAnsi="Times New Roman" w:cs="Times New Roman"/>
          <w:sz w:val="24"/>
          <w:szCs w:val="28"/>
        </w:rPr>
      </w:pPr>
    </w:p>
    <w:p w14:paraId="4AFE0E5C" w14:textId="76B6D06C" w:rsidR="00FD3A9F" w:rsidRPr="002B4446" w:rsidDel="003C4E76" w:rsidRDefault="00FD3A9F" w:rsidP="00D12711">
      <w:pPr>
        <w:ind w:leftChars="86" w:left="181"/>
        <w:jc w:val="left"/>
        <w:rPr>
          <w:del w:id="2437" w:author="Xiaolong Liu" w:date="2022-07-21T02:21:00Z"/>
          <w:rFonts w:ascii="Times New Roman" w:hAnsi="Times New Roman" w:cs="Times New Roman"/>
          <w:color w:val="000000" w:themeColor="text1"/>
          <w:sz w:val="24"/>
          <w:szCs w:val="28"/>
        </w:rPr>
      </w:pPr>
      <w:del w:id="2438" w:author="Xiaolong Liu" w:date="2022-07-21T02:21:00Z">
        <w:r w:rsidRPr="002B4446" w:rsidDel="003C4E76">
          <w:rPr>
            <w:rFonts w:ascii="Times New Roman" w:hAnsi="Times New Roman" w:cs="Times New Roman"/>
            <w:color w:val="000000" w:themeColor="text1"/>
            <w:sz w:val="24"/>
            <w:szCs w:val="28"/>
          </w:rPr>
          <w:delText xml:space="preserve">Considering that the integration is performed in the first Brillouin zone, if the </w:delText>
        </w:r>
      </w:del>
      <m:oMath>
        <m:r>
          <w:del w:id="2439" w:author="Xiaolong Liu" w:date="2022-07-21T02:21:00Z">
            <m:rPr>
              <m:sty m:val="bi"/>
            </m:rPr>
            <w:rPr>
              <w:rFonts w:ascii="Cambria Math" w:hAnsi="Cambria Math" w:cs="Times New Roman"/>
              <w:sz w:val="24"/>
              <w:szCs w:val="28"/>
            </w:rPr>
            <m:t>k+q</m:t>
          </w:del>
        </m:r>
      </m:oMath>
      <w:del w:id="2440" w:author="Xiaolong Liu" w:date="2022-07-21T02:21:00Z">
        <w:r w:rsidRPr="002B4446" w:rsidDel="003C4E76">
          <w:rPr>
            <w:rFonts w:ascii="Times New Roman" w:hAnsi="Times New Roman" w:cs="Times New Roman"/>
            <w:color w:val="000000" w:themeColor="text1"/>
            <w:sz w:val="24"/>
            <w:szCs w:val="28"/>
          </w:rPr>
          <w:delText xml:space="preserve"> vector exceeds the range of the first Brillouin zone, it must be converted to the first Brillouin zone for calculation. The specific process is as follows</w:delText>
        </w:r>
      </w:del>
    </w:p>
    <w:p w14:paraId="1FAC6E7F" w14:textId="088A4A8B"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441" w:author="Xiaolong Liu" w:date="2022-07-21T02:21:00Z"/>
          <w:rFonts w:ascii="Times New Roman" w:eastAsia="宋体" w:hAnsi="Times New Roman" w:cs="Times New Roman"/>
          <w:color w:val="5C5C5C"/>
          <w:kern w:val="0"/>
          <w:szCs w:val="21"/>
          <w:rPrChange w:id="2442" w:author="Xiaolong Liu" w:date="2022-07-21T00:25:00Z">
            <w:rPr>
              <w:del w:id="2443" w:author="Xiaolong Liu" w:date="2022-07-21T02:21:00Z"/>
              <w:rFonts w:ascii="Consolas" w:eastAsia="宋体" w:hAnsi="Consolas" w:cs="宋体"/>
              <w:color w:val="5C5C5C"/>
              <w:kern w:val="0"/>
              <w:szCs w:val="21"/>
            </w:rPr>
          </w:rPrChange>
        </w:rPr>
      </w:pPr>
      <w:del w:id="2444" w:author="Xiaolong Liu" w:date="2022-07-21T02:21:00Z">
        <w:r w:rsidRPr="002B4446" w:rsidDel="003C4E76">
          <w:rPr>
            <w:rFonts w:ascii="Times New Roman" w:eastAsia="宋体" w:hAnsi="Times New Roman" w:cs="Times New Roman"/>
            <w:color w:val="986801"/>
            <w:kern w:val="0"/>
            <w:szCs w:val="21"/>
            <w:rPrChange w:id="2445" w:author="Xiaolong Liu" w:date="2022-07-21T00:25:00Z">
              <w:rPr>
                <w:rFonts w:ascii="Consolas" w:eastAsia="宋体" w:hAnsi="Consolas" w:cs="宋体"/>
                <w:color w:val="986801"/>
                <w:kern w:val="0"/>
                <w:szCs w:val="21"/>
              </w:rPr>
            </w:rPrChange>
          </w:rPr>
          <w:delText>ii</w:delText>
        </w:r>
        <w:r w:rsidRPr="002B4446" w:rsidDel="003C4E76">
          <w:rPr>
            <w:rFonts w:ascii="Times New Roman" w:eastAsia="宋体" w:hAnsi="Times New Roman" w:cs="Times New Roman"/>
            <w:color w:val="5C5C5C"/>
            <w:kern w:val="0"/>
            <w:szCs w:val="21"/>
            <w:rPrChange w:id="2446"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447" w:author="Xiaolong Liu" w:date="2022-07-21T00:25:00Z">
              <w:rPr>
                <w:rFonts w:ascii="Consolas" w:eastAsia="宋体" w:hAnsi="Consolas" w:cs="宋体"/>
                <w:color w:val="50A14F"/>
                <w:kern w:val="0"/>
                <w:szCs w:val="21"/>
              </w:rPr>
            </w:rPrChange>
          </w:rPr>
          <w:delText>i + m;</w:delText>
        </w:r>
      </w:del>
    </w:p>
    <w:p w14:paraId="3517BF8D" w14:textId="71A51259"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448" w:author="Xiaolong Liu" w:date="2022-07-21T02:21:00Z"/>
          <w:rFonts w:ascii="Times New Roman" w:eastAsia="宋体" w:hAnsi="Times New Roman" w:cs="Times New Roman"/>
          <w:color w:val="5C5C5C"/>
          <w:kern w:val="0"/>
          <w:szCs w:val="21"/>
          <w:rPrChange w:id="2449" w:author="Xiaolong Liu" w:date="2022-07-21T00:25:00Z">
            <w:rPr>
              <w:del w:id="2450" w:author="Xiaolong Liu" w:date="2022-07-21T02:21:00Z"/>
              <w:rFonts w:ascii="Consolas" w:eastAsia="宋体" w:hAnsi="Consolas" w:cs="宋体"/>
              <w:color w:val="5C5C5C"/>
              <w:kern w:val="0"/>
              <w:szCs w:val="21"/>
            </w:rPr>
          </w:rPrChange>
        </w:rPr>
      </w:pPr>
      <w:del w:id="2451" w:author="Xiaolong Liu" w:date="2022-07-21T02:21:00Z">
        <w:r w:rsidRPr="002B4446" w:rsidDel="003C4E76">
          <w:rPr>
            <w:rFonts w:ascii="Times New Roman" w:eastAsia="宋体" w:hAnsi="Times New Roman" w:cs="Times New Roman"/>
            <w:color w:val="986801"/>
            <w:kern w:val="0"/>
            <w:szCs w:val="21"/>
            <w:rPrChange w:id="2452" w:author="Xiaolong Liu" w:date="2022-07-21T00:25:00Z">
              <w:rPr>
                <w:rFonts w:ascii="Consolas" w:eastAsia="宋体" w:hAnsi="Consolas" w:cs="宋体"/>
                <w:color w:val="986801"/>
                <w:kern w:val="0"/>
                <w:szCs w:val="21"/>
              </w:rPr>
            </w:rPrChange>
          </w:rPr>
          <w:delText>jj</w:delText>
        </w:r>
        <w:r w:rsidRPr="002B4446" w:rsidDel="003C4E76">
          <w:rPr>
            <w:rFonts w:ascii="Times New Roman" w:eastAsia="宋体" w:hAnsi="Times New Roman" w:cs="Times New Roman"/>
            <w:color w:val="5C5C5C"/>
            <w:kern w:val="0"/>
            <w:szCs w:val="21"/>
            <w:rPrChange w:id="2453"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454" w:author="Xiaolong Liu" w:date="2022-07-21T00:25:00Z">
              <w:rPr>
                <w:rFonts w:ascii="Consolas" w:eastAsia="宋体" w:hAnsi="Consolas" w:cs="宋体"/>
                <w:color w:val="50A14F"/>
                <w:kern w:val="0"/>
                <w:szCs w:val="21"/>
              </w:rPr>
            </w:rPrChange>
          </w:rPr>
          <w:delText>j + l;</w:delText>
        </w:r>
      </w:del>
    </w:p>
    <w:p w14:paraId="6B1C5927" w14:textId="3591F2F8"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455" w:author="Xiaolong Liu" w:date="2022-07-21T02:21:00Z"/>
          <w:rFonts w:ascii="Times New Roman" w:eastAsia="宋体" w:hAnsi="Times New Roman" w:cs="Times New Roman"/>
          <w:color w:val="5C5C5C"/>
          <w:kern w:val="0"/>
          <w:szCs w:val="21"/>
          <w:rPrChange w:id="2456" w:author="Xiaolong Liu" w:date="2022-07-21T00:25:00Z">
            <w:rPr>
              <w:del w:id="2457" w:author="Xiaolong Liu" w:date="2022-07-21T02:21:00Z"/>
              <w:rFonts w:ascii="Consolas" w:eastAsia="宋体" w:hAnsi="Consolas" w:cs="宋体"/>
              <w:color w:val="5C5C5C"/>
              <w:kern w:val="0"/>
              <w:szCs w:val="21"/>
            </w:rPr>
          </w:rPrChange>
        </w:rPr>
      </w:pPr>
      <w:del w:id="2458" w:author="Xiaolong Liu" w:date="2022-07-21T02:21:00Z">
        <w:r w:rsidRPr="002B4446" w:rsidDel="003C4E76">
          <w:rPr>
            <w:rFonts w:ascii="Times New Roman" w:eastAsia="宋体" w:hAnsi="Times New Roman" w:cs="Times New Roman"/>
            <w:color w:val="986801"/>
            <w:kern w:val="0"/>
            <w:szCs w:val="21"/>
            <w:rPrChange w:id="2459"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46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461" w:author="Xiaolong Liu" w:date="2022-07-21T00:25:00Z">
              <w:rPr>
                <w:rFonts w:ascii="Consolas" w:eastAsia="宋体" w:hAnsi="Consolas" w:cs="宋体"/>
                <w:color w:val="50A14F"/>
                <w:kern w:val="0"/>
                <w:szCs w:val="21"/>
              </w:rPr>
            </w:rPrChange>
          </w:rPr>
          <w:delText>i + m &gt; n_q</w:delText>
        </w:r>
      </w:del>
    </w:p>
    <w:p w14:paraId="399515F5" w14:textId="3C57FC9F"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462" w:author="Xiaolong Liu" w:date="2022-07-21T02:21:00Z"/>
          <w:rFonts w:ascii="Times New Roman" w:eastAsia="宋体" w:hAnsi="Times New Roman" w:cs="Times New Roman"/>
          <w:color w:val="5C5C5C"/>
          <w:kern w:val="0"/>
          <w:szCs w:val="21"/>
          <w:rPrChange w:id="2463" w:author="Xiaolong Liu" w:date="2022-07-21T00:25:00Z">
            <w:rPr>
              <w:del w:id="2464" w:author="Xiaolong Liu" w:date="2022-07-21T02:21:00Z"/>
              <w:rFonts w:ascii="Consolas" w:eastAsia="宋体" w:hAnsi="Consolas" w:cs="宋体"/>
              <w:color w:val="5C5C5C"/>
              <w:kern w:val="0"/>
              <w:szCs w:val="21"/>
            </w:rPr>
          </w:rPrChange>
        </w:rPr>
      </w:pPr>
      <w:del w:id="2465" w:author="Xiaolong Liu" w:date="2022-07-21T02:21:00Z">
        <w:r w:rsidRPr="002B4446" w:rsidDel="003C4E76">
          <w:rPr>
            <w:rFonts w:ascii="Times New Roman" w:eastAsia="宋体" w:hAnsi="Times New Roman" w:cs="Times New Roman"/>
            <w:color w:val="5C5C5C"/>
            <w:kern w:val="0"/>
            <w:szCs w:val="21"/>
            <w:rPrChange w:id="246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467" w:author="Xiaolong Liu" w:date="2022-07-21T00:25:00Z">
              <w:rPr>
                <w:rFonts w:ascii="Consolas" w:eastAsia="宋体" w:hAnsi="Consolas" w:cs="宋体"/>
                <w:color w:val="986801"/>
                <w:kern w:val="0"/>
                <w:szCs w:val="21"/>
              </w:rPr>
            </w:rPrChange>
          </w:rPr>
          <w:delText>ii</w:delText>
        </w:r>
        <w:r w:rsidRPr="002B4446" w:rsidDel="003C4E76">
          <w:rPr>
            <w:rFonts w:ascii="Times New Roman" w:eastAsia="宋体" w:hAnsi="Times New Roman" w:cs="Times New Roman"/>
            <w:color w:val="5C5C5C"/>
            <w:kern w:val="0"/>
            <w:szCs w:val="21"/>
            <w:rPrChange w:id="2468"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469" w:author="Xiaolong Liu" w:date="2022-07-21T00:25:00Z">
              <w:rPr>
                <w:rFonts w:ascii="Consolas" w:eastAsia="宋体" w:hAnsi="Consolas" w:cs="宋体"/>
                <w:color w:val="50A14F"/>
                <w:kern w:val="0"/>
                <w:szCs w:val="21"/>
              </w:rPr>
            </w:rPrChange>
          </w:rPr>
          <w:delText>i + m - n_q ;</w:delText>
        </w:r>
      </w:del>
    </w:p>
    <w:p w14:paraId="27781FB6" w14:textId="41F8299F"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470" w:author="Xiaolong Liu" w:date="2022-07-21T02:21:00Z"/>
          <w:rFonts w:ascii="Times New Roman" w:eastAsia="宋体" w:hAnsi="Times New Roman" w:cs="Times New Roman"/>
          <w:color w:val="5C5C5C"/>
          <w:kern w:val="0"/>
          <w:szCs w:val="21"/>
          <w:rPrChange w:id="2471" w:author="Xiaolong Liu" w:date="2022-07-21T00:25:00Z">
            <w:rPr>
              <w:del w:id="2472" w:author="Xiaolong Liu" w:date="2022-07-21T02:21:00Z"/>
              <w:rFonts w:ascii="Consolas" w:eastAsia="宋体" w:hAnsi="Consolas" w:cs="宋体"/>
              <w:color w:val="5C5C5C"/>
              <w:kern w:val="0"/>
              <w:szCs w:val="21"/>
            </w:rPr>
          </w:rPrChange>
        </w:rPr>
      </w:pPr>
      <w:del w:id="2473" w:author="Xiaolong Liu" w:date="2022-07-21T02:21:00Z">
        <w:r w:rsidRPr="002B4446" w:rsidDel="003C4E76">
          <w:rPr>
            <w:rFonts w:ascii="Times New Roman" w:eastAsia="宋体" w:hAnsi="Times New Roman" w:cs="Times New Roman"/>
            <w:color w:val="986801"/>
            <w:kern w:val="0"/>
            <w:szCs w:val="21"/>
            <w:rPrChange w:id="2474" w:author="Xiaolong Liu" w:date="2022-07-21T00:25:00Z">
              <w:rPr>
                <w:rFonts w:ascii="Consolas" w:eastAsia="宋体" w:hAnsi="Consolas" w:cs="宋体"/>
                <w:color w:val="986801"/>
                <w:kern w:val="0"/>
                <w:szCs w:val="21"/>
              </w:rPr>
            </w:rPrChange>
          </w:rPr>
          <w:delText>end</w:delText>
        </w:r>
      </w:del>
    </w:p>
    <w:p w14:paraId="46655C70" w14:textId="057B0F82"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475" w:author="Xiaolong Liu" w:date="2022-07-21T02:21:00Z"/>
          <w:rFonts w:ascii="Times New Roman" w:eastAsia="宋体" w:hAnsi="Times New Roman" w:cs="Times New Roman"/>
          <w:color w:val="5C5C5C"/>
          <w:kern w:val="0"/>
          <w:szCs w:val="21"/>
          <w:rPrChange w:id="2476" w:author="Xiaolong Liu" w:date="2022-07-21T00:25:00Z">
            <w:rPr>
              <w:del w:id="2477" w:author="Xiaolong Liu" w:date="2022-07-21T02:21:00Z"/>
              <w:rFonts w:ascii="Consolas" w:eastAsia="宋体" w:hAnsi="Consolas" w:cs="宋体"/>
              <w:color w:val="5C5C5C"/>
              <w:kern w:val="0"/>
              <w:szCs w:val="21"/>
            </w:rPr>
          </w:rPrChange>
        </w:rPr>
      </w:pPr>
      <w:del w:id="2478" w:author="Xiaolong Liu" w:date="2022-07-21T02:21:00Z">
        <w:r w:rsidRPr="002B4446" w:rsidDel="003C4E76">
          <w:rPr>
            <w:rFonts w:ascii="Times New Roman" w:eastAsia="宋体" w:hAnsi="Times New Roman" w:cs="Times New Roman"/>
            <w:color w:val="986801"/>
            <w:kern w:val="0"/>
            <w:szCs w:val="21"/>
            <w:rPrChange w:id="2479"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48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481" w:author="Xiaolong Liu" w:date="2022-07-21T00:25:00Z">
              <w:rPr>
                <w:rFonts w:ascii="Consolas" w:eastAsia="宋体" w:hAnsi="Consolas" w:cs="宋体"/>
                <w:color w:val="50A14F"/>
                <w:kern w:val="0"/>
                <w:szCs w:val="21"/>
              </w:rPr>
            </w:rPrChange>
          </w:rPr>
          <w:delText>j + l &gt; n_q</w:delText>
        </w:r>
      </w:del>
    </w:p>
    <w:p w14:paraId="39980DEE" w14:textId="76B50744"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482" w:author="Xiaolong Liu" w:date="2022-07-21T02:21:00Z"/>
          <w:rFonts w:ascii="Times New Roman" w:eastAsia="宋体" w:hAnsi="Times New Roman" w:cs="Times New Roman"/>
          <w:color w:val="5C5C5C"/>
          <w:kern w:val="0"/>
          <w:szCs w:val="21"/>
          <w:rPrChange w:id="2483" w:author="Xiaolong Liu" w:date="2022-07-21T00:25:00Z">
            <w:rPr>
              <w:del w:id="2484" w:author="Xiaolong Liu" w:date="2022-07-21T02:21:00Z"/>
              <w:rFonts w:ascii="Consolas" w:eastAsia="宋体" w:hAnsi="Consolas" w:cs="宋体"/>
              <w:color w:val="5C5C5C"/>
              <w:kern w:val="0"/>
              <w:szCs w:val="21"/>
            </w:rPr>
          </w:rPrChange>
        </w:rPr>
      </w:pPr>
      <w:del w:id="2485" w:author="Xiaolong Liu" w:date="2022-07-21T02:21:00Z">
        <w:r w:rsidRPr="002B4446" w:rsidDel="003C4E76">
          <w:rPr>
            <w:rFonts w:ascii="Times New Roman" w:eastAsia="宋体" w:hAnsi="Times New Roman" w:cs="Times New Roman"/>
            <w:color w:val="5C5C5C"/>
            <w:kern w:val="0"/>
            <w:szCs w:val="21"/>
            <w:rPrChange w:id="248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487" w:author="Xiaolong Liu" w:date="2022-07-21T00:25:00Z">
              <w:rPr>
                <w:rFonts w:ascii="Consolas" w:eastAsia="宋体" w:hAnsi="Consolas" w:cs="宋体"/>
                <w:color w:val="986801"/>
                <w:kern w:val="0"/>
                <w:szCs w:val="21"/>
              </w:rPr>
            </w:rPrChange>
          </w:rPr>
          <w:delText>jj</w:delText>
        </w:r>
        <w:r w:rsidRPr="002B4446" w:rsidDel="003C4E76">
          <w:rPr>
            <w:rFonts w:ascii="Times New Roman" w:eastAsia="宋体" w:hAnsi="Times New Roman" w:cs="Times New Roman"/>
            <w:color w:val="5C5C5C"/>
            <w:kern w:val="0"/>
            <w:szCs w:val="21"/>
            <w:rPrChange w:id="2488"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489" w:author="Xiaolong Liu" w:date="2022-07-21T00:25:00Z">
              <w:rPr>
                <w:rFonts w:ascii="Consolas" w:eastAsia="宋体" w:hAnsi="Consolas" w:cs="宋体"/>
                <w:color w:val="50A14F"/>
                <w:kern w:val="0"/>
                <w:szCs w:val="21"/>
              </w:rPr>
            </w:rPrChange>
          </w:rPr>
          <w:delText>j + l - n_q ;</w:delText>
        </w:r>
      </w:del>
    </w:p>
    <w:p w14:paraId="195B23C1" w14:textId="7706A53B"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490" w:author="Xiaolong Liu" w:date="2022-07-21T02:21:00Z"/>
          <w:rFonts w:ascii="Times New Roman" w:eastAsia="宋体" w:hAnsi="Times New Roman" w:cs="Times New Roman"/>
          <w:color w:val="5C5C5C"/>
          <w:kern w:val="0"/>
          <w:szCs w:val="21"/>
          <w:rPrChange w:id="2491" w:author="Xiaolong Liu" w:date="2022-07-21T00:25:00Z">
            <w:rPr>
              <w:del w:id="2492" w:author="Xiaolong Liu" w:date="2022-07-21T02:21:00Z"/>
              <w:rFonts w:ascii="Consolas" w:eastAsia="宋体" w:hAnsi="Consolas" w:cs="宋体"/>
              <w:color w:val="5C5C5C"/>
              <w:kern w:val="0"/>
              <w:szCs w:val="21"/>
            </w:rPr>
          </w:rPrChange>
        </w:rPr>
      </w:pPr>
      <w:del w:id="2493" w:author="Xiaolong Liu" w:date="2022-07-21T02:21:00Z">
        <w:r w:rsidRPr="002B4446" w:rsidDel="003C4E76">
          <w:rPr>
            <w:rFonts w:ascii="Times New Roman" w:eastAsia="宋体" w:hAnsi="Times New Roman" w:cs="Times New Roman"/>
            <w:color w:val="986801"/>
            <w:kern w:val="0"/>
            <w:szCs w:val="21"/>
            <w:rPrChange w:id="2494" w:author="Xiaolong Liu" w:date="2022-07-21T00:25:00Z">
              <w:rPr>
                <w:rFonts w:ascii="Consolas" w:eastAsia="宋体" w:hAnsi="Consolas" w:cs="宋体"/>
                <w:color w:val="986801"/>
                <w:kern w:val="0"/>
                <w:szCs w:val="21"/>
              </w:rPr>
            </w:rPrChange>
          </w:rPr>
          <w:delText>end</w:delText>
        </w:r>
      </w:del>
    </w:p>
    <w:p w14:paraId="587750BE" w14:textId="11348A67"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495" w:author="Xiaolong Liu" w:date="2022-07-21T02:21:00Z"/>
          <w:rFonts w:ascii="Times New Roman" w:eastAsia="宋体" w:hAnsi="Times New Roman" w:cs="Times New Roman"/>
          <w:color w:val="5C5C5C"/>
          <w:kern w:val="0"/>
          <w:szCs w:val="21"/>
          <w:rPrChange w:id="2496" w:author="Xiaolong Liu" w:date="2022-07-21T00:25:00Z">
            <w:rPr>
              <w:del w:id="2497" w:author="Xiaolong Liu" w:date="2022-07-21T02:21:00Z"/>
              <w:rFonts w:ascii="Consolas" w:eastAsia="宋体" w:hAnsi="Consolas" w:cs="宋体"/>
              <w:color w:val="5C5C5C"/>
              <w:kern w:val="0"/>
              <w:szCs w:val="21"/>
            </w:rPr>
          </w:rPrChange>
        </w:rPr>
      </w:pPr>
      <w:del w:id="2498" w:author="Xiaolong Liu" w:date="2022-07-21T02:21:00Z">
        <w:r w:rsidRPr="002B4446" w:rsidDel="003C4E76">
          <w:rPr>
            <w:rFonts w:ascii="Times New Roman" w:eastAsia="宋体" w:hAnsi="Times New Roman" w:cs="Times New Roman"/>
            <w:color w:val="986801"/>
            <w:kern w:val="0"/>
            <w:szCs w:val="21"/>
            <w:rPrChange w:id="2499"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50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01" w:author="Xiaolong Liu" w:date="2022-07-21T00:25:00Z">
              <w:rPr>
                <w:rFonts w:ascii="Consolas" w:eastAsia="宋体" w:hAnsi="Consolas" w:cs="宋体"/>
                <w:color w:val="50A14F"/>
                <w:kern w:val="0"/>
                <w:szCs w:val="21"/>
              </w:rPr>
            </w:rPrChange>
          </w:rPr>
          <w:delText>i + m &lt; 1</w:delText>
        </w:r>
      </w:del>
    </w:p>
    <w:p w14:paraId="74617A9D" w14:textId="6DB6E314"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502" w:author="Xiaolong Liu" w:date="2022-07-21T02:21:00Z"/>
          <w:rFonts w:ascii="Times New Roman" w:eastAsia="宋体" w:hAnsi="Times New Roman" w:cs="Times New Roman"/>
          <w:color w:val="5C5C5C"/>
          <w:kern w:val="0"/>
          <w:szCs w:val="21"/>
          <w:rPrChange w:id="2503" w:author="Xiaolong Liu" w:date="2022-07-21T00:25:00Z">
            <w:rPr>
              <w:del w:id="2504" w:author="Xiaolong Liu" w:date="2022-07-21T02:21:00Z"/>
              <w:rFonts w:ascii="Consolas" w:eastAsia="宋体" w:hAnsi="Consolas" w:cs="宋体"/>
              <w:color w:val="5C5C5C"/>
              <w:kern w:val="0"/>
              <w:szCs w:val="21"/>
            </w:rPr>
          </w:rPrChange>
        </w:rPr>
      </w:pPr>
      <w:del w:id="2505" w:author="Xiaolong Liu" w:date="2022-07-21T02:21:00Z">
        <w:r w:rsidRPr="002B4446" w:rsidDel="003C4E76">
          <w:rPr>
            <w:rFonts w:ascii="Times New Roman" w:eastAsia="宋体" w:hAnsi="Times New Roman" w:cs="Times New Roman"/>
            <w:color w:val="5C5C5C"/>
            <w:kern w:val="0"/>
            <w:szCs w:val="21"/>
            <w:rPrChange w:id="250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507" w:author="Xiaolong Liu" w:date="2022-07-21T00:25:00Z">
              <w:rPr>
                <w:rFonts w:ascii="Consolas" w:eastAsia="宋体" w:hAnsi="Consolas" w:cs="宋体"/>
                <w:color w:val="986801"/>
                <w:kern w:val="0"/>
                <w:szCs w:val="21"/>
              </w:rPr>
            </w:rPrChange>
          </w:rPr>
          <w:delText>ii</w:delText>
        </w:r>
        <w:r w:rsidRPr="002B4446" w:rsidDel="003C4E76">
          <w:rPr>
            <w:rFonts w:ascii="Times New Roman" w:eastAsia="宋体" w:hAnsi="Times New Roman" w:cs="Times New Roman"/>
            <w:color w:val="5C5C5C"/>
            <w:kern w:val="0"/>
            <w:szCs w:val="21"/>
            <w:rPrChange w:id="2508"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509" w:author="Xiaolong Liu" w:date="2022-07-21T00:25:00Z">
              <w:rPr>
                <w:rFonts w:ascii="Consolas" w:eastAsia="宋体" w:hAnsi="Consolas" w:cs="宋体"/>
                <w:color w:val="50A14F"/>
                <w:kern w:val="0"/>
                <w:szCs w:val="21"/>
              </w:rPr>
            </w:rPrChange>
          </w:rPr>
          <w:delText>i + m + n_q ;</w:delText>
        </w:r>
      </w:del>
    </w:p>
    <w:p w14:paraId="5AA9C0F6" w14:textId="5290DE09"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510" w:author="Xiaolong Liu" w:date="2022-07-21T02:21:00Z"/>
          <w:rFonts w:ascii="Times New Roman" w:eastAsia="宋体" w:hAnsi="Times New Roman" w:cs="Times New Roman"/>
          <w:color w:val="5C5C5C"/>
          <w:kern w:val="0"/>
          <w:szCs w:val="21"/>
          <w:rPrChange w:id="2511" w:author="Xiaolong Liu" w:date="2022-07-21T00:25:00Z">
            <w:rPr>
              <w:del w:id="2512" w:author="Xiaolong Liu" w:date="2022-07-21T02:21:00Z"/>
              <w:rFonts w:ascii="Consolas" w:eastAsia="宋体" w:hAnsi="Consolas" w:cs="宋体"/>
              <w:color w:val="5C5C5C"/>
              <w:kern w:val="0"/>
              <w:szCs w:val="21"/>
            </w:rPr>
          </w:rPrChange>
        </w:rPr>
      </w:pPr>
      <w:del w:id="2513" w:author="Xiaolong Liu" w:date="2022-07-21T02:21:00Z">
        <w:r w:rsidRPr="002B4446" w:rsidDel="003C4E76">
          <w:rPr>
            <w:rFonts w:ascii="Times New Roman" w:eastAsia="宋体" w:hAnsi="Times New Roman" w:cs="Times New Roman"/>
            <w:color w:val="986801"/>
            <w:kern w:val="0"/>
            <w:szCs w:val="21"/>
            <w:rPrChange w:id="2514" w:author="Xiaolong Liu" w:date="2022-07-21T00:25:00Z">
              <w:rPr>
                <w:rFonts w:ascii="Consolas" w:eastAsia="宋体" w:hAnsi="Consolas" w:cs="宋体"/>
                <w:color w:val="986801"/>
                <w:kern w:val="0"/>
                <w:szCs w:val="21"/>
              </w:rPr>
            </w:rPrChange>
          </w:rPr>
          <w:delText>end</w:delText>
        </w:r>
      </w:del>
    </w:p>
    <w:p w14:paraId="3D5C74CF" w14:textId="2EAE2625"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515" w:author="Xiaolong Liu" w:date="2022-07-21T02:21:00Z"/>
          <w:rFonts w:ascii="Times New Roman" w:eastAsia="宋体" w:hAnsi="Times New Roman" w:cs="Times New Roman"/>
          <w:color w:val="5C5C5C"/>
          <w:kern w:val="0"/>
          <w:szCs w:val="21"/>
          <w:rPrChange w:id="2516" w:author="Xiaolong Liu" w:date="2022-07-21T00:25:00Z">
            <w:rPr>
              <w:del w:id="2517" w:author="Xiaolong Liu" w:date="2022-07-21T02:21:00Z"/>
              <w:rFonts w:ascii="Consolas" w:eastAsia="宋体" w:hAnsi="Consolas" w:cs="宋体"/>
              <w:color w:val="5C5C5C"/>
              <w:kern w:val="0"/>
              <w:szCs w:val="21"/>
            </w:rPr>
          </w:rPrChange>
        </w:rPr>
      </w:pPr>
      <w:del w:id="2518" w:author="Xiaolong Liu" w:date="2022-07-21T02:21:00Z">
        <w:r w:rsidRPr="002B4446" w:rsidDel="003C4E76">
          <w:rPr>
            <w:rFonts w:ascii="Times New Roman" w:eastAsia="宋体" w:hAnsi="Times New Roman" w:cs="Times New Roman"/>
            <w:color w:val="986801"/>
            <w:kern w:val="0"/>
            <w:szCs w:val="21"/>
            <w:rPrChange w:id="2519"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52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21" w:author="Xiaolong Liu" w:date="2022-07-21T00:25:00Z">
              <w:rPr>
                <w:rFonts w:ascii="Consolas" w:eastAsia="宋体" w:hAnsi="Consolas" w:cs="宋体"/>
                <w:color w:val="50A14F"/>
                <w:kern w:val="0"/>
                <w:szCs w:val="21"/>
              </w:rPr>
            </w:rPrChange>
          </w:rPr>
          <w:delText>j + l &lt; 1</w:delText>
        </w:r>
      </w:del>
    </w:p>
    <w:p w14:paraId="1EFA0211" w14:textId="10454C34" w:rsidR="00FD3A9F" w:rsidRPr="002B4446" w:rsidDel="003C4E76" w:rsidRDefault="00FD3A9F" w:rsidP="00FD3A9F">
      <w:pPr>
        <w:widowControl/>
        <w:numPr>
          <w:ilvl w:val="0"/>
          <w:numId w:val="19"/>
        </w:numPr>
        <w:pBdr>
          <w:left w:val="single" w:sz="18" w:space="0" w:color="6CE26C"/>
        </w:pBdr>
        <w:shd w:val="clear" w:color="auto" w:fill="F8F8F8"/>
        <w:spacing w:line="270" w:lineRule="atLeast"/>
        <w:ind w:leftChars="86" w:left="538" w:hanging="357"/>
        <w:jc w:val="left"/>
        <w:rPr>
          <w:del w:id="2522" w:author="Xiaolong Liu" w:date="2022-07-21T02:21:00Z"/>
          <w:rFonts w:ascii="Times New Roman" w:eastAsia="宋体" w:hAnsi="Times New Roman" w:cs="Times New Roman"/>
          <w:color w:val="5C5C5C"/>
          <w:kern w:val="0"/>
          <w:szCs w:val="21"/>
          <w:rPrChange w:id="2523" w:author="Xiaolong Liu" w:date="2022-07-21T00:25:00Z">
            <w:rPr>
              <w:del w:id="2524" w:author="Xiaolong Liu" w:date="2022-07-21T02:21:00Z"/>
              <w:rFonts w:ascii="Consolas" w:eastAsia="宋体" w:hAnsi="Consolas" w:cs="宋体"/>
              <w:color w:val="5C5C5C"/>
              <w:kern w:val="0"/>
              <w:szCs w:val="21"/>
            </w:rPr>
          </w:rPrChange>
        </w:rPr>
      </w:pPr>
      <w:del w:id="2525" w:author="Xiaolong Liu" w:date="2022-07-21T02:21:00Z">
        <w:r w:rsidRPr="002B4446" w:rsidDel="003C4E76">
          <w:rPr>
            <w:rFonts w:ascii="Times New Roman" w:eastAsia="宋体" w:hAnsi="Times New Roman" w:cs="Times New Roman"/>
            <w:color w:val="5C5C5C"/>
            <w:kern w:val="0"/>
            <w:szCs w:val="21"/>
            <w:rPrChange w:id="252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527" w:author="Xiaolong Liu" w:date="2022-07-21T00:25:00Z">
              <w:rPr>
                <w:rFonts w:ascii="Consolas" w:eastAsia="宋体" w:hAnsi="Consolas" w:cs="宋体"/>
                <w:color w:val="986801"/>
                <w:kern w:val="0"/>
                <w:szCs w:val="21"/>
              </w:rPr>
            </w:rPrChange>
          </w:rPr>
          <w:delText>jj</w:delText>
        </w:r>
        <w:r w:rsidRPr="002B4446" w:rsidDel="003C4E76">
          <w:rPr>
            <w:rFonts w:ascii="Times New Roman" w:eastAsia="宋体" w:hAnsi="Times New Roman" w:cs="Times New Roman"/>
            <w:color w:val="5C5C5C"/>
            <w:kern w:val="0"/>
            <w:szCs w:val="21"/>
            <w:rPrChange w:id="2528"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529" w:author="Xiaolong Liu" w:date="2022-07-21T00:25:00Z">
              <w:rPr>
                <w:rFonts w:ascii="Consolas" w:eastAsia="宋体" w:hAnsi="Consolas" w:cs="宋体"/>
                <w:color w:val="50A14F"/>
                <w:kern w:val="0"/>
                <w:szCs w:val="21"/>
              </w:rPr>
            </w:rPrChange>
          </w:rPr>
          <w:delText>j + l + n_q ;</w:delText>
        </w:r>
      </w:del>
    </w:p>
    <w:p w14:paraId="782E09FC" w14:textId="1E190D18" w:rsidR="00FD3A9F" w:rsidRPr="002B4446" w:rsidDel="003C4E76" w:rsidRDefault="00FD3A9F" w:rsidP="00FD3A9F">
      <w:pPr>
        <w:widowControl/>
        <w:numPr>
          <w:ilvl w:val="0"/>
          <w:numId w:val="19"/>
        </w:numPr>
        <w:pBdr>
          <w:left w:val="single" w:sz="18" w:space="0" w:color="6CE26C"/>
        </w:pBdr>
        <w:shd w:val="clear" w:color="auto" w:fill="FFFFFF"/>
        <w:spacing w:line="270" w:lineRule="atLeast"/>
        <w:ind w:leftChars="86" w:left="538" w:hanging="357"/>
        <w:jc w:val="left"/>
        <w:rPr>
          <w:del w:id="2530" w:author="Xiaolong Liu" w:date="2022-07-21T02:21:00Z"/>
          <w:rFonts w:ascii="Times New Roman" w:eastAsia="宋体" w:hAnsi="Times New Roman" w:cs="Times New Roman"/>
          <w:color w:val="5C5C5C"/>
          <w:kern w:val="0"/>
          <w:szCs w:val="21"/>
          <w:rPrChange w:id="2531" w:author="Xiaolong Liu" w:date="2022-07-21T00:25:00Z">
            <w:rPr>
              <w:del w:id="2532" w:author="Xiaolong Liu" w:date="2022-07-21T02:21:00Z"/>
              <w:rFonts w:ascii="Consolas" w:eastAsia="宋体" w:hAnsi="Consolas" w:cs="宋体"/>
              <w:color w:val="5C5C5C"/>
              <w:kern w:val="0"/>
              <w:szCs w:val="21"/>
            </w:rPr>
          </w:rPrChange>
        </w:rPr>
      </w:pPr>
      <w:del w:id="2533" w:author="Xiaolong Liu" w:date="2022-07-21T02:21:00Z">
        <w:r w:rsidRPr="002B4446" w:rsidDel="003C4E76">
          <w:rPr>
            <w:rFonts w:ascii="Times New Roman" w:eastAsia="宋体" w:hAnsi="Times New Roman" w:cs="Times New Roman"/>
            <w:color w:val="986801"/>
            <w:kern w:val="0"/>
            <w:szCs w:val="21"/>
            <w:rPrChange w:id="2534" w:author="Xiaolong Liu" w:date="2022-07-21T00:25:00Z">
              <w:rPr>
                <w:rFonts w:ascii="Consolas" w:eastAsia="宋体" w:hAnsi="Consolas" w:cs="宋体"/>
                <w:color w:val="986801"/>
                <w:kern w:val="0"/>
                <w:szCs w:val="21"/>
              </w:rPr>
            </w:rPrChange>
          </w:rPr>
          <w:delText>end</w:delText>
        </w:r>
      </w:del>
    </w:p>
    <w:p w14:paraId="5925C7C6" w14:textId="56D3877A" w:rsidR="00FD3A9F" w:rsidRPr="002B4446" w:rsidDel="003C4E76" w:rsidRDefault="00FD3A9F" w:rsidP="00D12711">
      <w:pPr>
        <w:ind w:leftChars="86" w:left="181"/>
        <w:jc w:val="left"/>
        <w:rPr>
          <w:del w:id="2535" w:author="Xiaolong Liu" w:date="2022-07-21T02:21:00Z"/>
          <w:rFonts w:ascii="Times New Roman" w:hAnsi="Times New Roman" w:cs="Times New Roman"/>
          <w:color w:val="000000" w:themeColor="text1"/>
          <w:sz w:val="24"/>
          <w:szCs w:val="28"/>
        </w:rPr>
      </w:pPr>
      <w:del w:id="2536" w:author="Xiaolong Liu" w:date="2022-07-21T02:21:00Z">
        <w:r w:rsidRPr="002B4446" w:rsidDel="003C4E76">
          <w:rPr>
            <w:rFonts w:ascii="Times New Roman" w:hAnsi="Times New Roman" w:cs="Times New Roman"/>
            <w:color w:val="000000" w:themeColor="text1"/>
            <w:sz w:val="24"/>
            <w:szCs w:val="28"/>
          </w:rPr>
          <w:delText xml:space="preserve">After the above considerations, the specific </w:delText>
        </w:r>
      </w:del>
      <m:oMath>
        <m:r>
          <w:del w:id="2537" w:author="Xiaolong Liu" w:date="2022-07-21T02:21:00Z">
            <w:rPr>
              <w:rFonts w:ascii="Cambria Math" w:hAnsi="Cambria Math" w:cs="Times New Roman"/>
              <w:sz w:val="24"/>
              <w:szCs w:val="28"/>
            </w:rPr>
            <m:t>δN</m:t>
          </w:del>
        </m:r>
        <m:d>
          <m:dPr>
            <m:ctrlPr>
              <w:del w:id="2538" w:author="Xiaolong Liu" w:date="2022-07-21T02:21:00Z">
                <w:rPr>
                  <w:rFonts w:ascii="Cambria Math" w:hAnsi="Cambria Math" w:cs="Times New Roman"/>
                  <w:i/>
                  <w:sz w:val="24"/>
                  <w:szCs w:val="28"/>
                </w:rPr>
              </w:del>
            </m:ctrlPr>
          </m:dPr>
          <m:e>
            <m:r>
              <w:del w:id="2539" w:author="Xiaolong Liu" w:date="2022-07-21T02:21:00Z">
                <m:rPr>
                  <m:sty m:val="bi"/>
                </m:rPr>
                <w:rPr>
                  <w:rFonts w:ascii="Cambria Math" w:hAnsi="Cambria Math" w:cs="Times New Roman"/>
                  <w:sz w:val="24"/>
                  <w:szCs w:val="28"/>
                </w:rPr>
                <m:t>q,</m:t>
              </w:del>
            </m:r>
            <m:r>
              <w:del w:id="2540" w:author="Xiaolong Liu" w:date="2022-07-21T02:21:00Z">
                <w:rPr>
                  <w:rFonts w:ascii="Cambria Math" w:hAnsi="Cambria Math" w:cs="Times New Roman"/>
                  <w:sz w:val="24"/>
                  <w:szCs w:val="28"/>
                </w:rPr>
                <m:t>E</m:t>
              </w:del>
            </m:r>
          </m:e>
        </m:d>
      </m:oMath>
      <w:del w:id="2541" w:author="Xiaolong Liu" w:date="2022-07-21T02:21:00Z">
        <w:r w:rsidRPr="002B4446" w:rsidDel="003C4E76">
          <w:rPr>
            <w:rFonts w:ascii="Times New Roman" w:hAnsi="Times New Roman" w:cs="Times New Roman"/>
            <w:color w:val="000000" w:themeColor="text1"/>
            <w:sz w:val="24"/>
            <w:szCs w:val="28"/>
          </w:rPr>
          <w:delText xml:space="preserve"> integration process can be expressed by summation</w:delText>
        </w:r>
      </w:del>
    </w:p>
    <w:p w14:paraId="77BAEE5F" w14:textId="5C63593C"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542" w:author="Xiaolong Liu" w:date="2022-07-21T02:21:00Z"/>
          <w:rFonts w:ascii="Times New Roman" w:eastAsia="宋体" w:hAnsi="Times New Roman" w:cs="Times New Roman"/>
          <w:color w:val="5C5C5C"/>
          <w:kern w:val="0"/>
          <w:szCs w:val="21"/>
          <w:rPrChange w:id="2543" w:author="Xiaolong Liu" w:date="2022-07-21T00:25:00Z">
            <w:rPr>
              <w:del w:id="2544" w:author="Xiaolong Liu" w:date="2022-07-21T02:21:00Z"/>
              <w:rFonts w:ascii="Consolas" w:eastAsia="宋体" w:hAnsi="Consolas" w:cs="宋体"/>
              <w:color w:val="5C5C5C"/>
              <w:kern w:val="0"/>
              <w:szCs w:val="21"/>
            </w:rPr>
          </w:rPrChange>
        </w:rPr>
      </w:pPr>
      <w:del w:id="2545" w:author="Xiaolong Liu" w:date="2022-07-21T02:21:00Z">
        <w:r w:rsidRPr="002B4446" w:rsidDel="003C4E76">
          <w:rPr>
            <w:rFonts w:ascii="Times New Roman" w:eastAsia="宋体" w:hAnsi="Times New Roman" w:cs="Times New Roman"/>
            <w:color w:val="986801"/>
            <w:kern w:val="0"/>
            <w:szCs w:val="21"/>
            <w:rPrChange w:id="2546" w:author="Xiaolong Liu" w:date="2022-07-21T00:25:00Z">
              <w:rPr>
                <w:rFonts w:ascii="Consolas" w:eastAsia="宋体" w:hAnsi="Consolas" w:cs="宋体"/>
                <w:color w:val="986801"/>
                <w:kern w:val="0"/>
                <w:szCs w:val="21"/>
              </w:rPr>
            </w:rPrChange>
          </w:rPr>
          <w:delText>dnq</w:delText>
        </w:r>
        <w:r w:rsidRPr="002B4446" w:rsidDel="003C4E76">
          <w:rPr>
            <w:rFonts w:ascii="Times New Roman" w:eastAsia="宋体" w:hAnsi="Times New Roman" w:cs="Times New Roman"/>
            <w:color w:val="5C5C5C"/>
            <w:kern w:val="0"/>
            <w:szCs w:val="21"/>
            <w:rPrChange w:id="2547"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548" w:author="Xiaolong Liu" w:date="2022-07-21T00:25:00Z">
              <w:rPr>
                <w:rFonts w:ascii="Consolas" w:eastAsia="宋体" w:hAnsi="Consolas" w:cs="宋体"/>
                <w:color w:val="50A14F"/>
                <w:kern w:val="0"/>
                <w:szCs w:val="21"/>
              </w:rPr>
            </w:rPrChange>
          </w:rPr>
          <w:delText>zeros(n_q,n_q,n_E);</w:delText>
        </w:r>
      </w:del>
    </w:p>
    <w:p w14:paraId="5957B0EA" w14:textId="40CC0175"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549" w:author="Xiaolong Liu" w:date="2022-07-21T02:21:00Z"/>
          <w:rFonts w:ascii="Times New Roman" w:eastAsia="宋体" w:hAnsi="Times New Roman" w:cs="Times New Roman"/>
          <w:color w:val="5C5C5C"/>
          <w:kern w:val="0"/>
          <w:szCs w:val="21"/>
          <w:rPrChange w:id="2550" w:author="Xiaolong Liu" w:date="2022-07-21T00:25:00Z">
            <w:rPr>
              <w:del w:id="2551" w:author="Xiaolong Liu" w:date="2022-07-21T02:21:00Z"/>
              <w:rFonts w:ascii="Consolas" w:eastAsia="宋体" w:hAnsi="Consolas" w:cs="宋体"/>
              <w:color w:val="5C5C5C"/>
              <w:kern w:val="0"/>
              <w:szCs w:val="21"/>
            </w:rPr>
          </w:rPrChange>
        </w:rPr>
      </w:pPr>
      <w:del w:id="2552" w:author="Xiaolong Liu" w:date="2022-07-21T02:21:00Z">
        <w:r w:rsidRPr="002B4446" w:rsidDel="003C4E76">
          <w:rPr>
            <w:rFonts w:ascii="Times New Roman" w:eastAsia="宋体" w:hAnsi="Times New Roman" w:cs="Times New Roman"/>
            <w:color w:val="986801"/>
            <w:kern w:val="0"/>
            <w:szCs w:val="21"/>
            <w:rPrChange w:id="2553" w:author="Xiaolong Liu" w:date="2022-07-21T00:25:00Z">
              <w:rPr>
                <w:rFonts w:ascii="Consolas" w:eastAsia="宋体" w:hAnsi="Consolas" w:cs="宋体"/>
                <w:color w:val="986801"/>
                <w:kern w:val="0"/>
                <w:szCs w:val="21"/>
              </w:rPr>
            </w:rPrChange>
          </w:rPr>
          <w:delText>for</w:delText>
        </w:r>
        <w:r w:rsidRPr="002B4446" w:rsidDel="003C4E76">
          <w:rPr>
            <w:rFonts w:ascii="Times New Roman" w:eastAsia="宋体" w:hAnsi="Times New Roman" w:cs="Times New Roman"/>
            <w:color w:val="5C5C5C"/>
            <w:kern w:val="0"/>
            <w:szCs w:val="21"/>
            <w:rPrChange w:id="255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55" w:author="Xiaolong Liu" w:date="2022-07-21T00:25:00Z">
              <w:rPr>
                <w:rFonts w:ascii="Consolas" w:eastAsia="宋体" w:hAnsi="Consolas" w:cs="宋体"/>
                <w:color w:val="50A14F"/>
                <w:kern w:val="0"/>
                <w:szCs w:val="21"/>
              </w:rPr>
            </w:rPrChange>
          </w:rPr>
          <w:delText>k=1:n_E</w:delText>
        </w:r>
      </w:del>
    </w:p>
    <w:p w14:paraId="142AEB56" w14:textId="3E657D7B"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556" w:author="Xiaolong Liu" w:date="2022-07-21T02:21:00Z"/>
          <w:rFonts w:ascii="Times New Roman" w:eastAsia="宋体" w:hAnsi="Times New Roman" w:cs="Times New Roman"/>
          <w:color w:val="5C5C5C"/>
          <w:kern w:val="0"/>
          <w:szCs w:val="21"/>
          <w:rPrChange w:id="2557" w:author="Xiaolong Liu" w:date="2022-07-21T00:25:00Z">
            <w:rPr>
              <w:del w:id="2558" w:author="Xiaolong Liu" w:date="2022-07-21T02:21:00Z"/>
              <w:rFonts w:ascii="Consolas" w:eastAsia="宋体" w:hAnsi="Consolas" w:cs="宋体"/>
              <w:color w:val="5C5C5C"/>
              <w:kern w:val="0"/>
              <w:szCs w:val="21"/>
            </w:rPr>
          </w:rPrChange>
        </w:rPr>
      </w:pPr>
      <w:del w:id="2559" w:author="Xiaolong Liu" w:date="2022-07-21T02:21:00Z">
        <w:r w:rsidRPr="002B4446" w:rsidDel="003C4E76">
          <w:rPr>
            <w:rFonts w:ascii="Times New Roman" w:eastAsia="宋体" w:hAnsi="Times New Roman" w:cs="Times New Roman"/>
            <w:color w:val="986801"/>
            <w:kern w:val="0"/>
            <w:szCs w:val="21"/>
            <w:rPrChange w:id="2560" w:author="Xiaolong Liu" w:date="2022-07-21T00:25:00Z">
              <w:rPr>
                <w:rFonts w:ascii="Consolas" w:eastAsia="宋体" w:hAnsi="Consolas" w:cs="宋体"/>
                <w:color w:val="986801"/>
                <w:kern w:val="0"/>
                <w:szCs w:val="21"/>
              </w:rPr>
            </w:rPrChange>
          </w:rPr>
          <w:delText>for</w:delText>
        </w:r>
        <w:r w:rsidRPr="002B4446" w:rsidDel="003C4E76">
          <w:rPr>
            <w:rFonts w:ascii="Times New Roman" w:eastAsia="宋体" w:hAnsi="Times New Roman" w:cs="Times New Roman"/>
            <w:color w:val="5C5C5C"/>
            <w:kern w:val="0"/>
            <w:szCs w:val="21"/>
            <w:rPrChange w:id="2561"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62" w:author="Xiaolong Liu" w:date="2022-07-21T00:25:00Z">
              <w:rPr>
                <w:rFonts w:ascii="Consolas" w:eastAsia="宋体" w:hAnsi="Consolas" w:cs="宋体"/>
                <w:color w:val="50A14F"/>
                <w:kern w:val="0"/>
                <w:szCs w:val="21"/>
              </w:rPr>
            </w:rPrChange>
          </w:rPr>
          <w:delText>m=1:n_q</w:delText>
        </w:r>
      </w:del>
    </w:p>
    <w:p w14:paraId="4D92EC0D" w14:textId="03C03776"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563" w:author="Xiaolong Liu" w:date="2022-07-21T02:21:00Z"/>
          <w:rFonts w:ascii="Times New Roman" w:eastAsia="宋体" w:hAnsi="Times New Roman" w:cs="Times New Roman"/>
          <w:color w:val="5C5C5C"/>
          <w:kern w:val="0"/>
          <w:szCs w:val="21"/>
          <w:rPrChange w:id="2564" w:author="Xiaolong Liu" w:date="2022-07-21T00:25:00Z">
            <w:rPr>
              <w:del w:id="2565" w:author="Xiaolong Liu" w:date="2022-07-21T02:21:00Z"/>
              <w:rFonts w:ascii="Consolas" w:eastAsia="宋体" w:hAnsi="Consolas" w:cs="宋体"/>
              <w:color w:val="5C5C5C"/>
              <w:kern w:val="0"/>
              <w:szCs w:val="21"/>
            </w:rPr>
          </w:rPrChange>
        </w:rPr>
      </w:pPr>
      <w:del w:id="2566" w:author="Xiaolong Liu" w:date="2022-07-21T02:21:00Z">
        <w:r w:rsidRPr="002B4446" w:rsidDel="003C4E76">
          <w:rPr>
            <w:rFonts w:ascii="Times New Roman" w:eastAsia="宋体" w:hAnsi="Times New Roman" w:cs="Times New Roman"/>
            <w:color w:val="986801"/>
            <w:kern w:val="0"/>
            <w:szCs w:val="21"/>
            <w:rPrChange w:id="2567" w:author="Xiaolong Liu" w:date="2022-07-21T00:25:00Z">
              <w:rPr>
                <w:rFonts w:ascii="Consolas" w:eastAsia="宋体" w:hAnsi="Consolas" w:cs="宋体"/>
                <w:color w:val="986801"/>
                <w:kern w:val="0"/>
                <w:szCs w:val="21"/>
              </w:rPr>
            </w:rPrChange>
          </w:rPr>
          <w:delText>for</w:delText>
        </w:r>
        <w:r w:rsidRPr="002B4446" w:rsidDel="003C4E76">
          <w:rPr>
            <w:rFonts w:ascii="Times New Roman" w:eastAsia="宋体" w:hAnsi="Times New Roman" w:cs="Times New Roman"/>
            <w:color w:val="5C5C5C"/>
            <w:kern w:val="0"/>
            <w:szCs w:val="21"/>
            <w:rPrChange w:id="2568"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69" w:author="Xiaolong Liu" w:date="2022-07-21T00:25:00Z">
              <w:rPr>
                <w:rFonts w:ascii="Consolas" w:eastAsia="宋体" w:hAnsi="Consolas" w:cs="宋体"/>
                <w:color w:val="50A14F"/>
                <w:kern w:val="0"/>
                <w:szCs w:val="21"/>
              </w:rPr>
            </w:rPrChange>
          </w:rPr>
          <w:delText>l=1:n_q</w:delText>
        </w:r>
      </w:del>
    </w:p>
    <w:p w14:paraId="18769634" w14:textId="7A6DD0B2"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570" w:author="Xiaolong Liu" w:date="2022-07-21T02:21:00Z"/>
          <w:rFonts w:ascii="Times New Roman" w:eastAsia="宋体" w:hAnsi="Times New Roman" w:cs="Times New Roman"/>
          <w:color w:val="5C5C5C"/>
          <w:kern w:val="0"/>
          <w:szCs w:val="21"/>
          <w:rPrChange w:id="2571" w:author="Xiaolong Liu" w:date="2022-07-21T00:25:00Z">
            <w:rPr>
              <w:del w:id="2572" w:author="Xiaolong Liu" w:date="2022-07-21T02:21:00Z"/>
              <w:rFonts w:ascii="Consolas" w:eastAsia="宋体" w:hAnsi="Consolas" w:cs="宋体"/>
              <w:color w:val="5C5C5C"/>
              <w:kern w:val="0"/>
              <w:szCs w:val="21"/>
            </w:rPr>
          </w:rPrChange>
        </w:rPr>
      </w:pPr>
      <w:del w:id="2573" w:author="Xiaolong Liu" w:date="2022-07-21T02:21:00Z">
        <w:r w:rsidRPr="002B4446" w:rsidDel="003C4E76">
          <w:rPr>
            <w:rFonts w:ascii="Times New Roman" w:eastAsia="宋体" w:hAnsi="Times New Roman" w:cs="Times New Roman"/>
            <w:color w:val="5C5C5C"/>
            <w:kern w:val="0"/>
            <w:szCs w:val="21"/>
            <w:rPrChange w:id="257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575" w:author="Xiaolong Liu" w:date="2022-07-21T00:25:00Z">
              <w:rPr>
                <w:rFonts w:ascii="Consolas" w:eastAsia="宋体" w:hAnsi="Consolas" w:cs="宋体"/>
                <w:color w:val="986801"/>
                <w:kern w:val="0"/>
                <w:szCs w:val="21"/>
              </w:rPr>
            </w:rPrChange>
          </w:rPr>
          <w:delText>sum1</w:delText>
        </w:r>
        <w:r w:rsidRPr="002B4446" w:rsidDel="003C4E76">
          <w:rPr>
            <w:rFonts w:ascii="Times New Roman" w:eastAsia="宋体" w:hAnsi="Times New Roman" w:cs="Times New Roman"/>
            <w:color w:val="5C5C5C"/>
            <w:kern w:val="0"/>
            <w:szCs w:val="21"/>
            <w:rPrChange w:id="2576"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577" w:author="Xiaolong Liu" w:date="2022-07-21T00:25:00Z">
              <w:rPr>
                <w:rFonts w:ascii="Consolas" w:eastAsia="宋体" w:hAnsi="Consolas" w:cs="宋体"/>
                <w:color w:val="50A14F"/>
                <w:kern w:val="0"/>
                <w:szCs w:val="21"/>
              </w:rPr>
            </w:rPrChange>
          </w:rPr>
          <w:delText>0;</w:delText>
        </w:r>
      </w:del>
    </w:p>
    <w:p w14:paraId="186CF673" w14:textId="06F42A38"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578" w:author="Xiaolong Liu" w:date="2022-07-21T02:21:00Z"/>
          <w:rFonts w:ascii="Times New Roman" w:eastAsia="宋体" w:hAnsi="Times New Roman" w:cs="Times New Roman"/>
          <w:color w:val="5C5C5C"/>
          <w:kern w:val="0"/>
          <w:szCs w:val="21"/>
          <w:rPrChange w:id="2579" w:author="Xiaolong Liu" w:date="2022-07-21T00:25:00Z">
            <w:rPr>
              <w:del w:id="2580" w:author="Xiaolong Liu" w:date="2022-07-21T02:21:00Z"/>
              <w:rFonts w:ascii="Consolas" w:eastAsia="宋体" w:hAnsi="Consolas" w:cs="宋体"/>
              <w:color w:val="5C5C5C"/>
              <w:kern w:val="0"/>
              <w:szCs w:val="21"/>
            </w:rPr>
          </w:rPrChange>
        </w:rPr>
      </w:pPr>
      <w:del w:id="2581" w:author="Xiaolong Liu" w:date="2022-07-21T02:21:00Z">
        <w:r w:rsidRPr="002B4446" w:rsidDel="003C4E76">
          <w:rPr>
            <w:rFonts w:ascii="Times New Roman" w:eastAsia="宋体" w:hAnsi="Times New Roman" w:cs="Times New Roman"/>
            <w:color w:val="986801"/>
            <w:kern w:val="0"/>
            <w:szCs w:val="21"/>
            <w:rPrChange w:id="2582" w:author="Xiaolong Liu" w:date="2022-07-21T00:25:00Z">
              <w:rPr>
                <w:rFonts w:ascii="Consolas" w:eastAsia="宋体" w:hAnsi="Consolas" w:cs="宋体"/>
                <w:color w:val="986801"/>
                <w:kern w:val="0"/>
                <w:szCs w:val="21"/>
              </w:rPr>
            </w:rPrChange>
          </w:rPr>
          <w:delText>for</w:delText>
        </w:r>
        <w:r w:rsidRPr="002B4446" w:rsidDel="003C4E76">
          <w:rPr>
            <w:rFonts w:ascii="Times New Roman" w:eastAsia="宋体" w:hAnsi="Times New Roman" w:cs="Times New Roman"/>
            <w:color w:val="5C5C5C"/>
            <w:kern w:val="0"/>
            <w:szCs w:val="21"/>
            <w:rPrChange w:id="2583"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84" w:author="Xiaolong Liu" w:date="2022-07-21T00:25:00Z">
              <w:rPr>
                <w:rFonts w:ascii="Consolas" w:eastAsia="宋体" w:hAnsi="Consolas" w:cs="宋体"/>
                <w:color w:val="50A14F"/>
                <w:kern w:val="0"/>
                <w:szCs w:val="21"/>
              </w:rPr>
            </w:rPrChange>
          </w:rPr>
          <w:delText>i=1:n_q</w:delText>
        </w:r>
      </w:del>
    </w:p>
    <w:p w14:paraId="27375E0A" w14:textId="0D2DD662"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585" w:author="Xiaolong Liu" w:date="2022-07-21T02:21:00Z"/>
          <w:rFonts w:ascii="Times New Roman" w:eastAsia="宋体" w:hAnsi="Times New Roman" w:cs="Times New Roman"/>
          <w:color w:val="5C5C5C"/>
          <w:kern w:val="0"/>
          <w:szCs w:val="21"/>
          <w:rPrChange w:id="2586" w:author="Xiaolong Liu" w:date="2022-07-21T00:25:00Z">
            <w:rPr>
              <w:del w:id="2587" w:author="Xiaolong Liu" w:date="2022-07-21T02:21:00Z"/>
              <w:rFonts w:ascii="Consolas" w:eastAsia="宋体" w:hAnsi="Consolas" w:cs="宋体"/>
              <w:color w:val="5C5C5C"/>
              <w:kern w:val="0"/>
              <w:szCs w:val="21"/>
            </w:rPr>
          </w:rPrChange>
        </w:rPr>
      </w:pPr>
      <w:del w:id="2588" w:author="Xiaolong Liu" w:date="2022-07-21T02:21:00Z">
        <w:r w:rsidRPr="002B4446" w:rsidDel="003C4E76">
          <w:rPr>
            <w:rFonts w:ascii="Times New Roman" w:eastAsia="宋体" w:hAnsi="Times New Roman" w:cs="Times New Roman"/>
            <w:color w:val="986801"/>
            <w:kern w:val="0"/>
            <w:szCs w:val="21"/>
            <w:rPrChange w:id="2589" w:author="Xiaolong Liu" w:date="2022-07-21T00:25:00Z">
              <w:rPr>
                <w:rFonts w:ascii="Consolas" w:eastAsia="宋体" w:hAnsi="Consolas" w:cs="宋体"/>
                <w:color w:val="986801"/>
                <w:kern w:val="0"/>
                <w:szCs w:val="21"/>
              </w:rPr>
            </w:rPrChange>
          </w:rPr>
          <w:delText>for</w:delText>
        </w:r>
        <w:r w:rsidRPr="002B4446" w:rsidDel="003C4E76">
          <w:rPr>
            <w:rFonts w:ascii="Times New Roman" w:eastAsia="宋体" w:hAnsi="Times New Roman" w:cs="Times New Roman"/>
            <w:color w:val="5C5C5C"/>
            <w:kern w:val="0"/>
            <w:szCs w:val="21"/>
            <w:rPrChange w:id="259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591" w:author="Xiaolong Liu" w:date="2022-07-21T00:25:00Z">
              <w:rPr>
                <w:rFonts w:ascii="Consolas" w:eastAsia="宋体" w:hAnsi="Consolas" w:cs="宋体"/>
                <w:color w:val="50A14F"/>
                <w:kern w:val="0"/>
                <w:szCs w:val="21"/>
              </w:rPr>
            </w:rPrChange>
          </w:rPr>
          <w:delText>j=1:n_q</w:delText>
        </w:r>
      </w:del>
    </w:p>
    <w:p w14:paraId="121F6B52" w14:textId="27FCC9B5"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592" w:author="Xiaolong Liu" w:date="2022-07-21T02:21:00Z"/>
          <w:rFonts w:ascii="Times New Roman" w:eastAsia="宋体" w:hAnsi="Times New Roman" w:cs="Times New Roman"/>
          <w:color w:val="5C5C5C"/>
          <w:kern w:val="0"/>
          <w:szCs w:val="21"/>
          <w:rPrChange w:id="2593" w:author="Xiaolong Liu" w:date="2022-07-21T00:25:00Z">
            <w:rPr>
              <w:del w:id="2594" w:author="Xiaolong Liu" w:date="2022-07-21T02:21:00Z"/>
              <w:rFonts w:ascii="Consolas" w:eastAsia="宋体" w:hAnsi="Consolas" w:cs="宋体"/>
              <w:color w:val="5C5C5C"/>
              <w:kern w:val="0"/>
              <w:szCs w:val="21"/>
            </w:rPr>
          </w:rPrChange>
        </w:rPr>
      </w:pPr>
      <w:del w:id="2595" w:author="Xiaolong Liu" w:date="2022-07-21T02:21:00Z">
        <w:r w:rsidRPr="002B4446" w:rsidDel="003C4E76">
          <w:rPr>
            <w:rFonts w:ascii="Times New Roman" w:eastAsia="宋体" w:hAnsi="Times New Roman" w:cs="Times New Roman"/>
            <w:color w:val="5C5C5C"/>
            <w:kern w:val="0"/>
            <w:szCs w:val="21"/>
            <w:rPrChange w:id="259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597" w:author="Xiaolong Liu" w:date="2022-07-21T00:25:00Z">
              <w:rPr>
                <w:rFonts w:ascii="Consolas" w:eastAsia="宋体" w:hAnsi="Consolas" w:cs="宋体"/>
                <w:color w:val="986801"/>
                <w:kern w:val="0"/>
                <w:szCs w:val="21"/>
              </w:rPr>
            </w:rPrChange>
          </w:rPr>
          <w:delText>ii</w:delText>
        </w:r>
        <w:r w:rsidRPr="002B4446" w:rsidDel="003C4E76">
          <w:rPr>
            <w:rFonts w:ascii="Times New Roman" w:eastAsia="宋体" w:hAnsi="Times New Roman" w:cs="Times New Roman"/>
            <w:color w:val="5C5C5C"/>
            <w:kern w:val="0"/>
            <w:szCs w:val="21"/>
            <w:rPrChange w:id="2598"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599" w:author="Xiaolong Liu" w:date="2022-07-21T00:25:00Z">
              <w:rPr>
                <w:rFonts w:ascii="Consolas" w:eastAsia="宋体" w:hAnsi="Consolas" w:cs="宋体"/>
                <w:color w:val="50A14F"/>
                <w:kern w:val="0"/>
                <w:szCs w:val="21"/>
              </w:rPr>
            </w:rPrChange>
          </w:rPr>
          <w:delText>i + m;</w:delText>
        </w:r>
      </w:del>
    </w:p>
    <w:p w14:paraId="5A64D96B" w14:textId="69622B4F"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00" w:author="Xiaolong Liu" w:date="2022-07-21T02:21:00Z"/>
          <w:rFonts w:ascii="Times New Roman" w:eastAsia="宋体" w:hAnsi="Times New Roman" w:cs="Times New Roman"/>
          <w:color w:val="5C5C5C"/>
          <w:kern w:val="0"/>
          <w:szCs w:val="21"/>
          <w:rPrChange w:id="2601" w:author="Xiaolong Liu" w:date="2022-07-21T00:25:00Z">
            <w:rPr>
              <w:del w:id="2602" w:author="Xiaolong Liu" w:date="2022-07-21T02:21:00Z"/>
              <w:rFonts w:ascii="Consolas" w:eastAsia="宋体" w:hAnsi="Consolas" w:cs="宋体"/>
              <w:color w:val="5C5C5C"/>
              <w:kern w:val="0"/>
              <w:szCs w:val="21"/>
            </w:rPr>
          </w:rPrChange>
        </w:rPr>
      </w:pPr>
      <w:del w:id="2603" w:author="Xiaolong Liu" w:date="2022-07-21T02:21:00Z">
        <w:r w:rsidRPr="002B4446" w:rsidDel="003C4E76">
          <w:rPr>
            <w:rFonts w:ascii="Times New Roman" w:eastAsia="宋体" w:hAnsi="Times New Roman" w:cs="Times New Roman"/>
            <w:color w:val="5C5C5C"/>
            <w:kern w:val="0"/>
            <w:szCs w:val="21"/>
            <w:rPrChange w:id="260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05" w:author="Xiaolong Liu" w:date="2022-07-21T00:25:00Z">
              <w:rPr>
                <w:rFonts w:ascii="Consolas" w:eastAsia="宋体" w:hAnsi="Consolas" w:cs="宋体"/>
                <w:color w:val="986801"/>
                <w:kern w:val="0"/>
                <w:szCs w:val="21"/>
              </w:rPr>
            </w:rPrChange>
          </w:rPr>
          <w:delText>jj</w:delText>
        </w:r>
        <w:r w:rsidRPr="002B4446" w:rsidDel="003C4E76">
          <w:rPr>
            <w:rFonts w:ascii="Times New Roman" w:eastAsia="宋体" w:hAnsi="Times New Roman" w:cs="Times New Roman"/>
            <w:color w:val="5C5C5C"/>
            <w:kern w:val="0"/>
            <w:szCs w:val="21"/>
            <w:rPrChange w:id="2606"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607" w:author="Xiaolong Liu" w:date="2022-07-21T00:25:00Z">
              <w:rPr>
                <w:rFonts w:ascii="Consolas" w:eastAsia="宋体" w:hAnsi="Consolas" w:cs="宋体"/>
                <w:color w:val="50A14F"/>
                <w:kern w:val="0"/>
                <w:szCs w:val="21"/>
              </w:rPr>
            </w:rPrChange>
          </w:rPr>
          <w:delText>j + l;</w:delText>
        </w:r>
      </w:del>
    </w:p>
    <w:p w14:paraId="69F5B34A" w14:textId="44024D5E"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08" w:author="Xiaolong Liu" w:date="2022-07-21T02:21:00Z"/>
          <w:rFonts w:ascii="Times New Roman" w:eastAsia="宋体" w:hAnsi="Times New Roman" w:cs="Times New Roman"/>
          <w:color w:val="5C5C5C"/>
          <w:kern w:val="0"/>
          <w:szCs w:val="21"/>
          <w:rPrChange w:id="2609" w:author="Xiaolong Liu" w:date="2022-07-21T00:25:00Z">
            <w:rPr>
              <w:del w:id="2610" w:author="Xiaolong Liu" w:date="2022-07-21T02:21:00Z"/>
              <w:rFonts w:ascii="Consolas" w:eastAsia="宋体" w:hAnsi="Consolas" w:cs="宋体"/>
              <w:color w:val="5C5C5C"/>
              <w:kern w:val="0"/>
              <w:szCs w:val="21"/>
            </w:rPr>
          </w:rPrChange>
        </w:rPr>
      </w:pPr>
      <w:del w:id="2611" w:author="Xiaolong Liu" w:date="2022-07-21T02:21:00Z">
        <w:r w:rsidRPr="002B4446" w:rsidDel="003C4E76">
          <w:rPr>
            <w:rFonts w:ascii="Times New Roman" w:eastAsia="宋体" w:hAnsi="Times New Roman" w:cs="Times New Roman"/>
            <w:color w:val="5C5C5C"/>
            <w:kern w:val="0"/>
            <w:szCs w:val="21"/>
            <w:rPrChange w:id="2612"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13"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61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615" w:author="Xiaolong Liu" w:date="2022-07-21T00:25:00Z">
              <w:rPr>
                <w:rFonts w:ascii="Consolas" w:eastAsia="宋体" w:hAnsi="Consolas" w:cs="宋体"/>
                <w:color w:val="50A14F"/>
                <w:kern w:val="0"/>
                <w:szCs w:val="21"/>
              </w:rPr>
            </w:rPrChange>
          </w:rPr>
          <w:delText>i + m &gt; n_q</w:delText>
        </w:r>
      </w:del>
    </w:p>
    <w:p w14:paraId="11EBFA6C" w14:textId="309E9E0C"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16" w:author="Xiaolong Liu" w:date="2022-07-21T02:21:00Z"/>
          <w:rFonts w:ascii="Times New Roman" w:eastAsia="宋体" w:hAnsi="Times New Roman" w:cs="Times New Roman"/>
          <w:color w:val="5C5C5C"/>
          <w:kern w:val="0"/>
          <w:szCs w:val="21"/>
          <w:rPrChange w:id="2617" w:author="Xiaolong Liu" w:date="2022-07-21T00:25:00Z">
            <w:rPr>
              <w:del w:id="2618" w:author="Xiaolong Liu" w:date="2022-07-21T02:21:00Z"/>
              <w:rFonts w:ascii="Consolas" w:eastAsia="宋体" w:hAnsi="Consolas" w:cs="宋体"/>
              <w:color w:val="5C5C5C"/>
              <w:kern w:val="0"/>
              <w:szCs w:val="21"/>
            </w:rPr>
          </w:rPrChange>
        </w:rPr>
      </w:pPr>
      <w:del w:id="2619" w:author="Xiaolong Liu" w:date="2022-07-21T02:21:00Z">
        <w:r w:rsidRPr="002B4446" w:rsidDel="003C4E76">
          <w:rPr>
            <w:rFonts w:ascii="Times New Roman" w:eastAsia="宋体" w:hAnsi="Times New Roman" w:cs="Times New Roman"/>
            <w:color w:val="5C5C5C"/>
            <w:kern w:val="0"/>
            <w:szCs w:val="21"/>
            <w:rPrChange w:id="262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21" w:author="Xiaolong Liu" w:date="2022-07-21T00:25:00Z">
              <w:rPr>
                <w:rFonts w:ascii="Consolas" w:eastAsia="宋体" w:hAnsi="Consolas" w:cs="宋体"/>
                <w:color w:val="986801"/>
                <w:kern w:val="0"/>
                <w:szCs w:val="21"/>
              </w:rPr>
            </w:rPrChange>
          </w:rPr>
          <w:delText>ii</w:delText>
        </w:r>
        <w:r w:rsidRPr="002B4446" w:rsidDel="003C4E76">
          <w:rPr>
            <w:rFonts w:ascii="Times New Roman" w:eastAsia="宋体" w:hAnsi="Times New Roman" w:cs="Times New Roman"/>
            <w:color w:val="5C5C5C"/>
            <w:kern w:val="0"/>
            <w:szCs w:val="21"/>
            <w:rPrChange w:id="2622"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623" w:author="Xiaolong Liu" w:date="2022-07-21T00:25:00Z">
              <w:rPr>
                <w:rFonts w:ascii="Consolas" w:eastAsia="宋体" w:hAnsi="Consolas" w:cs="宋体"/>
                <w:color w:val="50A14F"/>
                <w:kern w:val="0"/>
                <w:szCs w:val="21"/>
              </w:rPr>
            </w:rPrChange>
          </w:rPr>
          <w:delText>i + m - n_q ;</w:delText>
        </w:r>
      </w:del>
    </w:p>
    <w:p w14:paraId="24F2C13A" w14:textId="3E0EAE60"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24" w:author="Xiaolong Liu" w:date="2022-07-21T02:21:00Z"/>
          <w:rFonts w:ascii="Times New Roman" w:eastAsia="宋体" w:hAnsi="Times New Roman" w:cs="Times New Roman"/>
          <w:color w:val="5C5C5C"/>
          <w:kern w:val="0"/>
          <w:szCs w:val="21"/>
          <w:rPrChange w:id="2625" w:author="Xiaolong Liu" w:date="2022-07-21T00:25:00Z">
            <w:rPr>
              <w:del w:id="2626" w:author="Xiaolong Liu" w:date="2022-07-21T02:21:00Z"/>
              <w:rFonts w:ascii="Consolas" w:eastAsia="宋体" w:hAnsi="Consolas" w:cs="宋体"/>
              <w:color w:val="5C5C5C"/>
              <w:kern w:val="0"/>
              <w:szCs w:val="21"/>
            </w:rPr>
          </w:rPrChange>
        </w:rPr>
      </w:pPr>
      <w:del w:id="2627" w:author="Xiaolong Liu" w:date="2022-07-21T02:21:00Z">
        <w:r w:rsidRPr="002B4446" w:rsidDel="003C4E76">
          <w:rPr>
            <w:rFonts w:ascii="Times New Roman" w:eastAsia="宋体" w:hAnsi="Times New Roman" w:cs="Times New Roman"/>
            <w:color w:val="5C5C5C"/>
            <w:kern w:val="0"/>
            <w:szCs w:val="21"/>
            <w:rPrChange w:id="2628"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29" w:author="Xiaolong Liu" w:date="2022-07-21T00:25:00Z">
              <w:rPr>
                <w:rFonts w:ascii="Consolas" w:eastAsia="宋体" w:hAnsi="Consolas" w:cs="宋体"/>
                <w:color w:val="986801"/>
                <w:kern w:val="0"/>
                <w:szCs w:val="21"/>
              </w:rPr>
            </w:rPrChange>
          </w:rPr>
          <w:delText>end</w:delText>
        </w:r>
      </w:del>
    </w:p>
    <w:p w14:paraId="0FEB8632" w14:textId="3E2D7333"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30" w:author="Xiaolong Liu" w:date="2022-07-21T02:21:00Z"/>
          <w:rFonts w:ascii="Times New Roman" w:eastAsia="宋体" w:hAnsi="Times New Roman" w:cs="Times New Roman"/>
          <w:color w:val="5C5C5C"/>
          <w:kern w:val="0"/>
          <w:szCs w:val="21"/>
          <w:rPrChange w:id="2631" w:author="Xiaolong Liu" w:date="2022-07-21T00:25:00Z">
            <w:rPr>
              <w:del w:id="2632" w:author="Xiaolong Liu" w:date="2022-07-21T02:21:00Z"/>
              <w:rFonts w:ascii="Consolas" w:eastAsia="宋体" w:hAnsi="Consolas" w:cs="宋体"/>
              <w:color w:val="5C5C5C"/>
              <w:kern w:val="0"/>
              <w:szCs w:val="21"/>
            </w:rPr>
          </w:rPrChange>
        </w:rPr>
      </w:pPr>
      <w:del w:id="2633" w:author="Xiaolong Liu" w:date="2022-07-21T02:21:00Z">
        <w:r w:rsidRPr="002B4446" w:rsidDel="003C4E76">
          <w:rPr>
            <w:rFonts w:ascii="Times New Roman" w:eastAsia="宋体" w:hAnsi="Times New Roman" w:cs="Times New Roman"/>
            <w:color w:val="5C5C5C"/>
            <w:kern w:val="0"/>
            <w:szCs w:val="21"/>
            <w:rPrChange w:id="263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35"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63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637" w:author="Xiaolong Liu" w:date="2022-07-21T00:25:00Z">
              <w:rPr>
                <w:rFonts w:ascii="Consolas" w:eastAsia="宋体" w:hAnsi="Consolas" w:cs="宋体"/>
                <w:color w:val="50A14F"/>
                <w:kern w:val="0"/>
                <w:szCs w:val="21"/>
              </w:rPr>
            </w:rPrChange>
          </w:rPr>
          <w:delText>j + l &gt; n_q</w:delText>
        </w:r>
      </w:del>
    </w:p>
    <w:p w14:paraId="5987E183" w14:textId="21959554"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38" w:author="Xiaolong Liu" w:date="2022-07-21T02:21:00Z"/>
          <w:rFonts w:ascii="Times New Roman" w:eastAsia="宋体" w:hAnsi="Times New Roman" w:cs="Times New Roman"/>
          <w:color w:val="5C5C5C"/>
          <w:kern w:val="0"/>
          <w:szCs w:val="21"/>
          <w:rPrChange w:id="2639" w:author="Xiaolong Liu" w:date="2022-07-21T00:25:00Z">
            <w:rPr>
              <w:del w:id="2640" w:author="Xiaolong Liu" w:date="2022-07-21T02:21:00Z"/>
              <w:rFonts w:ascii="Consolas" w:eastAsia="宋体" w:hAnsi="Consolas" w:cs="宋体"/>
              <w:color w:val="5C5C5C"/>
              <w:kern w:val="0"/>
              <w:szCs w:val="21"/>
            </w:rPr>
          </w:rPrChange>
        </w:rPr>
      </w:pPr>
      <w:del w:id="2641" w:author="Xiaolong Liu" w:date="2022-07-21T02:21:00Z">
        <w:r w:rsidRPr="002B4446" w:rsidDel="003C4E76">
          <w:rPr>
            <w:rFonts w:ascii="Times New Roman" w:eastAsia="宋体" w:hAnsi="Times New Roman" w:cs="Times New Roman"/>
            <w:color w:val="5C5C5C"/>
            <w:kern w:val="0"/>
            <w:szCs w:val="21"/>
            <w:rPrChange w:id="2642"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43" w:author="Xiaolong Liu" w:date="2022-07-21T00:25:00Z">
              <w:rPr>
                <w:rFonts w:ascii="Consolas" w:eastAsia="宋体" w:hAnsi="Consolas" w:cs="宋体"/>
                <w:color w:val="986801"/>
                <w:kern w:val="0"/>
                <w:szCs w:val="21"/>
              </w:rPr>
            </w:rPrChange>
          </w:rPr>
          <w:delText>jj</w:delText>
        </w:r>
        <w:r w:rsidRPr="002B4446" w:rsidDel="003C4E76">
          <w:rPr>
            <w:rFonts w:ascii="Times New Roman" w:eastAsia="宋体" w:hAnsi="Times New Roman" w:cs="Times New Roman"/>
            <w:color w:val="5C5C5C"/>
            <w:kern w:val="0"/>
            <w:szCs w:val="21"/>
            <w:rPrChange w:id="2644"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645" w:author="Xiaolong Liu" w:date="2022-07-21T00:25:00Z">
              <w:rPr>
                <w:rFonts w:ascii="Consolas" w:eastAsia="宋体" w:hAnsi="Consolas" w:cs="宋体"/>
                <w:color w:val="50A14F"/>
                <w:kern w:val="0"/>
                <w:szCs w:val="21"/>
              </w:rPr>
            </w:rPrChange>
          </w:rPr>
          <w:delText>j + l - n_q ;</w:delText>
        </w:r>
      </w:del>
    </w:p>
    <w:p w14:paraId="4CE34504" w14:textId="6B03B029"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46" w:author="Xiaolong Liu" w:date="2022-07-21T02:21:00Z"/>
          <w:rFonts w:ascii="Times New Roman" w:eastAsia="宋体" w:hAnsi="Times New Roman" w:cs="Times New Roman"/>
          <w:color w:val="5C5C5C"/>
          <w:kern w:val="0"/>
          <w:szCs w:val="21"/>
          <w:rPrChange w:id="2647" w:author="Xiaolong Liu" w:date="2022-07-21T00:25:00Z">
            <w:rPr>
              <w:del w:id="2648" w:author="Xiaolong Liu" w:date="2022-07-21T02:21:00Z"/>
              <w:rFonts w:ascii="Consolas" w:eastAsia="宋体" w:hAnsi="Consolas" w:cs="宋体"/>
              <w:color w:val="5C5C5C"/>
              <w:kern w:val="0"/>
              <w:szCs w:val="21"/>
            </w:rPr>
          </w:rPrChange>
        </w:rPr>
      </w:pPr>
      <w:del w:id="2649" w:author="Xiaolong Liu" w:date="2022-07-21T02:21:00Z">
        <w:r w:rsidRPr="002B4446" w:rsidDel="003C4E76">
          <w:rPr>
            <w:rFonts w:ascii="Times New Roman" w:eastAsia="宋体" w:hAnsi="Times New Roman" w:cs="Times New Roman"/>
            <w:color w:val="5C5C5C"/>
            <w:kern w:val="0"/>
            <w:szCs w:val="21"/>
            <w:rPrChange w:id="265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51" w:author="Xiaolong Liu" w:date="2022-07-21T00:25:00Z">
              <w:rPr>
                <w:rFonts w:ascii="Consolas" w:eastAsia="宋体" w:hAnsi="Consolas" w:cs="宋体"/>
                <w:color w:val="986801"/>
                <w:kern w:val="0"/>
                <w:szCs w:val="21"/>
              </w:rPr>
            </w:rPrChange>
          </w:rPr>
          <w:delText>end</w:delText>
        </w:r>
      </w:del>
    </w:p>
    <w:p w14:paraId="45DB8FE8" w14:textId="59D28431"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52" w:author="Xiaolong Liu" w:date="2022-07-21T02:21:00Z"/>
          <w:rFonts w:ascii="Times New Roman" w:eastAsia="宋体" w:hAnsi="Times New Roman" w:cs="Times New Roman"/>
          <w:color w:val="5C5C5C"/>
          <w:kern w:val="0"/>
          <w:szCs w:val="21"/>
          <w:rPrChange w:id="2653" w:author="Xiaolong Liu" w:date="2022-07-21T00:25:00Z">
            <w:rPr>
              <w:del w:id="2654" w:author="Xiaolong Liu" w:date="2022-07-21T02:21:00Z"/>
              <w:rFonts w:ascii="Consolas" w:eastAsia="宋体" w:hAnsi="Consolas" w:cs="宋体"/>
              <w:color w:val="5C5C5C"/>
              <w:kern w:val="0"/>
              <w:szCs w:val="21"/>
            </w:rPr>
          </w:rPrChange>
        </w:rPr>
      </w:pPr>
      <w:del w:id="2655" w:author="Xiaolong Liu" w:date="2022-07-21T02:21:00Z">
        <w:r w:rsidRPr="002B4446" w:rsidDel="003C4E76">
          <w:rPr>
            <w:rFonts w:ascii="Times New Roman" w:eastAsia="宋体" w:hAnsi="Times New Roman" w:cs="Times New Roman"/>
            <w:color w:val="5C5C5C"/>
            <w:kern w:val="0"/>
            <w:szCs w:val="21"/>
            <w:rPrChange w:id="265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57"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658"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659" w:author="Xiaolong Liu" w:date="2022-07-21T00:25:00Z">
              <w:rPr>
                <w:rFonts w:ascii="Consolas" w:eastAsia="宋体" w:hAnsi="Consolas" w:cs="宋体"/>
                <w:color w:val="50A14F"/>
                <w:kern w:val="0"/>
                <w:szCs w:val="21"/>
              </w:rPr>
            </w:rPrChange>
          </w:rPr>
          <w:delText>i + m &lt; 1</w:delText>
        </w:r>
      </w:del>
    </w:p>
    <w:p w14:paraId="132C8EE0" w14:textId="482BC9F4"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60" w:author="Xiaolong Liu" w:date="2022-07-21T02:21:00Z"/>
          <w:rFonts w:ascii="Times New Roman" w:eastAsia="宋体" w:hAnsi="Times New Roman" w:cs="Times New Roman"/>
          <w:color w:val="5C5C5C"/>
          <w:kern w:val="0"/>
          <w:szCs w:val="21"/>
          <w:rPrChange w:id="2661" w:author="Xiaolong Liu" w:date="2022-07-21T00:25:00Z">
            <w:rPr>
              <w:del w:id="2662" w:author="Xiaolong Liu" w:date="2022-07-21T02:21:00Z"/>
              <w:rFonts w:ascii="Consolas" w:eastAsia="宋体" w:hAnsi="Consolas" w:cs="宋体"/>
              <w:color w:val="5C5C5C"/>
              <w:kern w:val="0"/>
              <w:szCs w:val="21"/>
            </w:rPr>
          </w:rPrChange>
        </w:rPr>
      </w:pPr>
      <w:del w:id="2663" w:author="Xiaolong Liu" w:date="2022-07-21T02:21:00Z">
        <w:r w:rsidRPr="002B4446" w:rsidDel="003C4E76">
          <w:rPr>
            <w:rFonts w:ascii="Times New Roman" w:eastAsia="宋体" w:hAnsi="Times New Roman" w:cs="Times New Roman"/>
            <w:color w:val="5C5C5C"/>
            <w:kern w:val="0"/>
            <w:szCs w:val="21"/>
            <w:rPrChange w:id="266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65" w:author="Xiaolong Liu" w:date="2022-07-21T00:25:00Z">
              <w:rPr>
                <w:rFonts w:ascii="Consolas" w:eastAsia="宋体" w:hAnsi="Consolas" w:cs="宋体"/>
                <w:color w:val="986801"/>
                <w:kern w:val="0"/>
                <w:szCs w:val="21"/>
              </w:rPr>
            </w:rPrChange>
          </w:rPr>
          <w:delText>ii</w:delText>
        </w:r>
        <w:r w:rsidRPr="002B4446" w:rsidDel="003C4E76">
          <w:rPr>
            <w:rFonts w:ascii="Times New Roman" w:eastAsia="宋体" w:hAnsi="Times New Roman" w:cs="Times New Roman"/>
            <w:color w:val="5C5C5C"/>
            <w:kern w:val="0"/>
            <w:szCs w:val="21"/>
            <w:rPrChange w:id="2666"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667" w:author="Xiaolong Liu" w:date="2022-07-21T00:25:00Z">
              <w:rPr>
                <w:rFonts w:ascii="Consolas" w:eastAsia="宋体" w:hAnsi="Consolas" w:cs="宋体"/>
                <w:color w:val="50A14F"/>
                <w:kern w:val="0"/>
                <w:szCs w:val="21"/>
              </w:rPr>
            </w:rPrChange>
          </w:rPr>
          <w:delText>i + m + n_q ;</w:delText>
        </w:r>
      </w:del>
    </w:p>
    <w:p w14:paraId="2F71E7D1" w14:textId="4EEBE49E"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68" w:author="Xiaolong Liu" w:date="2022-07-21T02:21:00Z"/>
          <w:rFonts w:ascii="Times New Roman" w:eastAsia="宋体" w:hAnsi="Times New Roman" w:cs="Times New Roman"/>
          <w:color w:val="5C5C5C"/>
          <w:kern w:val="0"/>
          <w:szCs w:val="21"/>
          <w:rPrChange w:id="2669" w:author="Xiaolong Liu" w:date="2022-07-21T00:25:00Z">
            <w:rPr>
              <w:del w:id="2670" w:author="Xiaolong Liu" w:date="2022-07-21T02:21:00Z"/>
              <w:rFonts w:ascii="Consolas" w:eastAsia="宋体" w:hAnsi="Consolas" w:cs="宋体"/>
              <w:color w:val="5C5C5C"/>
              <w:kern w:val="0"/>
              <w:szCs w:val="21"/>
            </w:rPr>
          </w:rPrChange>
        </w:rPr>
      </w:pPr>
      <w:del w:id="2671" w:author="Xiaolong Liu" w:date="2022-07-21T02:21:00Z">
        <w:r w:rsidRPr="002B4446" w:rsidDel="003C4E76">
          <w:rPr>
            <w:rFonts w:ascii="Times New Roman" w:eastAsia="宋体" w:hAnsi="Times New Roman" w:cs="Times New Roman"/>
            <w:color w:val="5C5C5C"/>
            <w:kern w:val="0"/>
            <w:szCs w:val="21"/>
            <w:rPrChange w:id="2672"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73" w:author="Xiaolong Liu" w:date="2022-07-21T00:25:00Z">
              <w:rPr>
                <w:rFonts w:ascii="Consolas" w:eastAsia="宋体" w:hAnsi="Consolas" w:cs="宋体"/>
                <w:color w:val="986801"/>
                <w:kern w:val="0"/>
                <w:szCs w:val="21"/>
              </w:rPr>
            </w:rPrChange>
          </w:rPr>
          <w:delText>end</w:delText>
        </w:r>
      </w:del>
    </w:p>
    <w:p w14:paraId="3FD6F87E" w14:textId="7AB4B0B9"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74" w:author="Xiaolong Liu" w:date="2022-07-21T02:21:00Z"/>
          <w:rFonts w:ascii="Times New Roman" w:eastAsia="宋体" w:hAnsi="Times New Roman" w:cs="Times New Roman"/>
          <w:color w:val="5C5C5C"/>
          <w:kern w:val="0"/>
          <w:szCs w:val="21"/>
          <w:rPrChange w:id="2675" w:author="Xiaolong Liu" w:date="2022-07-21T00:25:00Z">
            <w:rPr>
              <w:del w:id="2676" w:author="Xiaolong Liu" w:date="2022-07-21T02:21:00Z"/>
              <w:rFonts w:ascii="Consolas" w:eastAsia="宋体" w:hAnsi="Consolas" w:cs="宋体"/>
              <w:color w:val="5C5C5C"/>
              <w:kern w:val="0"/>
              <w:szCs w:val="21"/>
            </w:rPr>
          </w:rPrChange>
        </w:rPr>
      </w:pPr>
      <w:del w:id="2677" w:author="Xiaolong Liu" w:date="2022-07-21T02:21:00Z">
        <w:r w:rsidRPr="002B4446" w:rsidDel="003C4E76">
          <w:rPr>
            <w:rFonts w:ascii="Times New Roman" w:eastAsia="宋体" w:hAnsi="Times New Roman" w:cs="Times New Roman"/>
            <w:color w:val="5C5C5C"/>
            <w:kern w:val="0"/>
            <w:szCs w:val="21"/>
            <w:rPrChange w:id="2678"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79" w:author="Xiaolong Liu" w:date="2022-07-21T00:25:00Z">
              <w:rPr>
                <w:rFonts w:ascii="Consolas" w:eastAsia="宋体" w:hAnsi="Consolas" w:cs="宋体"/>
                <w:color w:val="986801"/>
                <w:kern w:val="0"/>
                <w:szCs w:val="21"/>
              </w:rPr>
            </w:rPrChange>
          </w:rPr>
          <w:delText>if</w:delText>
        </w:r>
        <w:r w:rsidRPr="002B4446" w:rsidDel="003C4E76">
          <w:rPr>
            <w:rFonts w:ascii="Times New Roman" w:eastAsia="宋体" w:hAnsi="Times New Roman" w:cs="Times New Roman"/>
            <w:color w:val="5C5C5C"/>
            <w:kern w:val="0"/>
            <w:szCs w:val="21"/>
            <w:rPrChange w:id="268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50A14F"/>
            <w:kern w:val="0"/>
            <w:szCs w:val="21"/>
            <w:rPrChange w:id="2681" w:author="Xiaolong Liu" w:date="2022-07-21T00:25:00Z">
              <w:rPr>
                <w:rFonts w:ascii="Consolas" w:eastAsia="宋体" w:hAnsi="Consolas" w:cs="宋体"/>
                <w:color w:val="50A14F"/>
                <w:kern w:val="0"/>
                <w:szCs w:val="21"/>
              </w:rPr>
            </w:rPrChange>
          </w:rPr>
          <w:delText>j + l &lt; 1</w:delText>
        </w:r>
      </w:del>
    </w:p>
    <w:p w14:paraId="3507E320" w14:textId="54234AD7"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82" w:author="Xiaolong Liu" w:date="2022-07-21T02:21:00Z"/>
          <w:rFonts w:ascii="Times New Roman" w:eastAsia="宋体" w:hAnsi="Times New Roman" w:cs="Times New Roman"/>
          <w:color w:val="5C5C5C"/>
          <w:kern w:val="0"/>
          <w:szCs w:val="21"/>
          <w:rPrChange w:id="2683" w:author="Xiaolong Liu" w:date="2022-07-21T00:25:00Z">
            <w:rPr>
              <w:del w:id="2684" w:author="Xiaolong Liu" w:date="2022-07-21T02:21:00Z"/>
              <w:rFonts w:ascii="Consolas" w:eastAsia="宋体" w:hAnsi="Consolas" w:cs="宋体"/>
              <w:color w:val="5C5C5C"/>
              <w:kern w:val="0"/>
              <w:szCs w:val="21"/>
            </w:rPr>
          </w:rPrChange>
        </w:rPr>
      </w:pPr>
      <w:del w:id="2685" w:author="Xiaolong Liu" w:date="2022-07-21T02:21:00Z">
        <w:r w:rsidRPr="002B4446" w:rsidDel="003C4E76">
          <w:rPr>
            <w:rFonts w:ascii="Times New Roman" w:eastAsia="宋体" w:hAnsi="Times New Roman" w:cs="Times New Roman"/>
            <w:color w:val="5C5C5C"/>
            <w:kern w:val="0"/>
            <w:szCs w:val="21"/>
            <w:rPrChange w:id="2686"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87" w:author="Xiaolong Liu" w:date="2022-07-21T00:25:00Z">
              <w:rPr>
                <w:rFonts w:ascii="Consolas" w:eastAsia="宋体" w:hAnsi="Consolas" w:cs="宋体"/>
                <w:color w:val="986801"/>
                <w:kern w:val="0"/>
                <w:szCs w:val="21"/>
              </w:rPr>
            </w:rPrChange>
          </w:rPr>
          <w:delText>jj</w:delText>
        </w:r>
        <w:r w:rsidRPr="002B4446" w:rsidDel="003C4E76">
          <w:rPr>
            <w:rFonts w:ascii="Times New Roman" w:eastAsia="宋体" w:hAnsi="Times New Roman" w:cs="Times New Roman"/>
            <w:color w:val="5C5C5C"/>
            <w:kern w:val="0"/>
            <w:szCs w:val="21"/>
            <w:rPrChange w:id="2688"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689" w:author="Xiaolong Liu" w:date="2022-07-21T00:25:00Z">
              <w:rPr>
                <w:rFonts w:ascii="Consolas" w:eastAsia="宋体" w:hAnsi="Consolas" w:cs="宋体"/>
                <w:color w:val="50A14F"/>
                <w:kern w:val="0"/>
                <w:szCs w:val="21"/>
              </w:rPr>
            </w:rPrChange>
          </w:rPr>
          <w:delText>j + l + n_q ;</w:delText>
        </w:r>
      </w:del>
    </w:p>
    <w:p w14:paraId="0AA104F1" w14:textId="5E383D91"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690" w:author="Xiaolong Liu" w:date="2022-07-21T02:21:00Z"/>
          <w:rFonts w:ascii="Times New Roman" w:eastAsia="宋体" w:hAnsi="Times New Roman" w:cs="Times New Roman"/>
          <w:color w:val="5C5C5C"/>
          <w:kern w:val="0"/>
          <w:szCs w:val="21"/>
          <w:rPrChange w:id="2691" w:author="Xiaolong Liu" w:date="2022-07-21T00:25:00Z">
            <w:rPr>
              <w:del w:id="2692" w:author="Xiaolong Liu" w:date="2022-07-21T02:21:00Z"/>
              <w:rFonts w:ascii="Consolas" w:eastAsia="宋体" w:hAnsi="Consolas" w:cs="宋体"/>
              <w:color w:val="5C5C5C"/>
              <w:kern w:val="0"/>
              <w:szCs w:val="21"/>
            </w:rPr>
          </w:rPrChange>
        </w:rPr>
      </w:pPr>
      <w:del w:id="2693" w:author="Xiaolong Liu" w:date="2022-07-21T02:21:00Z">
        <w:r w:rsidRPr="002B4446" w:rsidDel="003C4E76">
          <w:rPr>
            <w:rFonts w:ascii="Times New Roman" w:eastAsia="宋体" w:hAnsi="Times New Roman" w:cs="Times New Roman"/>
            <w:color w:val="5C5C5C"/>
            <w:kern w:val="0"/>
            <w:szCs w:val="21"/>
            <w:rPrChange w:id="2694"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695" w:author="Xiaolong Liu" w:date="2022-07-21T00:25:00Z">
              <w:rPr>
                <w:rFonts w:ascii="Consolas" w:eastAsia="宋体" w:hAnsi="Consolas" w:cs="宋体"/>
                <w:color w:val="986801"/>
                <w:kern w:val="0"/>
                <w:szCs w:val="21"/>
              </w:rPr>
            </w:rPrChange>
          </w:rPr>
          <w:delText>end</w:delText>
        </w:r>
      </w:del>
    </w:p>
    <w:p w14:paraId="5E473B82" w14:textId="6A3F959F"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696" w:author="Xiaolong Liu" w:date="2022-07-21T02:21:00Z"/>
          <w:rFonts w:ascii="Times New Roman" w:eastAsia="宋体" w:hAnsi="Times New Roman" w:cs="Times New Roman"/>
          <w:color w:val="5C5C5C"/>
          <w:kern w:val="0"/>
          <w:szCs w:val="21"/>
          <w:rPrChange w:id="2697" w:author="Xiaolong Liu" w:date="2022-07-21T00:25:00Z">
            <w:rPr>
              <w:del w:id="2698" w:author="Xiaolong Liu" w:date="2022-07-21T02:21:00Z"/>
              <w:rFonts w:ascii="Consolas" w:eastAsia="宋体" w:hAnsi="Consolas" w:cs="宋体"/>
              <w:color w:val="5C5C5C"/>
              <w:kern w:val="0"/>
              <w:szCs w:val="21"/>
            </w:rPr>
          </w:rPrChange>
        </w:rPr>
      </w:pPr>
      <w:del w:id="2699" w:author="Xiaolong Liu" w:date="2022-07-21T02:21:00Z">
        <w:r w:rsidRPr="002B4446" w:rsidDel="003C4E76">
          <w:rPr>
            <w:rFonts w:ascii="Times New Roman" w:eastAsia="宋体" w:hAnsi="Times New Roman" w:cs="Times New Roman"/>
            <w:color w:val="5C5C5C"/>
            <w:kern w:val="0"/>
            <w:szCs w:val="21"/>
            <w:rPrChange w:id="2700"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986801"/>
            <w:kern w:val="0"/>
            <w:szCs w:val="21"/>
            <w:rPrChange w:id="2701" w:author="Xiaolong Liu" w:date="2022-07-21T00:25:00Z">
              <w:rPr>
                <w:rFonts w:ascii="Consolas" w:eastAsia="宋体" w:hAnsi="Consolas" w:cs="宋体"/>
                <w:color w:val="986801"/>
                <w:kern w:val="0"/>
                <w:szCs w:val="21"/>
              </w:rPr>
            </w:rPrChange>
          </w:rPr>
          <w:delText>sum1</w:delText>
        </w:r>
        <w:r w:rsidRPr="002B4446" w:rsidDel="003C4E76">
          <w:rPr>
            <w:rFonts w:ascii="Times New Roman" w:eastAsia="宋体" w:hAnsi="Times New Roman" w:cs="Times New Roman"/>
            <w:color w:val="5C5C5C"/>
            <w:kern w:val="0"/>
            <w:szCs w:val="21"/>
            <w:rPrChange w:id="2702"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703" w:author="Xiaolong Liu" w:date="2022-07-21T00:25:00Z">
              <w:rPr>
                <w:rFonts w:ascii="Consolas" w:eastAsia="宋体" w:hAnsi="Consolas" w:cs="宋体"/>
                <w:color w:val="50A14F"/>
                <w:kern w:val="0"/>
                <w:szCs w:val="21"/>
              </w:rPr>
            </w:rPrChange>
          </w:rPr>
          <w:delText>sum1 + Ak(i,j,k)*Ak(ii,jj,k);</w:delText>
        </w:r>
      </w:del>
    </w:p>
    <w:p w14:paraId="6DC2DFA3" w14:textId="76D45945"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704" w:author="Xiaolong Liu" w:date="2022-07-21T02:21:00Z"/>
          <w:rFonts w:ascii="Times New Roman" w:eastAsia="宋体" w:hAnsi="Times New Roman" w:cs="Times New Roman"/>
          <w:color w:val="5C5C5C"/>
          <w:kern w:val="0"/>
          <w:szCs w:val="21"/>
          <w:rPrChange w:id="2705" w:author="Xiaolong Liu" w:date="2022-07-21T00:25:00Z">
            <w:rPr>
              <w:del w:id="2706" w:author="Xiaolong Liu" w:date="2022-07-21T02:21:00Z"/>
              <w:rFonts w:ascii="Consolas" w:eastAsia="宋体" w:hAnsi="Consolas" w:cs="宋体"/>
              <w:color w:val="5C5C5C"/>
              <w:kern w:val="0"/>
              <w:szCs w:val="21"/>
            </w:rPr>
          </w:rPrChange>
        </w:rPr>
      </w:pPr>
      <w:del w:id="2707" w:author="Xiaolong Liu" w:date="2022-07-21T02:21:00Z">
        <w:r w:rsidRPr="002B4446" w:rsidDel="003C4E76">
          <w:rPr>
            <w:rFonts w:ascii="Times New Roman" w:eastAsia="宋体" w:hAnsi="Times New Roman" w:cs="Times New Roman"/>
            <w:color w:val="986801"/>
            <w:kern w:val="0"/>
            <w:szCs w:val="21"/>
            <w:rPrChange w:id="2708" w:author="Xiaolong Liu" w:date="2022-07-21T00:25:00Z">
              <w:rPr>
                <w:rFonts w:ascii="Consolas" w:eastAsia="宋体" w:hAnsi="Consolas" w:cs="宋体"/>
                <w:color w:val="986801"/>
                <w:kern w:val="0"/>
                <w:szCs w:val="21"/>
              </w:rPr>
            </w:rPrChange>
          </w:rPr>
          <w:delText>end</w:delText>
        </w:r>
      </w:del>
    </w:p>
    <w:p w14:paraId="680A6241" w14:textId="623B4CC6"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709" w:author="Xiaolong Liu" w:date="2022-07-21T02:21:00Z"/>
          <w:rFonts w:ascii="Times New Roman" w:eastAsia="宋体" w:hAnsi="Times New Roman" w:cs="Times New Roman"/>
          <w:color w:val="5C5C5C"/>
          <w:kern w:val="0"/>
          <w:szCs w:val="21"/>
          <w:rPrChange w:id="2710" w:author="Xiaolong Liu" w:date="2022-07-21T00:25:00Z">
            <w:rPr>
              <w:del w:id="2711" w:author="Xiaolong Liu" w:date="2022-07-21T02:21:00Z"/>
              <w:rFonts w:ascii="Consolas" w:eastAsia="宋体" w:hAnsi="Consolas" w:cs="宋体"/>
              <w:color w:val="5C5C5C"/>
              <w:kern w:val="0"/>
              <w:szCs w:val="21"/>
            </w:rPr>
          </w:rPrChange>
        </w:rPr>
      </w:pPr>
      <w:del w:id="2712" w:author="Xiaolong Liu" w:date="2022-07-21T02:21:00Z">
        <w:r w:rsidRPr="002B4446" w:rsidDel="003C4E76">
          <w:rPr>
            <w:rFonts w:ascii="Times New Roman" w:eastAsia="宋体" w:hAnsi="Times New Roman" w:cs="Times New Roman"/>
            <w:color w:val="986801"/>
            <w:kern w:val="0"/>
            <w:szCs w:val="21"/>
            <w:rPrChange w:id="2713" w:author="Xiaolong Liu" w:date="2022-07-21T00:25:00Z">
              <w:rPr>
                <w:rFonts w:ascii="Consolas" w:eastAsia="宋体" w:hAnsi="Consolas" w:cs="宋体"/>
                <w:color w:val="986801"/>
                <w:kern w:val="0"/>
                <w:szCs w:val="21"/>
              </w:rPr>
            </w:rPrChange>
          </w:rPr>
          <w:delText>end</w:delText>
        </w:r>
      </w:del>
    </w:p>
    <w:p w14:paraId="71684322" w14:textId="1E98A761"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714" w:author="Xiaolong Liu" w:date="2022-07-21T02:21:00Z"/>
          <w:rFonts w:ascii="Times New Roman" w:eastAsia="宋体" w:hAnsi="Times New Roman" w:cs="Times New Roman"/>
          <w:color w:val="5C5C5C"/>
          <w:kern w:val="0"/>
          <w:szCs w:val="21"/>
          <w:rPrChange w:id="2715" w:author="Xiaolong Liu" w:date="2022-07-21T00:25:00Z">
            <w:rPr>
              <w:del w:id="2716" w:author="Xiaolong Liu" w:date="2022-07-21T02:21:00Z"/>
              <w:rFonts w:ascii="Consolas" w:eastAsia="宋体" w:hAnsi="Consolas" w:cs="宋体"/>
              <w:color w:val="5C5C5C"/>
              <w:kern w:val="0"/>
              <w:szCs w:val="21"/>
            </w:rPr>
          </w:rPrChange>
        </w:rPr>
      </w:pPr>
      <w:del w:id="2717" w:author="Xiaolong Liu" w:date="2022-07-21T02:21:00Z">
        <w:r w:rsidRPr="002B4446" w:rsidDel="003C4E76">
          <w:rPr>
            <w:rFonts w:ascii="Times New Roman" w:eastAsia="宋体" w:hAnsi="Times New Roman" w:cs="Times New Roman"/>
            <w:color w:val="5C5C5C"/>
            <w:kern w:val="0"/>
            <w:szCs w:val="21"/>
            <w:rPrChange w:id="2718" w:author="Xiaolong Liu" w:date="2022-07-21T00:25:00Z">
              <w:rPr>
                <w:rFonts w:ascii="Consolas" w:eastAsia="宋体" w:hAnsi="Consolas" w:cs="宋体"/>
                <w:color w:val="5C5C5C"/>
                <w:kern w:val="0"/>
                <w:szCs w:val="21"/>
              </w:rPr>
            </w:rPrChange>
          </w:rPr>
          <w:delText>    </w:delText>
        </w:r>
        <w:r w:rsidRPr="002B4446" w:rsidDel="003C4E76">
          <w:rPr>
            <w:rFonts w:ascii="Times New Roman" w:eastAsia="宋体" w:hAnsi="Times New Roman" w:cs="Times New Roman"/>
            <w:color w:val="4078F2"/>
            <w:kern w:val="0"/>
            <w:szCs w:val="21"/>
            <w:rPrChange w:id="2719" w:author="Xiaolong Liu" w:date="2022-07-21T00:25:00Z">
              <w:rPr>
                <w:rFonts w:ascii="Consolas" w:eastAsia="宋体" w:hAnsi="Consolas" w:cs="宋体"/>
                <w:color w:val="4078F2"/>
                <w:kern w:val="0"/>
                <w:szCs w:val="21"/>
              </w:rPr>
            </w:rPrChange>
          </w:rPr>
          <w:delText>dnq(m,l,k)</w:delText>
        </w:r>
        <w:r w:rsidRPr="002B4446" w:rsidDel="003C4E76">
          <w:rPr>
            <w:rFonts w:ascii="Times New Roman" w:eastAsia="宋体" w:hAnsi="Times New Roman" w:cs="Times New Roman"/>
            <w:color w:val="5C5C5C"/>
            <w:kern w:val="0"/>
            <w:szCs w:val="21"/>
            <w:rPrChange w:id="2720" w:author="Xiaolong Liu" w:date="2022-07-21T00:25:00Z">
              <w:rPr>
                <w:rFonts w:ascii="Consolas" w:eastAsia="宋体" w:hAnsi="Consolas" w:cs="宋体"/>
                <w:color w:val="5C5C5C"/>
                <w:kern w:val="0"/>
                <w:szCs w:val="21"/>
              </w:rPr>
            </w:rPrChange>
          </w:rPr>
          <w:delText> = </w:delText>
        </w:r>
        <w:r w:rsidRPr="002B4446" w:rsidDel="003C4E76">
          <w:rPr>
            <w:rFonts w:ascii="Times New Roman" w:eastAsia="宋体" w:hAnsi="Times New Roman" w:cs="Times New Roman"/>
            <w:color w:val="50A14F"/>
            <w:kern w:val="0"/>
            <w:szCs w:val="21"/>
            <w:rPrChange w:id="2721" w:author="Xiaolong Liu" w:date="2022-07-21T00:25:00Z">
              <w:rPr>
                <w:rFonts w:ascii="Consolas" w:eastAsia="宋体" w:hAnsi="Consolas" w:cs="宋体"/>
                <w:color w:val="50A14F"/>
                <w:kern w:val="0"/>
                <w:szCs w:val="21"/>
              </w:rPr>
            </w:rPrChange>
          </w:rPr>
          <w:delText>sum1;</w:delText>
        </w:r>
      </w:del>
    </w:p>
    <w:p w14:paraId="47E4624B" w14:textId="50DBEBFF"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722" w:author="Xiaolong Liu" w:date="2022-07-21T02:21:00Z"/>
          <w:rFonts w:ascii="Times New Roman" w:eastAsia="宋体" w:hAnsi="Times New Roman" w:cs="Times New Roman"/>
          <w:color w:val="5C5C5C"/>
          <w:kern w:val="0"/>
          <w:szCs w:val="21"/>
          <w:rPrChange w:id="2723" w:author="Xiaolong Liu" w:date="2022-07-21T00:25:00Z">
            <w:rPr>
              <w:del w:id="2724" w:author="Xiaolong Liu" w:date="2022-07-21T02:21:00Z"/>
              <w:rFonts w:ascii="Consolas" w:eastAsia="宋体" w:hAnsi="Consolas" w:cs="宋体"/>
              <w:color w:val="5C5C5C"/>
              <w:kern w:val="0"/>
              <w:szCs w:val="21"/>
            </w:rPr>
          </w:rPrChange>
        </w:rPr>
      </w:pPr>
      <w:del w:id="2725" w:author="Xiaolong Liu" w:date="2022-07-21T02:21:00Z">
        <w:r w:rsidRPr="002B4446" w:rsidDel="003C4E76">
          <w:rPr>
            <w:rFonts w:ascii="Times New Roman" w:eastAsia="宋体" w:hAnsi="Times New Roman" w:cs="Times New Roman"/>
            <w:color w:val="986801"/>
            <w:kern w:val="0"/>
            <w:szCs w:val="21"/>
            <w:rPrChange w:id="2726" w:author="Xiaolong Liu" w:date="2022-07-21T00:25:00Z">
              <w:rPr>
                <w:rFonts w:ascii="Consolas" w:eastAsia="宋体" w:hAnsi="Consolas" w:cs="宋体"/>
                <w:color w:val="986801"/>
                <w:kern w:val="0"/>
                <w:szCs w:val="21"/>
              </w:rPr>
            </w:rPrChange>
          </w:rPr>
          <w:delText>end</w:delText>
        </w:r>
      </w:del>
    </w:p>
    <w:p w14:paraId="1F9BA34D" w14:textId="413BD5B7" w:rsidR="00AE17D9" w:rsidRPr="002B4446" w:rsidDel="003C4E76" w:rsidRDefault="00AE17D9" w:rsidP="00AE17D9">
      <w:pPr>
        <w:widowControl/>
        <w:numPr>
          <w:ilvl w:val="0"/>
          <w:numId w:val="20"/>
        </w:numPr>
        <w:pBdr>
          <w:left w:val="single" w:sz="18" w:space="0" w:color="6CE26C"/>
        </w:pBdr>
        <w:shd w:val="clear" w:color="auto" w:fill="F8F8F8"/>
        <w:spacing w:line="270" w:lineRule="atLeast"/>
        <w:ind w:leftChars="86" w:left="538" w:hanging="357"/>
        <w:jc w:val="left"/>
        <w:rPr>
          <w:del w:id="2727" w:author="Xiaolong Liu" w:date="2022-07-21T02:21:00Z"/>
          <w:rFonts w:ascii="Times New Roman" w:eastAsia="宋体" w:hAnsi="Times New Roman" w:cs="Times New Roman"/>
          <w:color w:val="5C5C5C"/>
          <w:kern w:val="0"/>
          <w:szCs w:val="21"/>
          <w:rPrChange w:id="2728" w:author="Xiaolong Liu" w:date="2022-07-21T00:25:00Z">
            <w:rPr>
              <w:del w:id="2729" w:author="Xiaolong Liu" w:date="2022-07-21T02:21:00Z"/>
              <w:rFonts w:ascii="Consolas" w:eastAsia="宋体" w:hAnsi="Consolas" w:cs="宋体"/>
              <w:color w:val="5C5C5C"/>
              <w:kern w:val="0"/>
              <w:szCs w:val="21"/>
            </w:rPr>
          </w:rPrChange>
        </w:rPr>
      </w:pPr>
      <w:del w:id="2730" w:author="Xiaolong Liu" w:date="2022-07-21T02:21:00Z">
        <w:r w:rsidRPr="002B4446" w:rsidDel="003C4E76">
          <w:rPr>
            <w:rFonts w:ascii="Times New Roman" w:eastAsia="宋体" w:hAnsi="Times New Roman" w:cs="Times New Roman"/>
            <w:color w:val="986801"/>
            <w:kern w:val="0"/>
            <w:szCs w:val="21"/>
            <w:rPrChange w:id="2731" w:author="Xiaolong Liu" w:date="2022-07-21T00:25:00Z">
              <w:rPr>
                <w:rFonts w:ascii="Consolas" w:eastAsia="宋体" w:hAnsi="Consolas" w:cs="宋体"/>
                <w:color w:val="986801"/>
                <w:kern w:val="0"/>
                <w:szCs w:val="21"/>
              </w:rPr>
            </w:rPrChange>
          </w:rPr>
          <w:delText>end</w:delText>
        </w:r>
      </w:del>
    </w:p>
    <w:p w14:paraId="30D48276" w14:textId="405A1D7B" w:rsidR="00AE17D9" w:rsidRPr="002B4446" w:rsidDel="003C4E76" w:rsidRDefault="00AE17D9" w:rsidP="00AE17D9">
      <w:pPr>
        <w:widowControl/>
        <w:numPr>
          <w:ilvl w:val="0"/>
          <w:numId w:val="20"/>
        </w:numPr>
        <w:pBdr>
          <w:left w:val="single" w:sz="18" w:space="0" w:color="6CE26C"/>
        </w:pBdr>
        <w:shd w:val="clear" w:color="auto" w:fill="FFFFFF"/>
        <w:spacing w:line="270" w:lineRule="atLeast"/>
        <w:ind w:leftChars="86" w:left="538" w:hanging="357"/>
        <w:jc w:val="left"/>
        <w:rPr>
          <w:del w:id="2732" w:author="Xiaolong Liu" w:date="2022-07-21T02:21:00Z"/>
          <w:rFonts w:ascii="Times New Roman" w:eastAsia="宋体" w:hAnsi="Times New Roman" w:cs="Times New Roman"/>
          <w:color w:val="5C5C5C"/>
          <w:kern w:val="0"/>
          <w:szCs w:val="21"/>
          <w:rPrChange w:id="2733" w:author="Xiaolong Liu" w:date="2022-07-21T00:25:00Z">
            <w:rPr>
              <w:del w:id="2734" w:author="Xiaolong Liu" w:date="2022-07-21T02:21:00Z"/>
              <w:rFonts w:ascii="Consolas" w:eastAsia="宋体" w:hAnsi="Consolas" w:cs="宋体"/>
              <w:color w:val="5C5C5C"/>
              <w:kern w:val="0"/>
              <w:szCs w:val="21"/>
            </w:rPr>
          </w:rPrChange>
        </w:rPr>
      </w:pPr>
      <w:del w:id="2735" w:author="Xiaolong Liu" w:date="2022-07-21T02:21:00Z">
        <w:r w:rsidRPr="002B4446" w:rsidDel="003C4E76">
          <w:rPr>
            <w:rFonts w:ascii="Times New Roman" w:eastAsia="宋体" w:hAnsi="Times New Roman" w:cs="Times New Roman"/>
            <w:color w:val="986801"/>
            <w:kern w:val="0"/>
            <w:szCs w:val="21"/>
            <w:rPrChange w:id="2736" w:author="Xiaolong Liu" w:date="2022-07-21T00:25:00Z">
              <w:rPr>
                <w:rFonts w:ascii="Consolas" w:eastAsia="宋体" w:hAnsi="Consolas" w:cs="宋体"/>
                <w:color w:val="986801"/>
                <w:kern w:val="0"/>
                <w:szCs w:val="21"/>
              </w:rPr>
            </w:rPrChange>
          </w:rPr>
          <w:delText>end</w:delText>
        </w:r>
      </w:del>
    </w:p>
    <w:p w14:paraId="3798F00A" w14:textId="32415C98" w:rsidR="00FD3A9F" w:rsidRPr="002B4446" w:rsidDel="003C4E76" w:rsidRDefault="00AE17D9" w:rsidP="00D12711">
      <w:pPr>
        <w:ind w:leftChars="86" w:left="181"/>
        <w:jc w:val="left"/>
        <w:rPr>
          <w:del w:id="2737" w:author="Xiaolong Liu" w:date="2022-07-21T02:21:00Z"/>
          <w:rFonts w:ascii="Times New Roman" w:hAnsi="Times New Roman" w:cs="Times New Roman"/>
          <w:color w:val="000000" w:themeColor="text1"/>
          <w:sz w:val="24"/>
          <w:szCs w:val="28"/>
        </w:rPr>
      </w:pPr>
      <w:del w:id="2738" w:author="Xiaolong Liu" w:date="2022-07-21T02:21:00Z">
        <w:r w:rsidRPr="002B4446" w:rsidDel="003C4E76">
          <w:rPr>
            <w:rFonts w:ascii="Times New Roman" w:hAnsi="Times New Roman" w:cs="Times New Roman"/>
            <w:color w:val="000000" w:themeColor="text1"/>
            <w:sz w:val="24"/>
            <w:szCs w:val="28"/>
          </w:rPr>
          <w:delText xml:space="preserve">Therefore, the method can also calculate </w:delText>
        </w:r>
      </w:del>
      <m:oMath>
        <m:r>
          <w:del w:id="2739" w:author="Xiaolong Liu" w:date="2022-07-21T02:21:00Z">
            <w:rPr>
              <w:rFonts w:ascii="Cambria Math" w:hAnsi="Cambria Math" w:cs="Times New Roman"/>
              <w:sz w:val="24"/>
              <w:szCs w:val="28"/>
            </w:rPr>
            <m:t>δN</m:t>
          </w:del>
        </m:r>
        <m:d>
          <m:dPr>
            <m:ctrlPr>
              <w:del w:id="2740" w:author="Xiaolong Liu" w:date="2022-07-21T02:21:00Z">
                <w:rPr>
                  <w:rFonts w:ascii="Cambria Math" w:hAnsi="Cambria Math" w:cs="Times New Roman"/>
                  <w:i/>
                  <w:sz w:val="24"/>
                  <w:szCs w:val="28"/>
                </w:rPr>
              </w:del>
            </m:ctrlPr>
          </m:dPr>
          <m:e>
            <m:r>
              <w:del w:id="2741" w:author="Xiaolong Liu" w:date="2022-07-21T02:21:00Z">
                <m:rPr>
                  <m:sty m:val="bi"/>
                </m:rPr>
                <w:rPr>
                  <w:rFonts w:ascii="Cambria Math" w:hAnsi="Cambria Math" w:cs="Times New Roman"/>
                  <w:sz w:val="24"/>
                  <w:szCs w:val="28"/>
                </w:rPr>
                <m:t>q,</m:t>
              </w:del>
            </m:r>
            <m:r>
              <w:del w:id="2742" w:author="Xiaolong Liu" w:date="2022-07-21T02:21:00Z">
                <w:rPr>
                  <w:rFonts w:ascii="Cambria Math" w:hAnsi="Cambria Math" w:cs="Times New Roman"/>
                  <w:sz w:val="24"/>
                  <w:szCs w:val="28"/>
                </w:rPr>
                <m:t>E</m:t>
              </w:del>
            </m:r>
          </m:e>
        </m:d>
      </m:oMath>
      <w:del w:id="2743" w:author="Xiaolong Liu" w:date="2022-07-21T02:21:00Z">
        <w:r w:rsidRPr="002B4446" w:rsidDel="003C4E76">
          <w:rPr>
            <w:rFonts w:ascii="Times New Roman" w:hAnsi="Times New Roman" w:cs="Times New Roman"/>
            <w:color w:val="000000" w:themeColor="text1"/>
            <w:sz w:val="24"/>
            <w:szCs w:val="28"/>
          </w:rPr>
          <w:delText>.</w:delText>
        </w:r>
      </w:del>
    </w:p>
    <w:p w14:paraId="7FE9AA83" w14:textId="218BBC04" w:rsidR="00AE17D9" w:rsidRPr="002B4446" w:rsidDel="003C4E76" w:rsidRDefault="00AE17D9" w:rsidP="00D12711">
      <w:pPr>
        <w:ind w:leftChars="86" w:left="181"/>
        <w:jc w:val="left"/>
        <w:rPr>
          <w:del w:id="2744" w:author="Xiaolong Liu" w:date="2022-07-21T02:21:00Z"/>
          <w:rFonts w:ascii="Times New Roman" w:hAnsi="Times New Roman" w:cs="Times New Roman"/>
          <w:color w:val="000000" w:themeColor="text1"/>
          <w:sz w:val="24"/>
          <w:szCs w:val="28"/>
        </w:rPr>
      </w:pPr>
      <w:del w:id="2745" w:author="Xiaolong Liu" w:date="2022-07-21T02:21:00Z">
        <w:r w:rsidRPr="002B4446" w:rsidDel="003C4E76">
          <w:rPr>
            <w:rFonts w:ascii="Times New Roman" w:hAnsi="Times New Roman" w:cs="Times New Roman"/>
            <w:color w:val="000000" w:themeColor="text1"/>
            <w:sz w:val="24"/>
            <w:szCs w:val="28"/>
          </w:rPr>
          <w:delText xml:space="preserve">The calculation result of </w:delText>
        </w:r>
      </w:del>
      <m:oMath>
        <m:r>
          <w:del w:id="2746" w:author="Xiaolong Liu" w:date="2022-07-21T02:21:00Z">
            <w:rPr>
              <w:rFonts w:ascii="Cambria Math" w:hAnsi="Cambria Math" w:cs="Times New Roman"/>
              <w:sz w:val="24"/>
              <w:szCs w:val="28"/>
            </w:rPr>
            <m:t>B</m:t>
          </w:del>
        </m:r>
        <m:sSub>
          <m:sSubPr>
            <m:ctrlPr>
              <w:del w:id="2747" w:author="Xiaolong Liu" w:date="2022-07-21T02:21:00Z">
                <w:rPr>
                  <w:rFonts w:ascii="Cambria Math" w:hAnsi="Cambria Math" w:cs="Times New Roman"/>
                  <w:i/>
                  <w:iCs/>
                  <w:sz w:val="24"/>
                  <w:szCs w:val="28"/>
                </w:rPr>
              </w:del>
            </m:ctrlPr>
          </m:sSubPr>
          <m:e>
            <m:r>
              <w:del w:id="2748" w:author="Xiaolong Liu" w:date="2022-07-21T02:21:00Z">
                <w:rPr>
                  <w:rFonts w:ascii="Cambria Math" w:hAnsi="Cambria Math" w:cs="Times New Roman"/>
                  <w:sz w:val="24"/>
                  <w:szCs w:val="28"/>
                </w:rPr>
                <m:t>i</m:t>
              </w:del>
            </m:r>
          </m:e>
          <m:sub>
            <m:r>
              <w:del w:id="2749" w:author="Xiaolong Liu" w:date="2022-07-21T02:21:00Z">
                <w:rPr>
                  <w:rFonts w:ascii="Cambria Math" w:hAnsi="Cambria Math" w:cs="Times New Roman"/>
                  <w:sz w:val="24"/>
                  <w:szCs w:val="28"/>
                </w:rPr>
                <m:t>2</m:t>
              </w:del>
            </m:r>
          </m:sub>
        </m:sSub>
        <m:r>
          <w:del w:id="2750" w:author="Xiaolong Liu" w:date="2022-07-21T02:21:00Z">
            <w:rPr>
              <w:rFonts w:ascii="Cambria Math" w:hAnsi="Cambria Math" w:cs="Times New Roman"/>
              <w:sz w:val="24"/>
              <w:szCs w:val="28"/>
            </w:rPr>
            <m:t>S</m:t>
          </w:del>
        </m:r>
        <m:sSub>
          <m:sSubPr>
            <m:ctrlPr>
              <w:del w:id="2751" w:author="Xiaolong Liu" w:date="2022-07-21T02:21:00Z">
                <w:rPr>
                  <w:rFonts w:ascii="Cambria Math" w:hAnsi="Cambria Math" w:cs="Times New Roman"/>
                  <w:i/>
                  <w:iCs/>
                  <w:sz w:val="24"/>
                  <w:szCs w:val="28"/>
                </w:rPr>
              </w:del>
            </m:ctrlPr>
          </m:sSubPr>
          <m:e>
            <m:r>
              <w:del w:id="2752" w:author="Xiaolong Liu" w:date="2022-07-21T02:21:00Z">
                <w:rPr>
                  <w:rFonts w:ascii="Cambria Math" w:hAnsi="Cambria Math" w:cs="Times New Roman"/>
                  <w:sz w:val="24"/>
                  <w:szCs w:val="28"/>
                </w:rPr>
                <m:t>r</m:t>
              </w:del>
            </m:r>
          </m:e>
          <m:sub>
            <m:r>
              <w:del w:id="2753" w:author="Xiaolong Liu" w:date="2022-07-21T02:21:00Z">
                <w:rPr>
                  <w:rFonts w:ascii="Cambria Math" w:hAnsi="Cambria Math" w:cs="Times New Roman"/>
                  <w:sz w:val="24"/>
                  <w:szCs w:val="28"/>
                </w:rPr>
                <m:t>2</m:t>
              </w:del>
            </m:r>
          </m:sub>
        </m:sSub>
        <m:r>
          <w:del w:id="2754" w:author="Xiaolong Liu" w:date="2022-07-21T02:21:00Z">
            <w:rPr>
              <w:rFonts w:ascii="Cambria Math" w:hAnsi="Cambria Math" w:cs="Times New Roman"/>
              <w:sz w:val="24"/>
              <w:szCs w:val="28"/>
            </w:rPr>
            <m:t>CaC</m:t>
          </w:del>
        </m:r>
        <m:sSub>
          <m:sSubPr>
            <m:ctrlPr>
              <w:del w:id="2755" w:author="Xiaolong Liu" w:date="2022-07-21T02:21:00Z">
                <w:rPr>
                  <w:rFonts w:ascii="Cambria Math" w:hAnsi="Cambria Math" w:cs="Times New Roman"/>
                  <w:i/>
                  <w:iCs/>
                  <w:sz w:val="24"/>
                  <w:szCs w:val="28"/>
                </w:rPr>
              </w:del>
            </m:ctrlPr>
          </m:sSubPr>
          <m:e>
            <m:r>
              <w:del w:id="2756" w:author="Xiaolong Liu" w:date="2022-07-21T02:21:00Z">
                <w:rPr>
                  <w:rFonts w:ascii="Cambria Math" w:hAnsi="Cambria Math" w:cs="Times New Roman"/>
                  <w:sz w:val="24"/>
                  <w:szCs w:val="28"/>
                </w:rPr>
                <m:t>u</m:t>
              </w:del>
            </m:r>
          </m:e>
          <m:sub>
            <m:r>
              <w:del w:id="2757" w:author="Xiaolong Liu" w:date="2022-07-21T02:21:00Z">
                <w:rPr>
                  <w:rFonts w:ascii="Cambria Math" w:hAnsi="Cambria Math" w:cs="Times New Roman"/>
                  <w:sz w:val="24"/>
                  <w:szCs w:val="28"/>
                </w:rPr>
                <m:t>2</m:t>
              </w:del>
            </m:r>
          </m:sub>
        </m:sSub>
        <m:sSub>
          <m:sSubPr>
            <m:ctrlPr>
              <w:del w:id="2758" w:author="Xiaolong Liu" w:date="2022-07-21T02:21:00Z">
                <w:rPr>
                  <w:rFonts w:ascii="Cambria Math" w:hAnsi="Cambria Math" w:cs="Times New Roman"/>
                  <w:i/>
                  <w:iCs/>
                  <w:sz w:val="24"/>
                  <w:szCs w:val="28"/>
                </w:rPr>
              </w:del>
            </m:ctrlPr>
          </m:sSubPr>
          <m:e>
            <m:r>
              <w:del w:id="2759" w:author="Xiaolong Liu" w:date="2022-07-21T02:21:00Z">
                <w:rPr>
                  <w:rFonts w:ascii="Cambria Math" w:hAnsi="Cambria Math" w:cs="Times New Roman"/>
                  <w:sz w:val="24"/>
                  <w:szCs w:val="28"/>
                </w:rPr>
                <m:t>O</m:t>
              </w:del>
            </m:r>
          </m:e>
          <m:sub>
            <m:r>
              <w:del w:id="2760" w:author="Xiaolong Liu" w:date="2022-07-21T02:21:00Z">
                <w:rPr>
                  <w:rFonts w:ascii="Cambria Math" w:hAnsi="Cambria Math" w:cs="Times New Roman"/>
                  <w:sz w:val="24"/>
                  <w:szCs w:val="28"/>
                </w:rPr>
                <m:t>8+δ</m:t>
              </w:del>
            </m:r>
          </m:sub>
        </m:sSub>
      </m:oMath>
      <w:del w:id="2761" w:author="Xiaolong Liu" w:date="2022-07-21T02:21:00Z">
        <w:r w:rsidRPr="002B4446" w:rsidDel="003C4E76">
          <w:rPr>
            <w:rFonts w:ascii="Times New Roman" w:hAnsi="Times New Roman" w:cs="Times New Roman"/>
            <w:color w:val="000000" w:themeColor="text1"/>
            <w:sz w:val="24"/>
            <w:szCs w:val="28"/>
          </w:rPr>
          <w:delText>is shown in Fig 5.</w:delText>
        </w:r>
      </w:del>
    </w:p>
    <w:p w14:paraId="533CA68E" w14:textId="50AA1632" w:rsidR="00AE17D9" w:rsidRPr="002B4446" w:rsidDel="003C4E76" w:rsidRDefault="00AE17D9" w:rsidP="00D12711">
      <w:pPr>
        <w:ind w:leftChars="86" w:left="181"/>
        <w:jc w:val="left"/>
        <w:rPr>
          <w:del w:id="2762" w:author="Xiaolong Liu" w:date="2022-07-21T02:21:00Z"/>
          <w:rFonts w:ascii="Times New Roman" w:hAnsi="Times New Roman" w:cs="Times New Roman"/>
          <w:color w:val="000000" w:themeColor="text1"/>
          <w:sz w:val="24"/>
          <w:szCs w:val="28"/>
        </w:rPr>
      </w:pPr>
      <w:del w:id="2763" w:author="Xiaolong Liu" w:date="2022-07-21T02:21:00Z">
        <w:r w:rsidRPr="002B4446" w:rsidDel="003C4E76">
          <w:rPr>
            <w:rFonts w:ascii="Times New Roman" w:hAnsi="Times New Roman" w:cs="Times New Roman"/>
            <w:noProof/>
            <w:color w:val="000000" w:themeColor="text1"/>
            <w:rPrChange w:id="2764" w:author="Xiaolong Liu" w:date="2022-07-21T00:25:00Z">
              <w:rPr>
                <w:noProof/>
                <w:color w:val="000000" w:themeColor="text1"/>
              </w:rPr>
            </w:rPrChange>
          </w:rPr>
          <w:drawing>
            <wp:inline distT="0" distB="0" distL="0" distR="0" wp14:anchorId="4BB5E7B7" wp14:editId="06A6590D">
              <wp:extent cx="5274310" cy="25444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del>
    </w:p>
    <w:p w14:paraId="43ED6AA8" w14:textId="7A07D676" w:rsidR="00AE17D9" w:rsidRPr="002B4446" w:rsidDel="003C4E76" w:rsidRDefault="00AE17D9" w:rsidP="00AE17D9">
      <w:pPr>
        <w:ind w:leftChars="86" w:left="181"/>
        <w:jc w:val="center"/>
        <w:rPr>
          <w:del w:id="2765" w:author="Xiaolong Liu" w:date="2022-07-21T02:21:00Z"/>
          <w:rFonts w:ascii="Times New Roman" w:hAnsi="Times New Roman" w:cs="Times New Roman"/>
        </w:rPr>
      </w:pPr>
      <w:del w:id="2766" w:author="Xiaolong Liu" w:date="2022-07-21T02:21:00Z">
        <w:r w:rsidRPr="002B4446" w:rsidDel="003C4E76">
          <w:rPr>
            <w:rFonts w:ascii="Times New Roman" w:hAnsi="Times New Roman" w:cs="Times New Roman"/>
            <w:color w:val="000000" w:themeColor="text1"/>
          </w:rPr>
          <w:delText xml:space="preserve">Figure 5. </w:delText>
        </w:r>
      </w:del>
      <m:oMath>
        <m:r>
          <w:del w:id="2767" w:author="Xiaolong Liu" w:date="2022-07-21T02:21:00Z">
            <w:rPr>
              <w:rFonts w:ascii="Cambria Math" w:hAnsi="Cambria Math" w:cs="Times New Roman"/>
            </w:rPr>
            <m:t>δN</m:t>
          </w:del>
        </m:r>
        <m:d>
          <m:dPr>
            <m:ctrlPr>
              <w:del w:id="2768" w:author="Xiaolong Liu" w:date="2022-07-21T02:21:00Z">
                <w:rPr>
                  <w:rFonts w:ascii="Cambria Math" w:hAnsi="Cambria Math" w:cs="Times New Roman"/>
                  <w:i/>
                </w:rPr>
              </w:del>
            </m:ctrlPr>
          </m:dPr>
          <m:e>
            <m:r>
              <w:del w:id="2769" w:author="Xiaolong Liu" w:date="2022-07-21T02:21:00Z">
                <m:rPr>
                  <m:sty m:val="bi"/>
                </m:rPr>
                <w:rPr>
                  <w:rFonts w:ascii="Cambria Math" w:hAnsi="Cambria Math" w:cs="Times New Roman"/>
                </w:rPr>
                <m:t>q,</m:t>
              </w:del>
            </m:r>
            <m:r>
              <w:del w:id="2770" w:author="Xiaolong Liu" w:date="2022-07-21T02:21:00Z">
                <w:rPr>
                  <w:rFonts w:ascii="Cambria Math" w:hAnsi="Cambria Math" w:cs="Times New Roman"/>
                </w:rPr>
                <m:t>E</m:t>
              </w:del>
            </m:r>
          </m:e>
        </m:d>
      </m:oMath>
      <w:del w:id="2771" w:author="Xiaolong Liu" w:date="2022-07-21T02:21:00Z">
        <w:r w:rsidRPr="002B4446" w:rsidDel="003C4E76">
          <w:rPr>
            <w:rFonts w:ascii="Times New Roman" w:hAnsi="Times New Roman" w:cs="Times New Roman"/>
          </w:rPr>
          <w:delText xml:space="preserve"> in BSCCO calculated by J-DOS</w:delText>
        </w:r>
        <w:r w:rsidR="003147D7" w:rsidRPr="002B4446" w:rsidDel="003C4E76">
          <w:rPr>
            <w:rFonts w:ascii="Times New Roman" w:hAnsi="Times New Roman" w:cs="Times New Roman"/>
          </w:rPr>
          <w:delText xml:space="preserve"> (calculating when n_q=201)</w:delText>
        </w:r>
      </w:del>
    </w:p>
    <w:p w14:paraId="672DE34B" w14:textId="77777777" w:rsidR="003C4E76" w:rsidRDefault="003C4E76" w:rsidP="00D12711">
      <w:pPr>
        <w:jc w:val="left"/>
        <w:rPr>
          <w:ins w:id="2772" w:author="Xiaolong Liu" w:date="2022-07-21T02:21:00Z"/>
          <w:rFonts w:ascii="Times New Roman" w:hAnsi="Times New Roman" w:cs="Times New Roman"/>
          <w:color w:val="000000" w:themeColor="text1"/>
          <w:sz w:val="24"/>
          <w:szCs w:val="28"/>
        </w:rPr>
      </w:pPr>
    </w:p>
    <w:p w14:paraId="067973AD" w14:textId="021373FF" w:rsidR="003C4E76" w:rsidRPr="00372AFE" w:rsidRDefault="003C4E76" w:rsidP="00372AFE">
      <w:pPr>
        <w:pStyle w:val="3"/>
        <w:rPr>
          <w:ins w:id="2773" w:author="Xiaolong Liu" w:date="2022-07-21T02:48:00Z"/>
        </w:rPr>
      </w:pPr>
      <w:bookmarkStart w:id="2774" w:name="_Toc109410332"/>
      <w:ins w:id="2775" w:author="Xiaolong Liu" w:date="2022-07-21T02:24:00Z">
        <w:r w:rsidRPr="00040BD5">
          <w:t>3.1.</w:t>
        </w:r>
        <w:r>
          <w:t>2</w:t>
        </w:r>
        <w:r w:rsidRPr="00040BD5">
          <w:t xml:space="preserve"> </w:t>
        </w:r>
        <w:r>
          <w:t>Two</w:t>
        </w:r>
        <w:r w:rsidRPr="00040BD5">
          <w:t xml:space="preserve">-band model (e.g., </w:t>
        </w:r>
      </w:ins>
      <w:ins w:id="2776" w:author="Xiaolong Liu" w:date="2022-07-21T02:25:00Z">
        <w:r w:rsidR="00276F43">
          <w:t>Sr</w:t>
        </w:r>
        <w:r w:rsidR="00276F43" w:rsidRPr="00276F43">
          <w:rPr>
            <w:vertAlign w:val="subscript"/>
            <w:rPrChange w:id="2777" w:author="Xiaolong Liu" w:date="2022-07-21T02:25:00Z">
              <w:rPr>
                <w:b w:val="0"/>
                <w:bCs w:val="0"/>
              </w:rPr>
            </w:rPrChange>
          </w:rPr>
          <w:t>2</w:t>
        </w:r>
        <w:r w:rsidR="00276F43">
          <w:t>RuO</w:t>
        </w:r>
        <w:r w:rsidR="00276F43" w:rsidRPr="00276F43">
          <w:rPr>
            <w:vertAlign w:val="subscript"/>
            <w:rPrChange w:id="2778" w:author="Xiaolong Liu" w:date="2022-07-21T02:25:00Z">
              <w:rPr>
                <w:b w:val="0"/>
                <w:bCs w:val="0"/>
              </w:rPr>
            </w:rPrChange>
          </w:rPr>
          <w:t>4</w:t>
        </w:r>
      </w:ins>
      <w:ins w:id="2779" w:author="Xiaolong Liu" w:date="2022-07-21T02:24:00Z">
        <w:r w:rsidRPr="00040BD5">
          <w:t>)</w:t>
        </w:r>
      </w:ins>
      <w:bookmarkEnd w:id="2774"/>
    </w:p>
    <w:p w14:paraId="6C5F9239" w14:textId="56EED183" w:rsidR="00D56A17" w:rsidRPr="00040BD5" w:rsidRDefault="00D56A17" w:rsidP="00D56A17">
      <w:pPr>
        <w:rPr>
          <w:ins w:id="2780" w:author="Xiaolong Liu" w:date="2022-07-21T02:48:00Z"/>
          <w:rFonts w:ascii="Times New Roman" w:hAnsi="Times New Roman" w:cs="Times New Roman"/>
          <w:b/>
          <w:bCs/>
          <w:sz w:val="24"/>
          <w:szCs w:val="28"/>
          <w:u w:val="single"/>
        </w:rPr>
      </w:pPr>
      <w:ins w:id="2781" w:author="Xiaolong Liu" w:date="2022-07-21T02:48:00Z">
        <w:r w:rsidRPr="00040BD5">
          <w:rPr>
            <w:rFonts w:ascii="Times New Roman" w:hAnsi="Times New Roman" w:cs="Times New Roman"/>
            <w:b/>
            <w:bCs/>
            <w:sz w:val="24"/>
            <w:szCs w:val="28"/>
            <w:u w:val="single"/>
          </w:rPr>
          <w:t>Define key parameters</w:t>
        </w:r>
      </w:ins>
    </w:p>
    <w:p w14:paraId="562BE0E5" w14:textId="77777777" w:rsidR="00D56A17" w:rsidRDefault="00D56A17" w:rsidP="00D12711">
      <w:pPr>
        <w:jc w:val="left"/>
        <w:rPr>
          <w:ins w:id="2782" w:author="Xiaolong Liu" w:date="2022-07-21T02:24:00Z"/>
          <w:rFonts w:ascii="Times New Roman" w:hAnsi="Times New Roman" w:cs="Times New Roman"/>
          <w:b/>
          <w:bCs/>
          <w:sz w:val="24"/>
          <w:szCs w:val="24"/>
        </w:rPr>
      </w:pPr>
    </w:p>
    <w:p w14:paraId="08A9C43E" w14:textId="0F6A9241" w:rsidR="00AE17D9" w:rsidRPr="002B4446" w:rsidRDefault="00915F37" w:rsidP="00D12711">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lastRenderedPageBreak/>
        <w:t>For two bands simulation, the same parameters need to be set</w:t>
      </w:r>
    </w:p>
    <w:p w14:paraId="2A4F0C8B" w14:textId="77777777" w:rsidR="00915F37" w:rsidRPr="002B4446" w:rsidRDefault="00915F37" w:rsidP="00E94603">
      <w:pPr>
        <w:widowControl/>
        <w:numPr>
          <w:ilvl w:val="0"/>
          <w:numId w:val="2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783"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C5C5C"/>
          <w:kern w:val="0"/>
          <w:szCs w:val="21"/>
          <w:rPrChange w:id="2784"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2785" w:author="Xiaolong Liu" w:date="2022-07-21T00:25:00Z">
            <w:rPr>
              <w:rFonts w:ascii="Consolas" w:eastAsia="宋体" w:hAnsi="Consolas" w:cs="宋体"/>
              <w:color w:val="5C5C5C"/>
              <w:kern w:val="0"/>
              <w:szCs w:val="21"/>
            </w:rPr>
          </w:rPrChange>
        </w:rPr>
        <w:t> = nq;</w:t>
      </w:r>
    </w:p>
    <w:p w14:paraId="35A105EA" w14:textId="77777777" w:rsidR="00915F37" w:rsidRPr="002B4446" w:rsidRDefault="00915F37" w:rsidP="00E94603">
      <w:pPr>
        <w:widowControl/>
        <w:numPr>
          <w:ilvl w:val="0"/>
          <w:numId w:val="21"/>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78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787" w:author="Xiaolong Liu" w:date="2022-07-21T00:25:00Z">
            <w:rPr>
              <w:rFonts w:ascii="Consolas" w:eastAsia="宋体" w:hAnsi="Consolas" w:cs="宋体"/>
              <w:color w:val="5C5C5C"/>
              <w:kern w:val="0"/>
              <w:szCs w:val="21"/>
            </w:rPr>
          </w:rPrChange>
        </w:rPr>
        <w:t>E = e;</w:t>
      </w:r>
    </w:p>
    <w:p w14:paraId="7D6CBE8A" w14:textId="77777777" w:rsidR="00915F37" w:rsidRPr="002B4446" w:rsidRDefault="00915F37" w:rsidP="00E94603">
      <w:pPr>
        <w:widowControl/>
        <w:numPr>
          <w:ilvl w:val="0"/>
          <w:numId w:val="2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788"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C5C5C"/>
          <w:kern w:val="0"/>
          <w:szCs w:val="21"/>
          <w:rPrChange w:id="2789" w:author="Xiaolong Liu" w:date="2022-07-21T00:25:00Z">
            <w:rPr>
              <w:rFonts w:ascii="Consolas" w:eastAsia="宋体" w:hAnsi="Consolas" w:cs="宋体"/>
              <w:color w:val="5C5C5C"/>
              <w:kern w:val="0"/>
              <w:szCs w:val="21"/>
            </w:rPr>
          </w:rPrChange>
        </w:rPr>
        <w:t>n_E</w:t>
      </w:r>
      <w:proofErr w:type="spellEnd"/>
      <w:r w:rsidRPr="002B4446">
        <w:rPr>
          <w:rFonts w:ascii="Times New Roman" w:eastAsia="宋体" w:hAnsi="Times New Roman" w:cs="Times New Roman"/>
          <w:color w:val="5C5C5C"/>
          <w:kern w:val="0"/>
          <w:szCs w:val="21"/>
          <w:rPrChange w:id="2790" w:author="Xiaolong Liu" w:date="2022-07-21T00:25:00Z">
            <w:rPr>
              <w:rFonts w:ascii="Consolas" w:eastAsia="宋体" w:hAnsi="Consolas" w:cs="宋体"/>
              <w:color w:val="5C5C5C"/>
              <w:kern w:val="0"/>
              <w:szCs w:val="21"/>
            </w:rPr>
          </w:rPrChange>
        </w:rPr>
        <w:t> = ne;</w:t>
      </w:r>
    </w:p>
    <w:p w14:paraId="4FD6C0D9" w14:textId="77777777" w:rsidR="00915F37" w:rsidRPr="002B4446" w:rsidRDefault="00915F37" w:rsidP="00E94603">
      <w:pPr>
        <w:widowControl/>
        <w:numPr>
          <w:ilvl w:val="0"/>
          <w:numId w:val="21"/>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79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792" w:author="Xiaolong Liu" w:date="2022-07-21T00:25:00Z">
            <w:rPr>
              <w:rFonts w:ascii="Consolas" w:eastAsia="宋体" w:hAnsi="Consolas" w:cs="宋体"/>
              <w:color w:val="5C5C5C"/>
              <w:kern w:val="0"/>
              <w:szCs w:val="21"/>
            </w:rPr>
          </w:rPrChange>
        </w:rPr>
        <w:t>[</w:t>
      </w:r>
      <w:proofErr w:type="spellStart"/>
      <w:proofErr w:type="gramStart"/>
      <w:r w:rsidRPr="002B4446">
        <w:rPr>
          <w:rFonts w:ascii="Times New Roman" w:eastAsia="宋体" w:hAnsi="Times New Roman" w:cs="Times New Roman"/>
          <w:color w:val="5C5C5C"/>
          <w:kern w:val="0"/>
          <w:szCs w:val="21"/>
          <w:rPrChange w:id="2793" w:author="Xiaolong Liu" w:date="2022-07-21T00:25:00Z">
            <w:rPr>
              <w:rFonts w:ascii="Consolas" w:eastAsia="宋体" w:hAnsi="Consolas" w:cs="宋体"/>
              <w:color w:val="5C5C5C"/>
              <w:kern w:val="0"/>
              <w:szCs w:val="21"/>
            </w:rPr>
          </w:rPrChange>
        </w:rPr>
        <w:t>kx,ky</w:t>
      </w:r>
      <w:proofErr w:type="spellEnd"/>
      <w:proofErr w:type="gramEnd"/>
      <w:r w:rsidRPr="002B4446">
        <w:rPr>
          <w:rFonts w:ascii="Times New Roman" w:eastAsia="宋体" w:hAnsi="Times New Roman" w:cs="Times New Roman"/>
          <w:color w:val="5C5C5C"/>
          <w:kern w:val="0"/>
          <w:szCs w:val="21"/>
          <w:rPrChange w:id="2794" w:author="Xiaolong Liu" w:date="2022-07-21T00:25:00Z">
            <w:rPr>
              <w:rFonts w:ascii="Consolas" w:eastAsia="宋体" w:hAnsi="Consolas" w:cs="宋体"/>
              <w:color w:val="5C5C5C"/>
              <w:kern w:val="0"/>
              <w:szCs w:val="21"/>
            </w:rPr>
          </w:rPrChange>
        </w:rPr>
        <w:t>] = </w:t>
      </w:r>
      <w:proofErr w:type="spellStart"/>
      <w:r w:rsidRPr="002B4446">
        <w:rPr>
          <w:rFonts w:ascii="Times New Roman" w:eastAsia="宋体" w:hAnsi="Times New Roman" w:cs="Times New Roman"/>
          <w:color w:val="5C5C5C"/>
          <w:kern w:val="0"/>
          <w:szCs w:val="21"/>
          <w:rPrChange w:id="2795" w:author="Xiaolong Liu" w:date="2022-07-21T00:25:00Z">
            <w:rPr>
              <w:rFonts w:ascii="Consolas" w:eastAsia="宋体" w:hAnsi="Consolas" w:cs="宋体"/>
              <w:color w:val="5C5C5C"/>
              <w:kern w:val="0"/>
              <w:szCs w:val="21"/>
            </w:rPr>
          </w:rPrChange>
        </w:rPr>
        <w:t>meshgrid</w:t>
      </w:r>
      <w:proofErr w:type="spellEnd"/>
      <w:r w:rsidRPr="002B4446">
        <w:rPr>
          <w:rFonts w:ascii="Times New Roman" w:eastAsia="宋体" w:hAnsi="Times New Roman" w:cs="Times New Roman"/>
          <w:color w:val="5C5C5C"/>
          <w:kern w:val="0"/>
          <w:szCs w:val="21"/>
          <w:rPrChange w:id="2796"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2797" w:author="Xiaolong Liu" w:date="2022-07-21T00:25:00Z">
            <w:rPr>
              <w:rFonts w:ascii="Consolas" w:eastAsia="宋体" w:hAnsi="Consolas" w:cs="宋体"/>
              <w:color w:val="5C5C5C"/>
              <w:kern w:val="0"/>
              <w:szCs w:val="21"/>
            </w:rPr>
          </w:rPrChange>
        </w:rPr>
        <w:t>linspace</w:t>
      </w:r>
      <w:proofErr w:type="spellEnd"/>
      <w:r w:rsidRPr="002B4446">
        <w:rPr>
          <w:rFonts w:ascii="Times New Roman" w:eastAsia="宋体" w:hAnsi="Times New Roman" w:cs="Times New Roman"/>
          <w:color w:val="5C5C5C"/>
          <w:kern w:val="0"/>
          <w:szCs w:val="21"/>
          <w:rPrChange w:id="2798"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2799" w:author="Xiaolong Liu" w:date="2022-07-21T00:25:00Z">
            <w:rPr>
              <w:rFonts w:ascii="Consolas" w:eastAsia="宋体" w:hAnsi="Consolas" w:cs="宋体"/>
              <w:color w:val="5C5C5C"/>
              <w:kern w:val="0"/>
              <w:szCs w:val="21"/>
            </w:rPr>
          </w:rPrChange>
        </w:rPr>
        <w:t>pi,pi,n_q</w:t>
      </w:r>
      <w:proofErr w:type="spellEnd"/>
      <w:r w:rsidRPr="002B4446">
        <w:rPr>
          <w:rFonts w:ascii="Times New Roman" w:eastAsia="宋体" w:hAnsi="Times New Roman" w:cs="Times New Roman"/>
          <w:color w:val="5C5C5C"/>
          <w:kern w:val="0"/>
          <w:szCs w:val="21"/>
          <w:rPrChange w:id="2800" w:author="Xiaolong Liu" w:date="2022-07-21T00:25:00Z">
            <w:rPr>
              <w:rFonts w:ascii="Consolas" w:eastAsia="宋体" w:hAnsi="Consolas" w:cs="宋体"/>
              <w:color w:val="5C5C5C"/>
              <w:kern w:val="0"/>
              <w:szCs w:val="21"/>
            </w:rPr>
          </w:rPrChange>
        </w:rPr>
        <w:t>));</w:t>
      </w:r>
    </w:p>
    <w:p w14:paraId="7CB12377" w14:textId="77777777" w:rsidR="00915F37" w:rsidRPr="002B4446" w:rsidRDefault="00915F37" w:rsidP="00E94603">
      <w:pPr>
        <w:widowControl/>
        <w:numPr>
          <w:ilvl w:val="0"/>
          <w:numId w:val="2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801"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C5C5C"/>
          <w:kern w:val="0"/>
          <w:szCs w:val="21"/>
          <w:rPrChange w:id="2802" w:author="Xiaolong Liu" w:date="2022-07-21T00:25:00Z">
            <w:rPr>
              <w:rFonts w:ascii="Consolas" w:eastAsia="宋体" w:hAnsi="Consolas" w:cs="宋体"/>
              <w:color w:val="5C5C5C"/>
              <w:kern w:val="0"/>
              <w:szCs w:val="21"/>
            </w:rPr>
          </w:rPrChange>
        </w:rPr>
        <w:t>Epoints</w:t>
      </w:r>
      <w:proofErr w:type="spellEnd"/>
      <w:r w:rsidRPr="002B4446">
        <w:rPr>
          <w:rFonts w:ascii="Times New Roman" w:eastAsia="宋体" w:hAnsi="Times New Roman" w:cs="Times New Roman"/>
          <w:color w:val="5C5C5C"/>
          <w:kern w:val="0"/>
          <w:szCs w:val="21"/>
          <w:rPrChange w:id="2803" w:author="Xiaolong Liu" w:date="2022-07-21T00:25:00Z">
            <w:rPr>
              <w:rFonts w:ascii="Consolas" w:eastAsia="宋体" w:hAnsi="Consolas" w:cs="宋体"/>
              <w:color w:val="5C5C5C"/>
              <w:kern w:val="0"/>
              <w:szCs w:val="21"/>
            </w:rPr>
          </w:rPrChange>
        </w:rPr>
        <w:t> = </w:t>
      </w:r>
      <w:proofErr w:type="spellStart"/>
      <w:r w:rsidRPr="002B4446">
        <w:rPr>
          <w:rFonts w:ascii="Times New Roman" w:eastAsia="宋体" w:hAnsi="Times New Roman" w:cs="Times New Roman"/>
          <w:color w:val="5C5C5C"/>
          <w:kern w:val="0"/>
          <w:szCs w:val="21"/>
          <w:rPrChange w:id="2804" w:author="Xiaolong Liu" w:date="2022-07-21T00:25:00Z">
            <w:rPr>
              <w:rFonts w:ascii="Consolas" w:eastAsia="宋体" w:hAnsi="Consolas" w:cs="宋体"/>
              <w:color w:val="5C5C5C"/>
              <w:kern w:val="0"/>
              <w:szCs w:val="21"/>
            </w:rPr>
          </w:rPrChange>
        </w:rPr>
        <w:t>linspace</w:t>
      </w:r>
      <w:proofErr w:type="spellEnd"/>
      <w:r w:rsidRPr="002B4446">
        <w:rPr>
          <w:rFonts w:ascii="Times New Roman" w:eastAsia="宋体" w:hAnsi="Times New Roman" w:cs="Times New Roman"/>
          <w:color w:val="5C5C5C"/>
          <w:kern w:val="0"/>
          <w:szCs w:val="21"/>
          <w:rPrChange w:id="2805" w:author="Xiaolong Liu" w:date="2022-07-21T00:25:00Z">
            <w:rPr>
              <w:rFonts w:ascii="Consolas" w:eastAsia="宋体" w:hAnsi="Consolas" w:cs="宋体"/>
              <w:color w:val="5C5C5C"/>
              <w:kern w:val="0"/>
              <w:szCs w:val="21"/>
            </w:rPr>
          </w:rPrChange>
        </w:rPr>
        <w:t>(-</w:t>
      </w:r>
      <w:proofErr w:type="spellStart"/>
      <w:proofErr w:type="gramStart"/>
      <w:r w:rsidRPr="002B4446">
        <w:rPr>
          <w:rFonts w:ascii="Times New Roman" w:eastAsia="宋体" w:hAnsi="Times New Roman" w:cs="Times New Roman"/>
          <w:color w:val="5C5C5C"/>
          <w:kern w:val="0"/>
          <w:szCs w:val="21"/>
          <w:rPrChange w:id="2806" w:author="Xiaolong Liu" w:date="2022-07-21T00:25:00Z">
            <w:rPr>
              <w:rFonts w:ascii="Consolas" w:eastAsia="宋体" w:hAnsi="Consolas" w:cs="宋体"/>
              <w:color w:val="5C5C5C"/>
              <w:kern w:val="0"/>
              <w:szCs w:val="21"/>
            </w:rPr>
          </w:rPrChange>
        </w:rPr>
        <w:t>E,E</w:t>
      </w:r>
      <w:proofErr w:type="gramEnd"/>
      <w:r w:rsidRPr="002B4446">
        <w:rPr>
          <w:rFonts w:ascii="Times New Roman" w:eastAsia="宋体" w:hAnsi="Times New Roman" w:cs="Times New Roman"/>
          <w:color w:val="5C5C5C"/>
          <w:kern w:val="0"/>
          <w:szCs w:val="21"/>
          <w:rPrChange w:id="2807" w:author="Xiaolong Liu" w:date="2022-07-21T00:25:00Z">
            <w:rPr>
              <w:rFonts w:ascii="Consolas" w:eastAsia="宋体" w:hAnsi="Consolas" w:cs="宋体"/>
              <w:color w:val="5C5C5C"/>
              <w:kern w:val="0"/>
              <w:szCs w:val="21"/>
            </w:rPr>
          </w:rPrChange>
        </w:rPr>
        <w:t>,n_E</w:t>
      </w:r>
      <w:proofErr w:type="spellEnd"/>
      <w:r w:rsidRPr="002B4446">
        <w:rPr>
          <w:rFonts w:ascii="Times New Roman" w:eastAsia="宋体" w:hAnsi="Times New Roman" w:cs="Times New Roman"/>
          <w:color w:val="5C5C5C"/>
          <w:kern w:val="0"/>
          <w:szCs w:val="21"/>
          <w:rPrChange w:id="2808" w:author="Xiaolong Liu" w:date="2022-07-21T00:25:00Z">
            <w:rPr>
              <w:rFonts w:ascii="Consolas" w:eastAsia="宋体" w:hAnsi="Consolas" w:cs="宋体"/>
              <w:color w:val="5C5C5C"/>
              <w:kern w:val="0"/>
              <w:szCs w:val="21"/>
            </w:rPr>
          </w:rPrChange>
        </w:rPr>
        <w:t>);</w:t>
      </w:r>
    </w:p>
    <w:p w14:paraId="32AA75E1" w14:textId="77777777" w:rsidR="00915F37" w:rsidRPr="002B4446" w:rsidRDefault="00915F37" w:rsidP="00E94603">
      <w:pPr>
        <w:widowControl/>
        <w:numPr>
          <w:ilvl w:val="0"/>
          <w:numId w:val="21"/>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80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810" w:author="Xiaolong Liu" w:date="2022-07-21T00:25:00Z">
            <w:rPr>
              <w:rFonts w:ascii="Consolas" w:eastAsia="宋体" w:hAnsi="Consolas" w:cs="宋体"/>
              <w:color w:val="5C5C5C"/>
              <w:kern w:val="0"/>
              <w:szCs w:val="21"/>
            </w:rPr>
          </w:rPrChange>
        </w:rPr>
        <w:t>I = </w:t>
      </w:r>
      <w:proofErr w:type="gramStart"/>
      <w:r w:rsidRPr="002B4446">
        <w:rPr>
          <w:rFonts w:ascii="Times New Roman" w:eastAsia="宋体" w:hAnsi="Times New Roman" w:cs="Times New Roman"/>
          <w:color w:val="5C5C5C"/>
          <w:kern w:val="0"/>
          <w:szCs w:val="21"/>
          <w:rPrChange w:id="2811" w:author="Xiaolong Liu" w:date="2022-07-21T00:25:00Z">
            <w:rPr>
              <w:rFonts w:ascii="Consolas" w:eastAsia="宋体" w:hAnsi="Consolas" w:cs="宋体"/>
              <w:color w:val="5C5C5C"/>
              <w:kern w:val="0"/>
              <w:szCs w:val="21"/>
            </w:rPr>
          </w:rPrChange>
        </w:rPr>
        <w:t>eye(</w:t>
      </w:r>
      <w:proofErr w:type="gramEnd"/>
      <w:r w:rsidRPr="002B4446">
        <w:rPr>
          <w:rFonts w:ascii="Times New Roman" w:eastAsia="宋体" w:hAnsi="Times New Roman" w:cs="Times New Roman"/>
          <w:color w:val="5C5C5C"/>
          <w:kern w:val="0"/>
          <w:szCs w:val="21"/>
          <w:rPrChange w:id="2812" w:author="Xiaolong Liu" w:date="2022-07-21T00:25:00Z">
            <w:rPr>
              <w:rFonts w:ascii="Consolas" w:eastAsia="宋体" w:hAnsi="Consolas" w:cs="宋体"/>
              <w:color w:val="5C5C5C"/>
              <w:kern w:val="0"/>
              <w:szCs w:val="21"/>
            </w:rPr>
          </w:rPrChange>
        </w:rPr>
        <w:t>4);</w:t>
      </w:r>
    </w:p>
    <w:p w14:paraId="50791713" w14:textId="77777777" w:rsidR="00915F37" w:rsidRPr="002B4446" w:rsidRDefault="00915F37" w:rsidP="00E94603">
      <w:pPr>
        <w:widowControl/>
        <w:numPr>
          <w:ilvl w:val="0"/>
          <w:numId w:val="21"/>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81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2814" w:author="Xiaolong Liu" w:date="2022-07-21T00:25:00Z">
            <w:rPr>
              <w:rFonts w:ascii="Consolas" w:eastAsia="宋体" w:hAnsi="Consolas" w:cs="宋体"/>
              <w:color w:val="5C5C5C"/>
              <w:kern w:val="0"/>
              <w:szCs w:val="21"/>
            </w:rPr>
          </w:rPrChange>
        </w:rPr>
        <w:t>d = d1;</w:t>
      </w:r>
    </w:p>
    <w:p w14:paraId="15C4CFB8" w14:textId="77777777" w:rsidR="00924DF7" w:rsidRDefault="00924DF7" w:rsidP="00E94603">
      <w:pPr>
        <w:rPr>
          <w:ins w:id="2815" w:author="Xiaolong Liu" w:date="2022-07-21T02:25:00Z"/>
          <w:rFonts w:ascii="Times New Roman" w:hAnsi="Times New Roman" w:cs="Times New Roman"/>
          <w:color w:val="000000" w:themeColor="text1"/>
          <w:sz w:val="24"/>
          <w:szCs w:val="28"/>
        </w:rPr>
      </w:pPr>
    </w:p>
    <w:p w14:paraId="2D540F65" w14:textId="6EC44342" w:rsidR="00E94603" w:rsidRDefault="00E94603" w:rsidP="00E94603">
      <w:pPr>
        <w:rPr>
          <w:ins w:id="2816" w:author="Xiaolong Liu" w:date="2022-07-21T02:27:00Z"/>
          <w:rFonts w:ascii="Times New Roman" w:hAnsi="Times New Roman" w:cs="Times New Roman"/>
          <w:iCs/>
          <w:sz w:val="24"/>
          <w:szCs w:val="28"/>
        </w:rPr>
      </w:pPr>
      <w:r w:rsidRPr="002B4446">
        <w:rPr>
          <w:rFonts w:ascii="Times New Roman" w:hAnsi="Times New Roman" w:cs="Times New Roman"/>
          <w:color w:val="000000" w:themeColor="text1"/>
          <w:sz w:val="24"/>
          <w:szCs w:val="28"/>
        </w:rPr>
        <w:t xml:space="preserve">The meaning of each parameter is the same as that of </w:t>
      </w:r>
      <w:ins w:id="2817" w:author="Xiaolong Liu" w:date="2022-07-21T02:26:00Z">
        <w:r w:rsidR="00F60F38">
          <w:rPr>
            <w:rFonts w:ascii="Times New Roman" w:hAnsi="Times New Roman" w:cs="Times New Roman"/>
            <w:color w:val="000000" w:themeColor="text1"/>
            <w:sz w:val="24"/>
            <w:szCs w:val="28"/>
          </w:rPr>
          <w:t xml:space="preserve">the </w:t>
        </w:r>
      </w:ins>
      <w:r w:rsidRPr="002B4446">
        <w:rPr>
          <w:rFonts w:ascii="Times New Roman" w:hAnsi="Times New Roman" w:cs="Times New Roman"/>
          <w:color w:val="000000" w:themeColor="text1"/>
          <w:sz w:val="24"/>
          <w:szCs w:val="28"/>
        </w:rPr>
        <w:t>one</w:t>
      </w:r>
      <w:ins w:id="2818" w:author="Xiaolong Liu" w:date="2022-07-21T02:26:00Z">
        <w:r w:rsidR="00362E4E">
          <w:rPr>
            <w:rFonts w:ascii="Times New Roman" w:hAnsi="Times New Roman" w:cs="Times New Roman"/>
            <w:color w:val="000000" w:themeColor="text1"/>
            <w:sz w:val="24"/>
            <w:szCs w:val="28"/>
          </w:rPr>
          <w:t>-</w:t>
        </w:r>
      </w:ins>
      <w:del w:id="2819" w:author="Xiaolong Liu" w:date="2022-07-21T02:25:00Z">
        <w:r w:rsidRPr="002B4446" w:rsidDel="00924DF7">
          <w:rPr>
            <w:rFonts w:ascii="Times New Roman" w:hAnsi="Times New Roman" w:cs="Times New Roman"/>
            <w:color w:val="000000" w:themeColor="text1"/>
            <w:sz w:val="24"/>
            <w:szCs w:val="28"/>
          </w:rPr>
          <w:delText xml:space="preserve"> </w:delText>
        </w:r>
      </w:del>
      <w:r w:rsidRPr="002B4446">
        <w:rPr>
          <w:rFonts w:ascii="Times New Roman" w:hAnsi="Times New Roman" w:cs="Times New Roman"/>
          <w:color w:val="000000" w:themeColor="text1"/>
          <w:sz w:val="24"/>
          <w:szCs w:val="28"/>
        </w:rPr>
        <w:t>band</w:t>
      </w:r>
      <w:ins w:id="2820" w:author="Xiaolong Liu" w:date="2022-07-21T02:26:00Z">
        <w:r w:rsidR="00362E4E">
          <w:rPr>
            <w:rFonts w:ascii="Times New Roman" w:hAnsi="Times New Roman" w:cs="Times New Roman"/>
            <w:color w:val="000000" w:themeColor="text1"/>
            <w:sz w:val="24"/>
            <w:szCs w:val="28"/>
          </w:rPr>
          <w:t xml:space="preserve"> model</w:t>
        </w:r>
      </w:ins>
      <w:r w:rsidRPr="002B4446">
        <w:rPr>
          <w:rFonts w:ascii="Times New Roman" w:hAnsi="Times New Roman" w:cs="Times New Roman"/>
          <w:color w:val="000000" w:themeColor="text1"/>
          <w:sz w:val="24"/>
          <w:szCs w:val="28"/>
        </w:rPr>
        <w:t xml:space="preserve">, and the identity matrix </w:t>
      </w:r>
      <m:oMath>
        <m:r>
          <w:rPr>
            <w:rFonts w:ascii="Cambria Math" w:hAnsi="Cambria Math" w:cs="Times New Roman"/>
            <w:color w:val="000000" w:themeColor="text1"/>
            <w:sz w:val="24"/>
            <w:szCs w:val="28"/>
          </w:rPr>
          <m:t>I</m:t>
        </m:r>
      </m:oMath>
      <w:r w:rsidRPr="002B4446">
        <w:rPr>
          <w:rFonts w:ascii="Times New Roman" w:hAnsi="Times New Roman" w:cs="Times New Roman"/>
          <w:color w:val="000000" w:themeColor="text1"/>
          <w:sz w:val="24"/>
          <w:szCs w:val="28"/>
        </w:rPr>
        <w:t xml:space="preserve"> represents a </w:t>
      </w:r>
      <m:oMath>
        <m:r>
          <w:rPr>
            <w:rFonts w:ascii="Cambria Math" w:hAnsi="Cambria Math" w:cs="Times New Roman"/>
            <w:color w:val="000000" w:themeColor="text1"/>
            <w:sz w:val="24"/>
            <w:szCs w:val="28"/>
          </w:rPr>
          <m:t>4×4</m:t>
        </m:r>
      </m:oMath>
      <w:r w:rsidRPr="002B4446">
        <w:rPr>
          <w:rFonts w:ascii="Times New Roman" w:hAnsi="Times New Roman" w:cs="Times New Roman"/>
          <w:color w:val="000000" w:themeColor="text1"/>
          <w:sz w:val="24"/>
          <w:szCs w:val="28"/>
        </w:rPr>
        <w:t xml:space="preserve"> identity matrix. Since </w:t>
      </w:r>
      <w:ins w:id="2821" w:author="Xiaolong Liu" w:date="2022-07-21T02:27:00Z">
        <w:r w:rsidR="007075B4">
          <w:rPr>
            <w:rFonts w:ascii="Times New Roman" w:hAnsi="Times New Roman" w:cs="Times New Roman"/>
            <w:color w:val="000000" w:themeColor="text1"/>
            <w:sz w:val="24"/>
            <w:szCs w:val="28"/>
          </w:rPr>
          <w:t xml:space="preserve">both </w:t>
        </w:r>
      </w:ins>
      <w:del w:id="2822" w:author="Xiaolong Liu" w:date="2022-07-21T02:27:00Z">
        <w:r w:rsidRPr="002B4446" w:rsidDel="007075B4">
          <w:rPr>
            <w:rFonts w:ascii="Times New Roman" w:hAnsi="Times New Roman" w:cs="Times New Roman"/>
            <w:color w:val="000000" w:themeColor="text1"/>
            <w:sz w:val="24"/>
            <w:szCs w:val="28"/>
          </w:rPr>
          <w:delText xml:space="preserve">the two bands have </w:delText>
        </w:r>
      </w:del>
      <w:proofErr w:type="spellStart"/>
      <w:r w:rsidRPr="002B4446">
        <w:rPr>
          <w:rFonts w:ascii="Times New Roman" w:hAnsi="Times New Roman" w:cs="Times New Roman"/>
          <w:color w:val="000000" w:themeColor="text1"/>
          <w:sz w:val="24"/>
          <w:szCs w:val="28"/>
        </w:rPr>
        <w:t>intraband</w:t>
      </w:r>
      <w:proofErr w:type="spellEnd"/>
      <w:r w:rsidRPr="002B4446">
        <w:rPr>
          <w:rFonts w:ascii="Times New Roman" w:hAnsi="Times New Roman" w:cs="Times New Roman"/>
          <w:color w:val="000000" w:themeColor="text1"/>
          <w:sz w:val="24"/>
          <w:szCs w:val="28"/>
        </w:rPr>
        <w:t xml:space="preserve"> and </w:t>
      </w:r>
      <w:proofErr w:type="spellStart"/>
      <w:r w:rsidRPr="002B4446">
        <w:rPr>
          <w:rFonts w:ascii="Times New Roman" w:hAnsi="Times New Roman" w:cs="Times New Roman"/>
          <w:color w:val="000000" w:themeColor="text1"/>
          <w:sz w:val="24"/>
          <w:szCs w:val="28"/>
        </w:rPr>
        <w:t>interband</w:t>
      </w:r>
      <w:proofErr w:type="spellEnd"/>
      <w:r w:rsidRPr="002B4446">
        <w:rPr>
          <w:rFonts w:ascii="Times New Roman" w:hAnsi="Times New Roman" w:cs="Times New Roman"/>
          <w:color w:val="000000" w:themeColor="text1"/>
          <w:sz w:val="24"/>
          <w:szCs w:val="28"/>
        </w:rPr>
        <w:t xml:space="preserve"> scattering</w:t>
      </w:r>
      <w:ins w:id="2823" w:author="Xiaolong Liu" w:date="2022-07-21T02:27:00Z">
        <w:r w:rsidR="007075B4">
          <w:rPr>
            <w:rFonts w:ascii="Times New Roman" w:hAnsi="Times New Roman" w:cs="Times New Roman"/>
            <w:color w:val="000000" w:themeColor="text1"/>
            <w:sz w:val="24"/>
            <w:szCs w:val="28"/>
          </w:rPr>
          <w:t xml:space="preserve"> are </w:t>
        </w:r>
        <w:proofErr w:type="spellStart"/>
        <w:r w:rsidR="007075B4">
          <w:rPr>
            <w:rFonts w:ascii="Times New Roman" w:hAnsi="Times New Roman" w:cs="Times New Roman"/>
            <w:color w:val="000000" w:themeColor="text1"/>
            <w:sz w:val="24"/>
            <w:szCs w:val="28"/>
          </w:rPr>
          <w:t>invovled</w:t>
        </w:r>
      </w:ins>
      <w:proofErr w:type="spellEnd"/>
      <w:r w:rsidRPr="002B4446">
        <w:rPr>
          <w:rFonts w:ascii="Times New Roman" w:hAnsi="Times New Roman" w:cs="Times New Roman"/>
          <w:color w:val="000000" w:themeColor="text1"/>
          <w:sz w:val="24"/>
          <w:szCs w:val="28"/>
        </w:rPr>
        <w:t>, the scattering potential</w:t>
      </w:r>
      <w:ins w:id="2824" w:author="Xiaolong Liu" w:date="2022-07-21T02:27:00Z">
        <w:r w:rsidR="00207BD0" w:rsidRPr="00207BD0">
          <w:rPr>
            <w:rFonts w:ascii="Cambria Math" w:hAnsi="Cambria Math" w:cs="Times New Roman"/>
            <w:i/>
            <w:iCs/>
            <w:sz w:val="24"/>
            <w:szCs w:val="28"/>
          </w:rPr>
          <w:t xml:space="preserve"> </w:t>
        </w:r>
      </w:ins>
      <m:oMath>
        <m:r>
          <w:ins w:id="2825" w:author="Xiaolong Liu" w:date="2022-07-21T02:27:00Z">
            <w:rPr>
              <w:rFonts w:ascii="Cambria Math" w:hAnsi="Cambria Math" w:cs="Times New Roman"/>
              <w:sz w:val="24"/>
              <w:szCs w:val="28"/>
            </w:rPr>
            <m:t>U</m:t>
          </w:ins>
        </m:r>
      </m:oMath>
      <w:r w:rsidRPr="002B4446">
        <w:rPr>
          <w:rFonts w:ascii="Times New Roman" w:hAnsi="Times New Roman" w:cs="Times New Roman"/>
          <w:color w:val="000000" w:themeColor="text1"/>
          <w:sz w:val="24"/>
          <w:szCs w:val="28"/>
        </w:rPr>
        <w:t xml:space="preserve"> can be set to </w:t>
      </w:r>
      <m:oMath>
        <m:sSub>
          <m:sSubPr>
            <m:ctrlPr>
              <w:rPr>
                <w:rFonts w:ascii="Cambria Math" w:hAnsi="Cambria Math" w:cs="Times New Roman"/>
                <w:i/>
                <w:color w:val="000000" w:themeColor="text1"/>
                <w:sz w:val="24"/>
                <w:szCs w:val="28"/>
              </w:rPr>
            </m:ctrlPr>
          </m:sSubPr>
          <m:e>
            <m:r>
              <w:del w:id="2826" w:author="Xiaolong Liu" w:date="2022-07-21T02:27:00Z">
                <w:rPr>
                  <w:rFonts w:ascii="Cambria Math" w:hAnsi="Cambria Math" w:cs="Times New Roman"/>
                  <w:color w:val="000000" w:themeColor="text1"/>
                  <w:sz w:val="24"/>
                  <w:szCs w:val="28"/>
                </w:rPr>
                <m:t>V</m:t>
              </w:del>
            </m:r>
            <m:r>
              <w:ins w:id="2827" w:author="Xiaolong Liu" w:date="2022-07-21T02:27:00Z">
                <w:rPr>
                  <w:rFonts w:ascii="Cambria Math" w:hAnsi="Cambria Math" w:cs="Times New Roman"/>
                  <w:color w:val="000000" w:themeColor="text1"/>
                  <w:sz w:val="24"/>
                  <w:szCs w:val="28"/>
                </w:rPr>
                <m:t>U</m:t>
              </w:ins>
            </m:r>
          </m:e>
          <m:sub>
            <m:r>
              <w:rPr>
                <w:rFonts w:ascii="Cambria Math" w:hAnsi="Cambria Math" w:cs="Times New Roman"/>
                <w:color w:val="000000" w:themeColor="text1"/>
                <w:sz w:val="24"/>
                <w:szCs w:val="28"/>
              </w:rPr>
              <m:t>intra</m:t>
            </m:r>
          </m:sub>
        </m:sSub>
      </m:oMath>
      <w:r w:rsidRPr="002B4446">
        <w:rPr>
          <w:rFonts w:ascii="Times New Roman" w:hAnsi="Times New Roman" w:cs="Times New Roman"/>
          <w:color w:val="000000" w:themeColor="text1"/>
          <w:sz w:val="24"/>
          <w:szCs w:val="28"/>
        </w:rPr>
        <w:t xml:space="preserve"> and </w:t>
      </w:r>
      <m:oMath>
        <m:sSub>
          <m:sSubPr>
            <m:ctrlPr>
              <w:rPr>
                <w:rFonts w:ascii="Cambria Math" w:hAnsi="Cambria Math" w:cs="Times New Roman"/>
                <w:i/>
                <w:color w:val="000000" w:themeColor="text1"/>
                <w:sz w:val="24"/>
                <w:szCs w:val="28"/>
              </w:rPr>
            </m:ctrlPr>
          </m:sSubPr>
          <m:e>
            <m:r>
              <w:del w:id="2828" w:author="Xiaolong Liu" w:date="2022-07-21T02:27:00Z">
                <w:rPr>
                  <w:rFonts w:ascii="Cambria Math" w:hAnsi="Cambria Math" w:cs="Times New Roman"/>
                  <w:color w:val="000000" w:themeColor="text1"/>
                  <w:sz w:val="24"/>
                  <w:szCs w:val="28"/>
                </w:rPr>
                <m:t>V</m:t>
              </w:del>
            </m:r>
            <m:r>
              <w:ins w:id="2829" w:author="Xiaolong Liu" w:date="2022-07-21T02:27:00Z">
                <w:rPr>
                  <w:rFonts w:ascii="Cambria Math" w:hAnsi="Cambria Math" w:cs="Times New Roman"/>
                  <w:color w:val="000000" w:themeColor="text1"/>
                  <w:sz w:val="24"/>
                  <w:szCs w:val="28"/>
                </w:rPr>
                <m:t>U</m:t>
              </w:ins>
            </m:r>
          </m:e>
          <m:sub>
            <m:r>
              <w:rPr>
                <w:rFonts w:ascii="Cambria Math" w:hAnsi="Cambria Math" w:cs="Times New Roman"/>
                <w:color w:val="000000" w:themeColor="text1"/>
                <w:sz w:val="24"/>
                <w:szCs w:val="28"/>
              </w:rPr>
              <m:t>inter</m:t>
            </m:r>
          </m:sub>
        </m:sSub>
      </m:oMath>
      <w:r w:rsidRPr="002B4446">
        <w:rPr>
          <w:rFonts w:ascii="Times New Roman" w:hAnsi="Times New Roman" w:cs="Times New Roman"/>
          <w:color w:val="000000" w:themeColor="text1"/>
          <w:sz w:val="24"/>
          <w:szCs w:val="28"/>
        </w:rPr>
        <w:t xml:space="preserve"> respectively (</w:t>
      </w:r>
      <w:commentRangeStart w:id="2830"/>
      <w:proofErr w:type="spellStart"/>
      <w:del w:id="2831" w:author="Xiaolong Liu" w:date="2022-07-21T02:28:00Z">
        <w:r w:rsidRPr="002B4446" w:rsidDel="00F16EC6">
          <w:rPr>
            <w:rFonts w:ascii="Times New Roman" w:hAnsi="Times New Roman" w:cs="Times New Roman"/>
            <w:color w:val="000000" w:themeColor="text1"/>
            <w:sz w:val="24"/>
            <w:szCs w:val="28"/>
          </w:rPr>
          <w:delText>V</w:delText>
        </w:r>
      </w:del>
      <w:ins w:id="2832" w:author="Xiaolong Liu" w:date="2022-07-21T02:28:00Z">
        <w:r w:rsidR="00F16EC6">
          <w:rPr>
            <w:rFonts w:ascii="Times New Roman" w:hAnsi="Times New Roman" w:cs="Times New Roman"/>
            <w:color w:val="000000" w:themeColor="text1"/>
            <w:sz w:val="24"/>
            <w:szCs w:val="28"/>
          </w:rPr>
          <w:t>U</w:t>
        </w:r>
      </w:ins>
      <w:r w:rsidRPr="002B4446">
        <w:rPr>
          <w:rFonts w:ascii="Times New Roman" w:hAnsi="Times New Roman" w:cs="Times New Roman"/>
          <w:color w:val="000000" w:themeColor="text1"/>
          <w:sz w:val="24"/>
          <w:szCs w:val="28"/>
        </w:rPr>
        <w:t>_intra</w:t>
      </w:r>
      <w:proofErr w:type="spellEnd"/>
      <w:r w:rsidRPr="002B4446">
        <w:rPr>
          <w:rFonts w:ascii="Times New Roman" w:hAnsi="Times New Roman" w:cs="Times New Roman"/>
          <w:color w:val="000000" w:themeColor="text1"/>
          <w:sz w:val="24"/>
          <w:szCs w:val="28"/>
        </w:rPr>
        <w:t xml:space="preserve"> and </w:t>
      </w:r>
      <w:del w:id="2833" w:author="Xiaolong Liu" w:date="2022-07-21T02:28:00Z">
        <w:r w:rsidRPr="002B4446" w:rsidDel="00F16EC6">
          <w:rPr>
            <w:rFonts w:ascii="Times New Roman" w:hAnsi="Times New Roman" w:cs="Times New Roman"/>
            <w:color w:val="000000" w:themeColor="text1"/>
            <w:sz w:val="24"/>
            <w:szCs w:val="28"/>
          </w:rPr>
          <w:delText>V</w:delText>
        </w:r>
      </w:del>
      <w:proofErr w:type="spellStart"/>
      <w:ins w:id="2834" w:author="Xiaolong Liu" w:date="2022-07-21T02:28:00Z">
        <w:r w:rsidR="00F16EC6">
          <w:rPr>
            <w:rFonts w:ascii="Times New Roman" w:hAnsi="Times New Roman" w:cs="Times New Roman"/>
            <w:color w:val="000000" w:themeColor="text1"/>
            <w:sz w:val="24"/>
            <w:szCs w:val="28"/>
          </w:rPr>
          <w:t>U</w:t>
        </w:r>
      </w:ins>
      <w:r w:rsidRPr="002B4446">
        <w:rPr>
          <w:rFonts w:ascii="Times New Roman" w:hAnsi="Times New Roman" w:cs="Times New Roman"/>
          <w:color w:val="000000" w:themeColor="text1"/>
          <w:sz w:val="24"/>
          <w:szCs w:val="28"/>
        </w:rPr>
        <w:t>_inter</w:t>
      </w:r>
      <w:proofErr w:type="spellEnd"/>
      <w:r w:rsidRPr="002B4446">
        <w:rPr>
          <w:rFonts w:ascii="Times New Roman" w:hAnsi="Times New Roman" w:cs="Times New Roman"/>
          <w:color w:val="000000" w:themeColor="text1"/>
          <w:sz w:val="24"/>
          <w:szCs w:val="28"/>
        </w:rPr>
        <w:t xml:space="preserve"> in the code</w:t>
      </w:r>
      <w:commentRangeEnd w:id="2830"/>
      <w:r w:rsidR="00F16EC6">
        <w:rPr>
          <w:rStyle w:val="aa"/>
        </w:rPr>
        <w:commentReference w:id="2830"/>
      </w:r>
      <w:ins w:id="2835" w:author="Xiaolong Liu" w:date="2022-07-21T02:50:00Z">
        <w:r w:rsidR="00DF5427">
          <w:rPr>
            <w:rFonts w:ascii="Times New Roman" w:hAnsi="Times New Roman" w:cs="Times New Roman"/>
            <w:color w:val="000000" w:themeColor="text1"/>
            <w:sz w:val="24"/>
            <w:szCs w:val="28"/>
          </w:rPr>
          <w:t xml:space="preserve">; </w:t>
        </w:r>
        <w:r w:rsidR="00DF5427" w:rsidRPr="00372AFE">
          <w:rPr>
            <w:rFonts w:ascii="Times New Roman" w:hAnsi="Times New Roman" w:cs="Times New Roman"/>
            <w:sz w:val="24"/>
            <w:szCs w:val="28"/>
            <w:rPrChange w:id="2836" w:author="Xiaolong Liu" w:date="2022-07-21T02:50:00Z">
              <w:rPr>
                <w:rFonts w:ascii="Times New Roman" w:hAnsi="Times New Roman" w:cs="Times New Roman"/>
                <w:color w:val="000000" w:themeColor="text1"/>
                <w:sz w:val="24"/>
                <w:szCs w:val="28"/>
              </w:rPr>
            </w:rPrChange>
          </w:rPr>
          <w:t>unit is eV</w:t>
        </w:r>
      </w:ins>
      <w:r w:rsidRPr="002B4446">
        <w:rPr>
          <w:rFonts w:ascii="Times New Roman" w:hAnsi="Times New Roman" w:cs="Times New Roman"/>
          <w:color w:val="000000" w:themeColor="text1"/>
          <w:sz w:val="24"/>
          <w:szCs w:val="28"/>
        </w:rPr>
        <w:t>).</w:t>
      </w:r>
      <w:r w:rsidRPr="002B4446">
        <w:rPr>
          <w:rFonts w:ascii="Times New Roman" w:hAnsi="Times New Roman" w:cs="Times New Roman"/>
          <w:iCs/>
          <w:sz w:val="24"/>
          <w:szCs w:val="28"/>
        </w:rPr>
        <w:t xml:space="preserve"> </w:t>
      </w:r>
      <w:del w:id="2837" w:author="Xiaolong Liu" w:date="2022-07-21T02:28:00Z">
        <w:r w:rsidRPr="002B4446" w:rsidDel="00C00135">
          <w:rPr>
            <w:rFonts w:ascii="Times New Roman" w:hAnsi="Times New Roman" w:cs="Times New Roman"/>
            <w:iCs/>
            <w:sz w:val="24"/>
            <w:szCs w:val="28"/>
          </w:rPr>
          <w:delText>After the we give</w:delText>
        </w:r>
      </w:del>
      <m:oMath>
        <m:r>
          <w:del w:id="2838" w:author="Xiaolong Liu" w:date="2022-07-21T02:28:00Z">
            <w:rPr>
              <w:rFonts w:ascii="Cambria Math" w:hAnsi="Cambria Math" w:cs="Times New Roman"/>
              <w:sz w:val="24"/>
              <w:szCs w:val="28"/>
            </w:rPr>
            <m:t xml:space="preserve"> </m:t>
          </w:del>
        </m:r>
        <m:sSub>
          <m:sSubPr>
            <m:ctrlPr>
              <w:del w:id="2839" w:author="Xiaolong Liu" w:date="2022-07-21T02:28:00Z">
                <w:rPr>
                  <w:rFonts w:ascii="Cambria Math" w:hAnsi="Cambria Math" w:cs="Times New Roman"/>
                  <w:i/>
                  <w:iCs/>
                  <w:sz w:val="24"/>
                  <w:szCs w:val="28"/>
                </w:rPr>
              </w:del>
            </m:ctrlPr>
          </m:sSubPr>
          <m:e>
            <m:r>
              <w:del w:id="2840" w:author="Xiaolong Liu" w:date="2022-07-21T02:28:00Z">
                <w:rPr>
                  <w:rFonts w:ascii="Cambria Math" w:hAnsi="Cambria Math" w:cs="Times New Roman"/>
                  <w:sz w:val="24"/>
                  <w:szCs w:val="28"/>
                </w:rPr>
                <m:t>V</m:t>
              </w:del>
            </m:r>
          </m:e>
          <m:sub>
            <m:r>
              <w:del w:id="2841" w:author="Xiaolong Liu" w:date="2022-07-21T02:28:00Z">
                <w:rPr>
                  <w:rFonts w:ascii="Cambria Math" w:hAnsi="Cambria Math" w:cs="Times New Roman"/>
                  <w:sz w:val="24"/>
                  <w:szCs w:val="28"/>
                </w:rPr>
                <m:t>intra</m:t>
              </w:del>
            </m:r>
          </m:sub>
        </m:sSub>
      </m:oMath>
      <w:del w:id="2842" w:author="Xiaolong Liu" w:date="2022-07-21T02:28:00Z">
        <w:r w:rsidRPr="002B4446" w:rsidDel="00C00135">
          <w:rPr>
            <w:rFonts w:ascii="Times New Roman" w:hAnsi="Times New Roman" w:cs="Times New Roman"/>
            <w:iCs/>
            <w:sz w:val="24"/>
            <w:szCs w:val="28"/>
          </w:rPr>
          <w:delText xml:space="preserve"> and </w:delText>
        </w:r>
      </w:del>
      <m:oMath>
        <m:sSub>
          <m:sSubPr>
            <m:ctrlPr>
              <w:del w:id="2843" w:author="Xiaolong Liu" w:date="2022-07-21T02:28:00Z">
                <w:rPr>
                  <w:rFonts w:ascii="Cambria Math" w:hAnsi="Cambria Math" w:cs="Times New Roman"/>
                  <w:i/>
                  <w:iCs/>
                  <w:sz w:val="24"/>
                  <w:szCs w:val="28"/>
                </w:rPr>
              </w:del>
            </m:ctrlPr>
          </m:sSubPr>
          <m:e>
            <m:r>
              <w:del w:id="2844" w:author="Xiaolong Liu" w:date="2022-07-21T02:28:00Z">
                <w:rPr>
                  <w:rFonts w:ascii="Cambria Math" w:hAnsi="Cambria Math" w:cs="Times New Roman"/>
                  <w:sz w:val="24"/>
                  <w:szCs w:val="28"/>
                </w:rPr>
                <m:t>V</m:t>
              </w:del>
            </m:r>
          </m:e>
          <m:sub>
            <m:r>
              <w:del w:id="2845" w:author="Xiaolong Liu" w:date="2022-07-21T02:28:00Z">
                <w:rPr>
                  <w:rFonts w:ascii="Cambria Math" w:hAnsi="Cambria Math" w:cs="Times New Roman"/>
                  <w:sz w:val="24"/>
                  <w:szCs w:val="28"/>
                </w:rPr>
                <m:t>inter</m:t>
              </w:del>
            </m:r>
          </m:sub>
        </m:sSub>
      </m:oMath>
      <w:del w:id="2846" w:author="Xiaolong Liu" w:date="2022-07-21T02:28:00Z">
        <w:r w:rsidRPr="002B4446" w:rsidDel="00C00135">
          <w:rPr>
            <w:rFonts w:ascii="Times New Roman" w:hAnsi="Times New Roman" w:cs="Times New Roman"/>
            <w:iCs/>
            <w:sz w:val="24"/>
            <w:szCs w:val="28"/>
          </w:rPr>
          <w:delText>, we can calculate the scattering potential matrix</w:delText>
        </w:r>
      </w:del>
    </w:p>
    <w:p w14:paraId="1FA09997" w14:textId="6F30EB5A" w:rsidR="007075B4" w:rsidRDefault="007075B4" w:rsidP="00E94603">
      <w:pPr>
        <w:rPr>
          <w:ins w:id="2847" w:author="Xiaolong Liu" w:date="2022-07-21T02:27:00Z"/>
          <w:rFonts w:ascii="Times New Roman" w:hAnsi="Times New Roman" w:cs="Times New Roman"/>
          <w:iCs/>
          <w:sz w:val="24"/>
          <w:szCs w:val="28"/>
        </w:rPr>
      </w:pPr>
    </w:p>
    <w:p w14:paraId="6AD3BE21" w14:textId="77777777" w:rsidR="007075B4" w:rsidRPr="00040BD5" w:rsidRDefault="007075B4" w:rsidP="007075B4">
      <w:pPr>
        <w:rPr>
          <w:ins w:id="2848" w:author="Xiaolong Liu" w:date="2022-07-21T02:27:00Z"/>
          <w:rFonts w:ascii="Times New Roman" w:hAnsi="Times New Roman" w:cs="Times New Roman"/>
          <w:iCs/>
          <w:sz w:val="24"/>
          <w:szCs w:val="28"/>
        </w:rPr>
      </w:pPr>
      <m:oMathPara>
        <m:oMath>
          <m:r>
            <w:ins w:id="2849" w:author="Xiaolong Liu" w:date="2022-07-21T02:27:00Z">
              <w:rPr>
                <w:rFonts w:ascii="Cambria Math" w:hAnsi="Cambria Math" w:cs="Times New Roman"/>
                <w:sz w:val="24"/>
                <w:szCs w:val="28"/>
              </w:rPr>
              <m:t xml:space="preserve">U= </m:t>
            </w:ins>
          </m:r>
          <m:d>
            <m:dPr>
              <m:ctrlPr>
                <w:ins w:id="2850" w:author="Xiaolong Liu" w:date="2022-07-21T02:27:00Z">
                  <w:rPr>
                    <w:rFonts w:ascii="Cambria Math" w:hAnsi="Cambria Math" w:cs="Times New Roman"/>
                    <w:i/>
                    <w:iCs/>
                    <w:sz w:val="24"/>
                    <w:szCs w:val="28"/>
                  </w:rPr>
                </w:ins>
              </m:ctrlPr>
            </m:dPr>
            <m:e>
              <m:m>
                <m:mPr>
                  <m:mcs>
                    <m:mc>
                      <m:mcPr>
                        <m:count m:val="4"/>
                        <m:mcJc m:val="center"/>
                      </m:mcPr>
                    </m:mc>
                  </m:mcs>
                  <m:ctrlPr>
                    <w:ins w:id="2851" w:author="Xiaolong Liu" w:date="2022-07-21T02:27:00Z">
                      <w:rPr>
                        <w:rFonts w:ascii="Cambria Math" w:hAnsi="Cambria Math" w:cs="Times New Roman"/>
                        <w:i/>
                        <w:iCs/>
                        <w:sz w:val="24"/>
                        <w:szCs w:val="28"/>
                      </w:rPr>
                    </w:ins>
                  </m:ctrlPr>
                </m:mPr>
                <m:mr>
                  <m:e>
                    <m:sSub>
                      <m:sSubPr>
                        <m:ctrlPr>
                          <w:ins w:id="2852" w:author="Xiaolong Liu" w:date="2022-07-21T02:27:00Z">
                            <w:rPr>
                              <w:rFonts w:ascii="Cambria Math" w:hAnsi="Cambria Math" w:cs="Times New Roman"/>
                              <w:i/>
                              <w:iCs/>
                              <w:sz w:val="24"/>
                              <w:szCs w:val="28"/>
                            </w:rPr>
                          </w:ins>
                        </m:ctrlPr>
                      </m:sSubPr>
                      <m:e>
                        <m:r>
                          <w:ins w:id="2853" w:author="Xiaolong Liu" w:date="2022-07-21T02:27:00Z">
                            <w:rPr>
                              <w:rFonts w:ascii="Cambria Math" w:hAnsi="Cambria Math" w:cs="Times New Roman"/>
                              <w:sz w:val="24"/>
                              <w:szCs w:val="28"/>
                            </w:rPr>
                            <m:t>U</m:t>
                          </w:ins>
                        </m:r>
                      </m:e>
                      <m:sub>
                        <m:r>
                          <w:ins w:id="2854" w:author="Xiaolong Liu" w:date="2022-07-21T02:27:00Z">
                            <w:rPr>
                              <w:rFonts w:ascii="Cambria Math" w:hAnsi="Cambria Math" w:cs="Times New Roman"/>
                              <w:sz w:val="24"/>
                              <w:szCs w:val="28"/>
                            </w:rPr>
                            <m:t>intra</m:t>
                          </w:ins>
                        </m:r>
                      </m:sub>
                    </m:sSub>
                    <m:ctrlPr>
                      <w:ins w:id="2855" w:author="Xiaolong Liu" w:date="2022-07-21T02:27:00Z">
                        <w:rPr>
                          <w:rFonts w:ascii="Cambria Math" w:eastAsia="Cambria Math" w:hAnsi="Cambria Math" w:cs="Times New Roman"/>
                          <w:i/>
                          <w:iCs/>
                          <w:sz w:val="24"/>
                          <w:szCs w:val="28"/>
                        </w:rPr>
                      </w:ins>
                    </m:ctrlPr>
                  </m:e>
                  <m:e>
                    <m:r>
                      <w:ins w:id="2856" w:author="Xiaolong Liu" w:date="2022-07-21T02:27:00Z">
                        <w:rPr>
                          <w:rFonts w:ascii="Cambria Math" w:eastAsia="Cambria Math" w:hAnsi="Cambria Math" w:cs="Times New Roman"/>
                          <w:sz w:val="24"/>
                          <w:szCs w:val="28"/>
                        </w:rPr>
                        <m:t>0</m:t>
                      </w:ins>
                    </m:r>
                    <m:ctrlPr>
                      <w:ins w:id="2857" w:author="Xiaolong Liu" w:date="2022-07-21T02:27:00Z">
                        <w:rPr>
                          <w:rFonts w:ascii="Cambria Math" w:eastAsia="Cambria Math" w:hAnsi="Cambria Math" w:cs="Times New Roman"/>
                          <w:i/>
                          <w:iCs/>
                          <w:sz w:val="24"/>
                          <w:szCs w:val="28"/>
                        </w:rPr>
                      </w:ins>
                    </m:ctrlPr>
                  </m:e>
                  <m:e>
                    <m:sSub>
                      <m:sSubPr>
                        <m:ctrlPr>
                          <w:ins w:id="2858" w:author="Xiaolong Liu" w:date="2022-07-21T02:27:00Z">
                            <w:rPr>
                              <w:rFonts w:ascii="Cambria Math" w:hAnsi="Cambria Math" w:cs="Times New Roman"/>
                              <w:i/>
                              <w:iCs/>
                              <w:sz w:val="24"/>
                              <w:szCs w:val="28"/>
                            </w:rPr>
                          </w:ins>
                        </m:ctrlPr>
                      </m:sSubPr>
                      <m:e>
                        <m:r>
                          <w:ins w:id="2859" w:author="Xiaolong Liu" w:date="2022-07-21T02:27:00Z">
                            <w:rPr>
                              <w:rFonts w:ascii="Cambria Math" w:hAnsi="Cambria Math" w:cs="Times New Roman"/>
                              <w:sz w:val="24"/>
                              <w:szCs w:val="28"/>
                            </w:rPr>
                            <m:t>U</m:t>
                          </w:ins>
                        </m:r>
                      </m:e>
                      <m:sub>
                        <m:r>
                          <w:ins w:id="2860" w:author="Xiaolong Liu" w:date="2022-07-21T02:27:00Z">
                            <w:rPr>
                              <w:rFonts w:ascii="Cambria Math" w:hAnsi="Cambria Math" w:cs="Times New Roman"/>
                              <w:sz w:val="24"/>
                              <w:szCs w:val="28"/>
                            </w:rPr>
                            <m:t>inter</m:t>
                          </w:ins>
                        </m:r>
                      </m:sub>
                    </m:sSub>
                    <m:ctrlPr>
                      <w:ins w:id="2861" w:author="Xiaolong Liu" w:date="2022-07-21T02:27:00Z">
                        <w:rPr>
                          <w:rFonts w:ascii="Cambria Math" w:eastAsia="Cambria Math" w:hAnsi="Cambria Math" w:cs="Times New Roman"/>
                          <w:i/>
                          <w:iCs/>
                          <w:sz w:val="24"/>
                          <w:szCs w:val="28"/>
                        </w:rPr>
                      </w:ins>
                    </m:ctrlPr>
                  </m:e>
                  <m:e>
                    <m:r>
                      <w:ins w:id="2862" w:author="Xiaolong Liu" w:date="2022-07-21T02:27:00Z">
                        <w:rPr>
                          <w:rFonts w:ascii="Cambria Math" w:eastAsia="Cambria Math" w:hAnsi="Cambria Math" w:cs="Times New Roman"/>
                          <w:sz w:val="24"/>
                          <w:szCs w:val="28"/>
                        </w:rPr>
                        <m:t>0</m:t>
                      </w:ins>
                    </m:r>
                    <m:ctrlPr>
                      <w:ins w:id="2863" w:author="Xiaolong Liu" w:date="2022-07-21T02:27:00Z">
                        <w:rPr>
                          <w:rFonts w:ascii="Cambria Math" w:eastAsia="Cambria Math" w:hAnsi="Cambria Math" w:cs="Times New Roman"/>
                          <w:i/>
                          <w:iCs/>
                          <w:sz w:val="24"/>
                          <w:szCs w:val="28"/>
                        </w:rPr>
                      </w:ins>
                    </m:ctrlPr>
                  </m:e>
                </m:mr>
                <m:mr>
                  <m:e>
                    <m:r>
                      <w:ins w:id="2864" w:author="Xiaolong Liu" w:date="2022-07-21T02:27:00Z">
                        <w:rPr>
                          <w:rFonts w:ascii="Cambria Math" w:eastAsia="Cambria Math" w:hAnsi="Cambria Math" w:cs="Times New Roman"/>
                          <w:sz w:val="24"/>
                          <w:szCs w:val="28"/>
                        </w:rPr>
                        <m:t>0</m:t>
                      </w:ins>
                    </m:r>
                  </m:e>
                  <m:e>
                    <m:r>
                      <w:ins w:id="2865" w:author="Xiaolong Liu" w:date="2022-07-21T02:27:00Z">
                        <w:rPr>
                          <w:rFonts w:ascii="Cambria Math" w:hAnsi="Cambria Math" w:cs="Times New Roman"/>
                          <w:sz w:val="24"/>
                          <w:szCs w:val="28"/>
                        </w:rPr>
                        <m:t>-</m:t>
                      </w:ins>
                    </m:r>
                    <m:sSub>
                      <m:sSubPr>
                        <m:ctrlPr>
                          <w:ins w:id="2866" w:author="Xiaolong Liu" w:date="2022-07-21T02:27:00Z">
                            <w:rPr>
                              <w:rFonts w:ascii="Cambria Math" w:hAnsi="Cambria Math" w:cs="Times New Roman"/>
                              <w:i/>
                              <w:iCs/>
                              <w:sz w:val="24"/>
                              <w:szCs w:val="28"/>
                            </w:rPr>
                          </w:ins>
                        </m:ctrlPr>
                      </m:sSubPr>
                      <m:e>
                        <m:r>
                          <w:ins w:id="2867" w:author="Xiaolong Liu" w:date="2022-07-21T02:27:00Z">
                            <w:rPr>
                              <w:rFonts w:ascii="Cambria Math" w:hAnsi="Cambria Math" w:cs="Times New Roman"/>
                              <w:sz w:val="24"/>
                              <w:szCs w:val="28"/>
                            </w:rPr>
                            <m:t>U</m:t>
                          </w:ins>
                        </m:r>
                      </m:e>
                      <m:sub>
                        <m:r>
                          <w:ins w:id="2868" w:author="Xiaolong Liu" w:date="2022-07-21T02:27:00Z">
                            <w:rPr>
                              <w:rFonts w:ascii="Cambria Math" w:hAnsi="Cambria Math" w:cs="Times New Roman"/>
                              <w:sz w:val="24"/>
                              <w:szCs w:val="28"/>
                            </w:rPr>
                            <m:t>intra</m:t>
                          </w:ins>
                        </m:r>
                      </m:sub>
                    </m:sSub>
                  </m:e>
                  <m:e>
                    <m:r>
                      <w:ins w:id="2869" w:author="Xiaolong Liu" w:date="2022-07-21T02:27:00Z">
                        <w:rPr>
                          <w:rFonts w:ascii="Cambria Math" w:hAnsi="Cambria Math" w:cs="Times New Roman"/>
                          <w:sz w:val="24"/>
                          <w:szCs w:val="28"/>
                        </w:rPr>
                        <m:t>0</m:t>
                      </w:ins>
                    </m:r>
                    <m:ctrlPr>
                      <w:ins w:id="2870" w:author="Xiaolong Liu" w:date="2022-07-21T02:27:00Z">
                        <w:rPr>
                          <w:rFonts w:ascii="Cambria Math" w:eastAsia="Cambria Math" w:hAnsi="Cambria Math" w:cs="Times New Roman"/>
                          <w:i/>
                          <w:iCs/>
                          <w:sz w:val="24"/>
                          <w:szCs w:val="28"/>
                        </w:rPr>
                      </w:ins>
                    </m:ctrlPr>
                  </m:e>
                  <m:e>
                    <m:r>
                      <w:ins w:id="2871" w:author="Xiaolong Liu" w:date="2022-07-21T02:27:00Z">
                        <w:rPr>
                          <w:rFonts w:ascii="Cambria Math" w:eastAsia="Cambria Math" w:hAnsi="Cambria Math" w:cs="Times New Roman"/>
                          <w:sz w:val="24"/>
                          <w:szCs w:val="28"/>
                        </w:rPr>
                        <m:t>-</m:t>
                      </w:ins>
                    </m:r>
                    <m:sSub>
                      <m:sSubPr>
                        <m:ctrlPr>
                          <w:ins w:id="2872" w:author="Xiaolong Liu" w:date="2022-07-21T02:27:00Z">
                            <w:rPr>
                              <w:rFonts w:ascii="Cambria Math" w:hAnsi="Cambria Math" w:cs="Times New Roman"/>
                              <w:i/>
                              <w:iCs/>
                              <w:sz w:val="24"/>
                              <w:szCs w:val="28"/>
                            </w:rPr>
                          </w:ins>
                        </m:ctrlPr>
                      </m:sSubPr>
                      <m:e>
                        <m:r>
                          <w:ins w:id="2873" w:author="Xiaolong Liu" w:date="2022-07-21T02:27:00Z">
                            <w:rPr>
                              <w:rFonts w:ascii="Cambria Math" w:hAnsi="Cambria Math" w:cs="Times New Roman"/>
                              <w:sz w:val="24"/>
                              <w:szCs w:val="28"/>
                            </w:rPr>
                            <m:t>U</m:t>
                          </w:ins>
                        </m:r>
                      </m:e>
                      <m:sub>
                        <m:r>
                          <w:ins w:id="2874" w:author="Xiaolong Liu" w:date="2022-07-21T02:27:00Z">
                            <w:rPr>
                              <w:rFonts w:ascii="Cambria Math" w:hAnsi="Cambria Math" w:cs="Times New Roman"/>
                              <w:sz w:val="24"/>
                              <w:szCs w:val="28"/>
                            </w:rPr>
                            <m:t>inter</m:t>
                          </w:ins>
                        </m:r>
                      </m:sub>
                    </m:sSub>
                  </m:e>
                </m:mr>
                <m:mr>
                  <m:e>
                    <m:sSub>
                      <m:sSubPr>
                        <m:ctrlPr>
                          <w:ins w:id="2875" w:author="Xiaolong Liu" w:date="2022-07-21T02:27:00Z">
                            <w:rPr>
                              <w:rFonts w:ascii="Cambria Math" w:hAnsi="Cambria Math" w:cs="Times New Roman"/>
                              <w:i/>
                              <w:iCs/>
                              <w:sz w:val="24"/>
                              <w:szCs w:val="28"/>
                            </w:rPr>
                          </w:ins>
                        </m:ctrlPr>
                      </m:sSubPr>
                      <m:e>
                        <m:r>
                          <w:ins w:id="2876" w:author="Xiaolong Liu" w:date="2022-07-21T02:27:00Z">
                            <w:rPr>
                              <w:rFonts w:ascii="Cambria Math" w:hAnsi="Cambria Math" w:cs="Times New Roman"/>
                              <w:sz w:val="24"/>
                              <w:szCs w:val="28"/>
                            </w:rPr>
                            <m:t>U</m:t>
                          </w:ins>
                        </m:r>
                      </m:e>
                      <m:sub>
                        <m:r>
                          <w:ins w:id="2877" w:author="Xiaolong Liu" w:date="2022-07-21T02:27:00Z">
                            <w:rPr>
                              <w:rFonts w:ascii="Cambria Math" w:hAnsi="Cambria Math" w:cs="Times New Roman"/>
                              <w:sz w:val="24"/>
                              <w:szCs w:val="28"/>
                            </w:rPr>
                            <m:t>inter</m:t>
                          </w:ins>
                        </m:r>
                      </m:sub>
                    </m:sSub>
                  </m:e>
                  <m:e>
                    <m:r>
                      <w:ins w:id="2878" w:author="Xiaolong Liu" w:date="2022-07-21T02:27:00Z">
                        <w:rPr>
                          <w:rFonts w:ascii="Cambria Math" w:hAnsi="Cambria Math" w:cs="Times New Roman"/>
                          <w:sz w:val="24"/>
                          <w:szCs w:val="28"/>
                        </w:rPr>
                        <m:t>0</m:t>
                      </w:ins>
                    </m:r>
                  </m:e>
                  <m:e>
                    <m:sSub>
                      <m:sSubPr>
                        <m:ctrlPr>
                          <w:ins w:id="2879" w:author="Xiaolong Liu" w:date="2022-07-21T02:27:00Z">
                            <w:rPr>
                              <w:rFonts w:ascii="Cambria Math" w:hAnsi="Cambria Math" w:cs="Times New Roman"/>
                              <w:i/>
                              <w:iCs/>
                              <w:sz w:val="24"/>
                              <w:szCs w:val="28"/>
                            </w:rPr>
                          </w:ins>
                        </m:ctrlPr>
                      </m:sSubPr>
                      <m:e>
                        <m:r>
                          <w:ins w:id="2880" w:author="Xiaolong Liu" w:date="2022-07-21T02:27:00Z">
                            <w:rPr>
                              <w:rFonts w:ascii="Cambria Math" w:hAnsi="Cambria Math" w:cs="Times New Roman"/>
                              <w:sz w:val="24"/>
                              <w:szCs w:val="28"/>
                            </w:rPr>
                            <m:t>U</m:t>
                          </w:ins>
                        </m:r>
                      </m:e>
                      <m:sub>
                        <m:r>
                          <w:ins w:id="2881" w:author="Xiaolong Liu" w:date="2022-07-21T02:27:00Z">
                            <w:rPr>
                              <w:rFonts w:ascii="Cambria Math" w:hAnsi="Cambria Math" w:cs="Times New Roman"/>
                              <w:sz w:val="24"/>
                              <w:szCs w:val="28"/>
                            </w:rPr>
                            <m:t>intra</m:t>
                          </w:ins>
                        </m:r>
                      </m:sub>
                    </m:sSub>
                    <m:ctrlPr>
                      <w:ins w:id="2882" w:author="Xiaolong Liu" w:date="2022-07-21T02:27:00Z">
                        <w:rPr>
                          <w:rFonts w:ascii="Cambria Math" w:eastAsia="Cambria Math" w:hAnsi="Cambria Math" w:cs="Times New Roman"/>
                          <w:i/>
                          <w:iCs/>
                          <w:sz w:val="24"/>
                          <w:szCs w:val="28"/>
                        </w:rPr>
                      </w:ins>
                    </m:ctrlPr>
                  </m:e>
                  <m:e>
                    <m:r>
                      <w:ins w:id="2883" w:author="Xiaolong Liu" w:date="2022-07-21T02:27:00Z">
                        <w:rPr>
                          <w:rFonts w:ascii="Cambria Math" w:eastAsia="Cambria Math" w:hAnsi="Cambria Math" w:cs="Times New Roman"/>
                          <w:sz w:val="24"/>
                          <w:szCs w:val="28"/>
                        </w:rPr>
                        <m:t>0</m:t>
                      </w:ins>
                    </m:r>
                  </m:e>
                </m:mr>
                <m:mr>
                  <m:e>
                    <m:r>
                      <w:ins w:id="2884" w:author="Xiaolong Liu" w:date="2022-07-21T02:27:00Z">
                        <w:rPr>
                          <w:rFonts w:ascii="Cambria Math" w:hAnsi="Cambria Math" w:cs="Times New Roman"/>
                          <w:sz w:val="24"/>
                          <w:szCs w:val="28"/>
                        </w:rPr>
                        <m:t>0</m:t>
                      </w:ins>
                    </m:r>
                  </m:e>
                  <m:e>
                    <m:r>
                      <w:ins w:id="2885" w:author="Xiaolong Liu" w:date="2022-07-21T02:27:00Z">
                        <w:rPr>
                          <w:rFonts w:ascii="Cambria Math" w:hAnsi="Cambria Math" w:cs="Times New Roman"/>
                          <w:sz w:val="24"/>
                          <w:szCs w:val="28"/>
                        </w:rPr>
                        <m:t>-</m:t>
                      </w:ins>
                    </m:r>
                    <m:sSub>
                      <m:sSubPr>
                        <m:ctrlPr>
                          <w:ins w:id="2886" w:author="Xiaolong Liu" w:date="2022-07-21T02:27:00Z">
                            <w:rPr>
                              <w:rFonts w:ascii="Cambria Math" w:hAnsi="Cambria Math" w:cs="Times New Roman"/>
                              <w:i/>
                              <w:iCs/>
                              <w:sz w:val="24"/>
                              <w:szCs w:val="28"/>
                            </w:rPr>
                          </w:ins>
                        </m:ctrlPr>
                      </m:sSubPr>
                      <m:e>
                        <m:r>
                          <w:ins w:id="2887" w:author="Xiaolong Liu" w:date="2022-07-21T02:27:00Z">
                            <w:rPr>
                              <w:rFonts w:ascii="Cambria Math" w:hAnsi="Cambria Math" w:cs="Times New Roman"/>
                              <w:sz w:val="24"/>
                              <w:szCs w:val="28"/>
                            </w:rPr>
                            <m:t>U</m:t>
                          </w:ins>
                        </m:r>
                      </m:e>
                      <m:sub>
                        <m:r>
                          <w:ins w:id="2888" w:author="Xiaolong Liu" w:date="2022-07-21T02:27:00Z">
                            <w:rPr>
                              <w:rFonts w:ascii="Cambria Math" w:hAnsi="Cambria Math" w:cs="Times New Roman"/>
                              <w:sz w:val="24"/>
                              <w:szCs w:val="28"/>
                            </w:rPr>
                            <m:t>inter</m:t>
                          </w:ins>
                        </m:r>
                      </m:sub>
                    </m:sSub>
                  </m:e>
                  <m:e>
                    <m:r>
                      <w:ins w:id="2889" w:author="Xiaolong Liu" w:date="2022-07-21T02:27:00Z">
                        <w:rPr>
                          <w:rFonts w:ascii="Cambria Math" w:hAnsi="Cambria Math" w:cs="Times New Roman"/>
                          <w:sz w:val="24"/>
                          <w:szCs w:val="28"/>
                        </w:rPr>
                        <m:t>0</m:t>
                      </w:ins>
                    </m:r>
                    <m:ctrlPr>
                      <w:ins w:id="2890" w:author="Xiaolong Liu" w:date="2022-07-21T02:27:00Z">
                        <w:rPr>
                          <w:rFonts w:ascii="Cambria Math" w:eastAsia="Cambria Math" w:hAnsi="Cambria Math" w:cs="Times New Roman"/>
                          <w:i/>
                          <w:iCs/>
                          <w:sz w:val="24"/>
                          <w:szCs w:val="28"/>
                        </w:rPr>
                      </w:ins>
                    </m:ctrlPr>
                  </m:e>
                  <m:e>
                    <m:sSub>
                      <m:sSubPr>
                        <m:ctrlPr>
                          <w:ins w:id="2891" w:author="Xiaolong Liu" w:date="2022-07-21T02:27:00Z">
                            <w:rPr>
                              <w:rFonts w:ascii="Cambria Math" w:hAnsi="Cambria Math" w:cs="Times New Roman"/>
                              <w:i/>
                              <w:iCs/>
                              <w:sz w:val="24"/>
                              <w:szCs w:val="28"/>
                            </w:rPr>
                          </w:ins>
                        </m:ctrlPr>
                      </m:sSubPr>
                      <m:e>
                        <m:r>
                          <w:ins w:id="2892" w:author="Xiaolong Liu" w:date="2022-07-21T02:27:00Z">
                            <w:rPr>
                              <w:rFonts w:ascii="Cambria Math" w:hAnsi="Cambria Math" w:cs="Times New Roman"/>
                              <w:sz w:val="24"/>
                              <w:szCs w:val="28"/>
                            </w:rPr>
                            <m:t>-U</m:t>
                          </w:ins>
                        </m:r>
                      </m:e>
                      <m:sub>
                        <m:r>
                          <w:ins w:id="2893" w:author="Xiaolong Liu" w:date="2022-07-21T02:27:00Z">
                            <w:rPr>
                              <w:rFonts w:ascii="Cambria Math" w:hAnsi="Cambria Math" w:cs="Times New Roman"/>
                              <w:sz w:val="24"/>
                              <w:szCs w:val="28"/>
                            </w:rPr>
                            <m:t>intra</m:t>
                          </w:ins>
                        </m:r>
                      </m:sub>
                    </m:sSub>
                  </m:e>
                </m:mr>
              </m:m>
            </m:e>
          </m:d>
        </m:oMath>
      </m:oMathPara>
    </w:p>
    <w:p w14:paraId="5831D858" w14:textId="68DDF75D" w:rsidR="007075B4" w:rsidRPr="00A75231" w:rsidRDefault="007075B4" w:rsidP="007075B4">
      <w:pPr>
        <w:rPr>
          <w:ins w:id="2894" w:author="Xiaolong Liu" w:date="2022-07-21T02:29:00Z"/>
          <w:rFonts w:ascii="Times New Roman" w:hAnsi="Times New Roman" w:cs="Times New Roman"/>
          <w:iCs/>
          <w:sz w:val="24"/>
          <w:szCs w:val="28"/>
        </w:rPr>
      </w:pPr>
      <m:oMathPara>
        <m:oMath>
          <m:r>
            <w:ins w:id="2895" w:author="Xiaolong Liu" w:date="2022-07-21T02:27:00Z">
              <w:rPr>
                <w:rFonts w:ascii="Cambria Math" w:hAnsi="Cambria Math" w:cs="Times New Roman"/>
                <w:sz w:val="24"/>
                <w:szCs w:val="28"/>
              </w:rPr>
              <m:t>=</m:t>
            </w:ins>
          </m:r>
          <m:d>
            <m:dPr>
              <m:ctrlPr>
                <w:ins w:id="2896" w:author="Xiaolong Liu" w:date="2022-07-21T02:27:00Z">
                  <w:rPr>
                    <w:rFonts w:ascii="Cambria Math" w:hAnsi="Cambria Math" w:cs="Times New Roman"/>
                    <w:i/>
                    <w:iCs/>
                    <w:sz w:val="24"/>
                    <w:szCs w:val="28"/>
                  </w:rPr>
                </w:ins>
              </m:ctrlPr>
            </m:dPr>
            <m:e>
              <m:r>
                <w:ins w:id="2897" w:author="Xiaolong Liu" w:date="2022-07-21T02:27:00Z">
                  <w:rPr>
                    <w:rFonts w:ascii="Cambria Math" w:hAnsi="Cambria Math" w:cs="Times New Roman"/>
                    <w:sz w:val="24"/>
                    <w:szCs w:val="28"/>
                  </w:rPr>
                  <m:t xml:space="preserve"> </m:t>
                </w:ins>
              </m:r>
              <m:sSub>
                <m:sSubPr>
                  <m:ctrlPr>
                    <w:ins w:id="2898" w:author="Xiaolong Liu" w:date="2022-07-21T02:27:00Z">
                      <w:rPr>
                        <w:rFonts w:ascii="Cambria Math" w:hAnsi="Cambria Math" w:cs="Times New Roman"/>
                        <w:i/>
                        <w:iCs/>
                        <w:sz w:val="24"/>
                        <w:szCs w:val="28"/>
                      </w:rPr>
                    </w:ins>
                  </m:ctrlPr>
                </m:sSubPr>
                <m:e>
                  <m:r>
                    <w:ins w:id="2899" w:author="Xiaolong Liu" w:date="2022-07-21T02:27:00Z">
                      <w:rPr>
                        <w:rFonts w:ascii="Cambria Math" w:hAnsi="Cambria Math" w:cs="Times New Roman"/>
                        <w:sz w:val="24"/>
                        <w:szCs w:val="28"/>
                      </w:rPr>
                      <m:t>U</m:t>
                    </w:ins>
                  </m:r>
                </m:e>
                <m:sub>
                  <m:r>
                    <w:ins w:id="2900" w:author="Xiaolong Liu" w:date="2022-07-21T02:27:00Z">
                      <w:rPr>
                        <w:rFonts w:ascii="Cambria Math" w:hAnsi="Cambria Math" w:cs="Times New Roman"/>
                        <w:sz w:val="24"/>
                        <w:szCs w:val="28"/>
                      </w:rPr>
                      <m:t>intra</m:t>
                    </w:ins>
                  </m:r>
                </m:sub>
              </m:sSub>
              <m:r>
                <w:ins w:id="2901" w:author="Xiaolong Liu" w:date="2022-07-21T02:27:00Z">
                  <w:rPr>
                    <w:rFonts w:ascii="Cambria Math" w:hAnsi="Cambria Math" w:cs="Times New Roman"/>
                    <w:sz w:val="24"/>
                    <w:szCs w:val="28"/>
                  </w:rPr>
                  <m:t xml:space="preserve">I + </m:t>
                </w:ins>
              </m:r>
              <m:sSub>
                <m:sSubPr>
                  <m:ctrlPr>
                    <w:ins w:id="2902" w:author="Xiaolong Liu" w:date="2022-07-21T02:27:00Z">
                      <w:rPr>
                        <w:rFonts w:ascii="Cambria Math" w:hAnsi="Cambria Math" w:cs="Times New Roman"/>
                        <w:i/>
                        <w:iCs/>
                        <w:sz w:val="24"/>
                        <w:szCs w:val="28"/>
                      </w:rPr>
                    </w:ins>
                  </m:ctrlPr>
                </m:sSubPr>
                <m:e>
                  <m:r>
                    <w:ins w:id="2903" w:author="Xiaolong Liu" w:date="2022-07-21T02:27:00Z">
                      <w:rPr>
                        <w:rFonts w:ascii="Cambria Math" w:hAnsi="Cambria Math" w:cs="Times New Roman"/>
                        <w:sz w:val="24"/>
                        <w:szCs w:val="28"/>
                      </w:rPr>
                      <m:t>U</m:t>
                    </w:ins>
                  </m:r>
                </m:e>
                <m:sub>
                  <m:r>
                    <w:ins w:id="2904" w:author="Xiaolong Liu" w:date="2022-07-21T02:27:00Z">
                      <w:rPr>
                        <w:rFonts w:ascii="Cambria Math" w:hAnsi="Cambria Math" w:cs="Times New Roman"/>
                        <w:sz w:val="24"/>
                        <w:szCs w:val="28"/>
                      </w:rPr>
                      <m:t>inter</m:t>
                    </w:ins>
                  </m:r>
                </m:sub>
              </m:sSub>
              <m:sSub>
                <m:sSubPr>
                  <m:ctrlPr>
                    <w:ins w:id="2905" w:author="Xiaolong Liu" w:date="2022-07-21T02:27:00Z">
                      <w:rPr>
                        <w:rFonts w:ascii="Cambria Math" w:hAnsi="Cambria Math" w:cs="Times New Roman"/>
                        <w:i/>
                        <w:iCs/>
                        <w:sz w:val="24"/>
                        <w:szCs w:val="28"/>
                      </w:rPr>
                    </w:ins>
                  </m:ctrlPr>
                </m:sSubPr>
                <m:e>
                  <m:r>
                    <w:ins w:id="2906" w:author="Xiaolong Liu" w:date="2022-07-21T02:27:00Z">
                      <w:rPr>
                        <w:rFonts w:ascii="Cambria Math" w:hAnsi="Cambria Math" w:cs="Times New Roman"/>
                        <w:sz w:val="24"/>
                        <w:szCs w:val="28"/>
                      </w:rPr>
                      <m:t>σ</m:t>
                    </w:ins>
                  </m:r>
                </m:e>
                <m:sub>
                  <m:r>
                    <w:ins w:id="2907" w:author="Xiaolong Liu" w:date="2022-07-21T02:27:00Z">
                      <w:rPr>
                        <w:rFonts w:ascii="Cambria Math" w:hAnsi="Cambria Math" w:cs="Times New Roman"/>
                        <w:sz w:val="24"/>
                        <w:szCs w:val="28"/>
                      </w:rPr>
                      <m:t>x</m:t>
                    </w:ins>
                  </m:r>
                </m:sub>
              </m:sSub>
            </m:e>
          </m:d>
          <m:r>
            <w:ins w:id="2908" w:author="Xiaolong Liu" w:date="2022-07-21T02:27:00Z">
              <w:rPr>
                <w:rFonts w:ascii="Cambria Math" w:hAnsi="Cambria Math" w:cs="Times New Roman"/>
                <w:sz w:val="24"/>
                <w:szCs w:val="28"/>
              </w:rPr>
              <m:t xml:space="preserve"> ⨂ </m:t>
            </w:ins>
          </m:r>
          <m:sSub>
            <m:sSubPr>
              <m:ctrlPr>
                <w:ins w:id="2909" w:author="Xiaolong Liu" w:date="2022-07-21T02:27:00Z">
                  <w:rPr>
                    <w:rFonts w:ascii="Cambria Math" w:hAnsi="Cambria Math" w:cs="Times New Roman"/>
                    <w:i/>
                    <w:iCs/>
                    <w:sz w:val="24"/>
                    <w:szCs w:val="28"/>
                  </w:rPr>
                </w:ins>
              </m:ctrlPr>
            </m:sSubPr>
            <m:e>
              <m:r>
                <w:ins w:id="2910" w:author="Xiaolong Liu" w:date="2022-07-21T02:27:00Z">
                  <w:rPr>
                    <w:rFonts w:ascii="Cambria Math" w:hAnsi="Cambria Math" w:cs="Times New Roman"/>
                    <w:sz w:val="24"/>
                    <w:szCs w:val="28"/>
                  </w:rPr>
                  <m:t>σ</m:t>
                </w:ins>
              </m:r>
            </m:e>
            <m:sub>
              <m:r>
                <w:ins w:id="2911" w:author="Xiaolong Liu" w:date="2022-07-21T02:27:00Z">
                  <w:rPr>
                    <w:rFonts w:ascii="Cambria Math" w:hAnsi="Cambria Math" w:cs="Times New Roman"/>
                    <w:sz w:val="24"/>
                    <w:szCs w:val="28"/>
                  </w:rPr>
                  <m:t>z</m:t>
                </w:ins>
              </m:r>
            </m:sub>
          </m:sSub>
        </m:oMath>
      </m:oMathPara>
    </w:p>
    <w:p w14:paraId="2667981B" w14:textId="77777777" w:rsidR="00A75231" w:rsidRPr="002B4446" w:rsidRDefault="00A75231" w:rsidP="007075B4">
      <w:pPr>
        <w:rPr>
          <w:ins w:id="2912" w:author="Xiaolong Liu" w:date="2022-07-21T02:27:00Z"/>
          <w:rFonts w:ascii="Times New Roman" w:hAnsi="Times New Roman" w:cs="Times New Roman"/>
          <w:iCs/>
          <w:sz w:val="24"/>
          <w:szCs w:val="28"/>
        </w:rPr>
      </w:pPr>
    </w:p>
    <w:p w14:paraId="42C1D00F" w14:textId="23EED768" w:rsidR="007075B4" w:rsidRPr="002B4446" w:rsidDel="00C00135" w:rsidRDefault="007075B4" w:rsidP="00E94603">
      <w:pPr>
        <w:ind w:left="210" w:right="210"/>
        <w:rPr>
          <w:del w:id="2913" w:author="Xiaolong Liu" w:date="2022-07-21T02:28:00Z"/>
          <w:rFonts w:ascii="Times New Roman" w:hAnsi="Times New Roman" w:cs="Times New Roman"/>
          <w:iCs/>
          <w:sz w:val="24"/>
          <w:szCs w:val="28"/>
        </w:rPr>
      </w:pPr>
      <w:commentRangeStart w:id="2914"/>
      <w:commentRangeStart w:id="2915"/>
    </w:p>
    <w:p w14:paraId="51427CC4" w14:textId="197BB166" w:rsidR="00E94603" w:rsidRPr="002B4446" w:rsidDel="00C00135" w:rsidRDefault="00000000" w:rsidP="00E94603">
      <w:pPr>
        <w:ind w:left="210" w:right="210"/>
        <w:rPr>
          <w:del w:id="2916" w:author="Xiaolong Liu" w:date="2022-07-21T02:28:00Z"/>
          <w:rFonts w:ascii="Times New Roman" w:hAnsi="Times New Roman" w:cs="Times New Roman"/>
          <w:iCs/>
          <w:sz w:val="24"/>
          <w:szCs w:val="28"/>
        </w:rPr>
      </w:pPr>
      <m:oMathPara>
        <m:oMath>
          <m:sSub>
            <m:sSubPr>
              <m:ctrlPr>
                <w:del w:id="2917" w:author="Xiaolong Liu" w:date="2022-07-21T02:28:00Z">
                  <w:rPr>
                    <w:rFonts w:ascii="Cambria Math" w:hAnsi="Cambria Math" w:cs="Times New Roman"/>
                    <w:i/>
                    <w:iCs/>
                    <w:sz w:val="24"/>
                    <w:szCs w:val="28"/>
                  </w:rPr>
                </w:del>
              </m:ctrlPr>
            </m:sSubPr>
            <m:e>
              <m:r>
                <w:del w:id="2918" w:author="Xiaolong Liu" w:date="2022-07-21T02:28:00Z">
                  <w:rPr>
                    <w:rFonts w:ascii="Cambria Math" w:hAnsi="Cambria Math" w:cs="Times New Roman"/>
                    <w:sz w:val="24"/>
                    <w:szCs w:val="28"/>
                  </w:rPr>
                  <m:t>V</m:t>
                </w:del>
              </m:r>
            </m:e>
            <m:sub>
              <m:r>
                <w:del w:id="2919" w:author="Xiaolong Liu" w:date="2022-07-21T02:28:00Z">
                  <w:rPr>
                    <w:rFonts w:ascii="Cambria Math" w:hAnsi="Cambria Math" w:cs="Times New Roman"/>
                    <w:sz w:val="24"/>
                    <w:szCs w:val="28"/>
                  </w:rPr>
                  <m:t>s</m:t>
                </w:del>
              </m:r>
            </m:sub>
          </m:sSub>
          <m:r>
            <w:del w:id="2920" w:author="Xiaolong Liu" w:date="2022-07-21T02:28:00Z">
              <m:rPr>
                <m:aln/>
              </m:rPr>
              <w:rPr>
                <w:rFonts w:ascii="Cambria Math" w:hAnsi="Cambria Math" w:cs="Times New Roman"/>
                <w:sz w:val="24"/>
                <w:szCs w:val="28"/>
              </w:rPr>
              <m:t>=</m:t>
            </w:del>
          </m:r>
          <m:d>
            <m:dPr>
              <m:ctrlPr>
                <w:del w:id="2921" w:author="Xiaolong Liu" w:date="2022-07-21T02:28:00Z">
                  <w:rPr>
                    <w:rFonts w:ascii="Cambria Math" w:hAnsi="Cambria Math" w:cs="Times New Roman"/>
                    <w:i/>
                    <w:iCs/>
                    <w:sz w:val="24"/>
                    <w:szCs w:val="28"/>
                  </w:rPr>
                </w:del>
              </m:ctrlPr>
            </m:dPr>
            <m:e>
              <m:r>
                <w:del w:id="2922" w:author="Xiaolong Liu" w:date="2022-07-21T02:28:00Z">
                  <w:rPr>
                    <w:rFonts w:ascii="Cambria Math" w:hAnsi="Cambria Math" w:cs="Times New Roman"/>
                    <w:sz w:val="24"/>
                    <w:szCs w:val="28"/>
                  </w:rPr>
                  <m:t xml:space="preserve"> </m:t>
                </w:del>
              </m:r>
              <m:sSub>
                <m:sSubPr>
                  <m:ctrlPr>
                    <w:del w:id="2923" w:author="Xiaolong Liu" w:date="2022-07-21T02:28:00Z">
                      <w:rPr>
                        <w:rFonts w:ascii="Cambria Math" w:hAnsi="Cambria Math" w:cs="Times New Roman"/>
                        <w:i/>
                        <w:iCs/>
                        <w:sz w:val="24"/>
                        <w:szCs w:val="28"/>
                      </w:rPr>
                    </w:del>
                  </m:ctrlPr>
                </m:sSubPr>
                <m:e>
                  <m:r>
                    <w:del w:id="2924" w:author="Xiaolong Liu" w:date="2022-07-21T02:28:00Z">
                      <w:rPr>
                        <w:rFonts w:ascii="Cambria Math" w:hAnsi="Cambria Math" w:cs="Times New Roman"/>
                        <w:sz w:val="24"/>
                        <w:szCs w:val="28"/>
                      </w:rPr>
                      <m:t>V</m:t>
                    </w:del>
                  </m:r>
                </m:e>
                <m:sub>
                  <m:r>
                    <w:del w:id="2925" w:author="Xiaolong Liu" w:date="2022-07-21T02:28:00Z">
                      <w:rPr>
                        <w:rFonts w:ascii="Cambria Math" w:hAnsi="Cambria Math" w:cs="Times New Roman"/>
                        <w:sz w:val="24"/>
                        <w:szCs w:val="28"/>
                      </w:rPr>
                      <m:t>intra</m:t>
                    </w:del>
                  </m:r>
                </m:sub>
              </m:sSub>
              <m:r>
                <w:del w:id="2926" w:author="Xiaolong Liu" w:date="2022-07-21T02:28:00Z">
                  <w:rPr>
                    <w:rFonts w:ascii="Cambria Math" w:hAnsi="Cambria Math" w:cs="Times New Roman"/>
                    <w:sz w:val="24"/>
                    <w:szCs w:val="28"/>
                  </w:rPr>
                  <m:t xml:space="preserve">I + </m:t>
                </w:del>
              </m:r>
              <m:sSub>
                <m:sSubPr>
                  <m:ctrlPr>
                    <w:del w:id="2927" w:author="Xiaolong Liu" w:date="2022-07-21T02:28:00Z">
                      <w:rPr>
                        <w:rFonts w:ascii="Cambria Math" w:hAnsi="Cambria Math" w:cs="Times New Roman"/>
                        <w:i/>
                        <w:iCs/>
                        <w:sz w:val="24"/>
                        <w:szCs w:val="28"/>
                      </w:rPr>
                    </w:del>
                  </m:ctrlPr>
                </m:sSubPr>
                <m:e>
                  <m:r>
                    <w:del w:id="2928" w:author="Xiaolong Liu" w:date="2022-07-21T02:28:00Z">
                      <w:rPr>
                        <w:rFonts w:ascii="Cambria Math" w:hAnsi="Cambria Math" w:cs="Times New Roman"/>
                        <w:sz w:val="24"/>
                        <w:szCs w:val="28"/>
                      </w:rPr>
                      <m:t>V</m:t>
                    </w:del>
                  </m:r>
                </m:e>
                <m:sub>
                  <m:r>
                    <w:del w:id="2929" w:author="Xiaolong Liu" w:date="2022-07-21T02:28:00Z">
                      <w:rPr>
                        <w:rFonts w:ascii="Cambria Math" w:hAnsi="Cambria Math" w:cs="Times New Roman"/>
                        <w:sz w:val="24"/>
                        <w:szCs w:val="28"/>
                      </w:rPr>
                      <m:t>inter</m:t>
                    </w:del>
                  </m:r>
                </m:sub>
              </m:sSub>
              <m:sSub>
                <m:sSubPr>
                  <m:ctrlPr>
                    <w:del w:id="2930" w:author="Xiaolong Liu" w:date="2022-07-21T02:28:00Z">
                      <w:rPr>
                        <w:rFonts w:ascii="Cambria Math" w:hAnsi="Cambria Math" w:cs="Times New Roman"/>
                        <w:i/>
                        <w:iCs/>
                        <w:sz w:val="24"/>
                        <w:szCs w:val="28"/>
                      </w:rPr>
                    </w:del>
                  </m:ctrlPr>
                </m:sSubPr>
                <m:e>
                  <m:r>
                    <w:del w:id="2931" w:author="Xiaolong Liu" w:date="2022-07-21T02:28:00Z">
                      <w:rPr>
                        <w:rFonts w:ascii="Cambria Math" w:hAnsi="Cambria Math" w:cs="Times New Roman"/>
                        <w:sz w:val="24"/>
                        <w:szCs w:val="28"/>
                      </w:rPr>
                      <m:t>σ</m:t>
                    </w:del>
                  </m:r>
                </m:e>
                <m:sub>
                  <m:r>
                    <w:del w:id="2932" w:author="Xiaolong Liu" w:date="2022-07-21T02:28:00Z">
                      <w:rPr>
                        <w:rFonts w:ascii="Cambria Math" w:hAnsi="Cambria Math" w:cs="Times New Roman"/>
                        <w:sz w:val="24"/>
                        <w:szCs w:val="28"/>
                      </w:rPr>
                      <m:t>x</m:t>
                    </w:del>
                  </m:r>
                </m:sub>
              </m:sSub>
            </m:e>
          </m:d>
          <m:r>
            <w:del w:id="2933" w:author="Xiaolong Liu" w:date="2022-07-21T02:28:00Z">
              <w:rPr>
                <w:rFonts w:ascii="Cambria Math" w:hAnsi="Cambria Math" w:cs="Times New Roman"/>
                <w:sz w:val="24"/>
                <w:szCs w:val="28"/>
              </w:rPr>
              <m:t xml:space="preserve"> ⨂ </m:t>
            </w:del>
          </m:r>
          <m:sSub>
            <m:sSubPr>
              <m:ctrlPr>
                <w:del w:id="2934" w:author="Xiaolong Liu" w:date="2022-07-21T02:28:00Z">
                  <w:rPr>
                    <w:rFonts w:ascii="Cambria Math" w:hAnsi="Cambria Math" w:cs="Times New Roman"/>
                    <w:i/>
                    <w:iCs/>
                    <w:sz w:val="24"/>
                    <w:szCs w:val="28"/>
                  </w:rPr>
                </w:del>
              </m:ctrlPr>
            </m:sSubPr>
            <m:e>
              <m:r>
                <w:del w:id="2935" w:author="Xiaolong Liu" w:date="2022-07-21T02:28:00Z">
                  <w:rPr>
                    <w:rFonts w:ascii="Cambria Math" w:hAnsi="Cambria Math" w:cs="Times New Roman"/>
                    <w:sz w:val="24"/>
                    <w:szCs w:val="28"/>
                  </w:rPr>
                  <m:t>σ</m:t>
                </w:del>
              </m:r>
            </m:e>
            <m:sub>
              <m:r>
                <w:del w:id="2936" w:author="Xiaolong Liu" w:date="2022-07-21T02:28:00Z">
                  <w:rPr>
                    <w:rFonts w:ascii="Cambria Math" w:hAnsi="Cambria Math" w:cs="Times New Roman"/>
                    <w:sz w:val="24"/>
                    <w:szCs w:val="28"/>
                  </w:rPr>
                  <m:t>z</m:t>
                </w:del>
              </m:r>
            </m:sub>
          </m:sSub>
          <m:r>
            <w:del w:id="2937" w:author="Xiaolong Liu" w:date="2022-07-21T02:28:00Z">
              <m:rPr>
                <m:sty m:val="p"/>
              </m:rPr>
              <w:rPr>
                <w:rFonts w:ascii="Cambria Math" w:hAnsi="Cambria Math" w:cs="Times New Roman"/>
                <w:sz w:val="24"/>
                <w:szCs w:val="28"/>
              </w:rPr>
              <w:br/>
            </w:del>
          </m:r>
        </m:oMath>
        <m:oMath>
          <m:r>
            <w:del w:id="2938" w:author="Xiaolong Liu" w:date="2022-07-21T02:28:00Z">
              <m:rPr>
                <m:aln/>
              </m:rPr>
              <w:rPr>
                <w:rFonts w:ascii="Cambria Math" w:hAnsi="Cambria Math" w:cs="Times New Roman"/>
                <w:sz w:val="24"/>
                <w:szCs w:val="28"/>
              </w:rPr>
              <m:t xml:space="preserve">= </m:t>
            </w:del>
          </m:r>
          <m:d>
            <m:dPr>
              <m:ctrlPr>
                <w:del w:id="2939" w:author="Xiaolong Liu" w:date="2022-07-21T02:28:00Z">
                  <w:rPr>
                    <w:rFonts w:ascii="Cambria Math" w:hAnsi="Cambria Math" w:cs="Times New Roman"/>
                    <w:i/>
                    <w:iCs/>
                    <w:sz w:val="24"/>
                    <w:szCs w:val="28"/>
                  </w:rPr>
                </w:del>
              </m:ctrlPr>
            </m:dPr>
            <m:e>
              <m:m>
                <m:mPr>
                  <m:mcs>
                    <m:mc>
                      <m:mcPr>
                        <m:count m:val="4"/>
                        <m:mcJc m:val="center"/>
                      </m:mcPr>
                    </m:mc>
                  </m:mcs>
                  <m:ctrlPr>
                    <w:del w:id="2940" w:author="Xiaolong Liu" w:date="2022-07-21T02:28:00Z">
                      <w:rPr>
                        <w:rFonts w:ascii="Cambria Math" w:hAnsi="Cambria Math" w:cs="Times New Roman"/>
                        <w:i/>
                        <w:iCs/>
                        <w:sz w:val="24"/>
                        <w:szCs w:val="28"/>
                      </w:rPr>
                    </w:del>
                  </m:ctrlPr>
                </m:mPr>
                <m:mr>
                  <m:e>
                    <m:sSub>
                      <m:sSubPr>
                        <m:ctrlPr>
                          <w:del w:id="2941" w:author="Xiaolong Liu" w:date="2022-07-21T02:28:00Z">
                            <w:rPr>
                              <w:rFonts w:ascii="Cambria Math" w:hAnsi="Cambria Math" w:cs="Times New Roman"/>
                              <w:i/>
                              <w:iCs/>
                              <w:sz w:val="24"/>
                              <w:szCs w:val="28"/>
                            </w:rPr>
                          </w:del>
                        </m:ctrlPr>
                      </m:sSubPr>
                      <m:e>
                        <m:r>
                          <w:del w:id="2942" w:author="Xiaolong Liu" w:date="2022-07-21T02:28:00Z">
                            <w:rPr>
                              <w:rFonts w:ascii="Cambria Math" w:hAnsi="Cambria Math" w:cs="Times New Roman"/>
                              <w:sz w:val="24"/>
                              <w:szCs w:val="28"/>
                            </w:rPr>
                            <m:t>V</m:t>
                          </w:del>
                        </m:r>
                      </m:e>
                      <m:sub>
                        <m:r>
                          <w:del w:id="2943" w:author="Xiaolong Liu" w:date="2022-07-21T02:28:00Z">
                            <w:rPr>
                              <w:rFonts w:ascii="Cambria Math" w:hAnsi="Cambria Math" w:cs="Times New Roman"/>
                              <w:sz w:val="24"/>
                              <w:szCs w:val="28"/>
                            </w:rPr>
                            <m:t>intra</m:t>
                          </w:del>
                        </m:r>
                      </m:sub>
                    </m:sSub>
                    <m:ctrlPr>
                      <w:del w:id="2944" w:author="Xiaolong Liu" w:date="2022-07-21T02:28:00Z">
                        <w:rPr>
                          <w:rFonts w:ascii="Cambria Math" w:eastAsia="Cambria Math" w:hAnsi="Cambria Math" w:cs="Times New Roman"/>
                          <w:i/>
                          <w:iCs/>
                          <w:sz w:val="24"/>
                          <w:szCs w:val="28"/>
                        </w:rPr>
                      </w:del>
                    </m:ctrlPr>
                  </m:e>
                  <m:e>
                    <m:r>
                      <w:del w:id="2945" w:author="Xiaolong Liu" w:date="2022-07-21T02:28:00Z">
                        <w:rPr>
                          <w:rFonts w:ascii="Cambria Math" w:eastAsia="Cambria Math" w:hAnsi="Cambria Math" w:cs="Times New Roman"/>
                          <w:sz w:val="24"/>
                          <w:szCs w:val="28"/>
                        </w:rPr>
                        <m:t>0</m:t>
                      </w:del>
                    </m:r>
                    <m:ctrlPr>
                      <w:del w:id="2946" w:author="Xiaolong Liu" w:date="2022-07-21T02:28:00Z">
                        <w:rPr>
                          <w:rFonts w:ascii="Cambria Math" w:eastAsia="Cambria Math" w:hAnsi="Cambria Math" w:cs="Times New Roman"/>
                          <w:i/>
                          <w:iCs/>
                          <w:sz w:val="24"/>
                          <w:szCs w:val="28"/>
                        </w:rPr>
                      </w:del>
                    </m:ctrlPr>
                  </m:e>
                  <m:e>
                    <m:sSub>
                      <m:sSubPr>
                        <m:ctrlPr>
                          <w:del w:id="2947" w:author="Xiaolong Liu" w:date="2022-07-21T02:28:00Z">
                            <w:rPr>
                              <w:rFonts w:ascii="Cambria Math" w:hAnsi="Cambria Math" w:cs="Times New Roman"/>
                              <w:i/>
                              <w:iCs/>
                              <w:sz w:val="24"/>
                              <w:szCs w:val="28"/>
                            </w:rPr>
                          </w:del>
                        </m:ctrlPr>
                      </m:sSubPr>
                      <m:e>
                        <m:r>
                          <w:del w:id="2948" w:author="Xiaolong Liu" w:date="2022-07-21T02:28:00Z">
                            <w:rPr>
                              <w:rFonts w:ascii="Cambria Math" w:hAnsi="Cambria Math" w:cs="Times New Roman"/>
                              <w:sz w:val="24"/>
                              <w:szCs w:val="28"/>
                            </w:rPr>
                            <m:t>V</m:t>
                          </w:del>
                        </m:r>
                      </m:e>
                      <m:sub>
                        <m:r>
                          <w:del w:id="2949" w:author="Xiaolong Liu" w:date="2022-07-21T02:28:00Z">
                            <w:rPr>
                              <w:rFonts w:ascii="Cambria Math" w:hAnsi="Cambria Math" w:cs="Times New Roman"/>
                              <w:sz w:val="24"/>
                              <w:szCs w:val="28"/>
                            </w:rPr>
                            <m:t>inter</m:t>
                          </w:del>
                        </m:r>
                      </m:sub>
                    </m:sSub>
                    <m:ctrlPr>
                      <w:del w:id="2950" w:author="Xiaolong Liu" w:date="2022-07-21T02:28:00Z">
                        <w:rPr>
                          <w:rFonts w:ascii="Cambria Math" w:eastAsia="Cambria Math" w:hAnsi="Cambria Math" w:cs="Times New Roman"/>
                          <w:i/>
                          <w:iCs/>
                          <w:sz w:val="24"/>
                          <w:szCs w:val="28"/>
                        </w:rPr>
                      </w:del>
                    </m:ctrlPr>
                  </m:e>
                  <m:e>
                    <m:r>
                      <w:del w:id="2951" w:author="Xiaolong Liu" w:date="2022-07-21T02:28:00Z">
                        <w:rPr>
                          <w:rFonts w:ascii="Cambria Math" w:eastAsia="Cambria Math" w:hAnsi="Cambria Math" w:cs="Times New Roman"/>
                          <w:sz w:val="24"/>
                          <w:szCs w:val="28"/>
                        </w:rPr>
                        <m:t>0</m:t>
                      </w:del>
                    </m:r>
                    <m:ctrlPr>
                      <w:del w:id="2952" w:author="Xiaolong Liu" w:date="2022-07-21T02:28:00Z">
                        <w:rPr>
                          <w:rFonts w:ascii="Cambria Math" w:eastAsia="Cambria Math" w:hAnsi="Cambria Math" w:cs="Times New Roman"/>
                          <w:i/>
                          <w:iCs/>
                          <w:sz w:val="24"/>
                          <w:szCs w:val="28"/>
                        </w:rPr>
                      </w:del>
                    </m:ctrlPr>
                  </m:e>
                </m:mr>
                <m:mr>
                  <m:e>
                    <m:r>
                      <w:del w:id="2953" w:author="Xiaolong Liu" w:date="2022-07-21T02:28:00Z">
                        <w:rPr>
                          <w:rFonts w:ascii="Cambria Math" w:eastAsia="Cambria Math" w:hAnsi="Cambria Math" w:cs="Times New Roman"/>
                          <w:sz w:val="24"/>
                          <w:szCs w:val="28"/>
                        </w:rPr>
                        <m:t>0</m:t>
                      </w:del>
                    </m:r>
                  </m:e>
                  <m:e>
                    <m:r>
                      <w:del w:id="2954" w:author="Xiaolong Liu" w:date="2022-07-21T02:28:00Z">
                        <w:rPr>
                          <w:rFonts w:ascii="Cambria Math" w:hAnsi="Cambria Math" w:cs="Times New Roman"/>
                          <w:sz w:val="24"/>
                          <w:szCs w:val="28"/>
                        </w:rPr>
                        <m:t>-</m:t>
                      </w:del>
                    </m:r>
                    <m:sSub>
                      <m:sSubPr>
                        <m:ctrlPr>
                          <w:del w:id="2955" w:author="Xiaolong Liu" w:date="2022-07-21T02:28:00Z">
                            <w:rPr>
                              <w:rFonts w:ascii="Cambria Math" w:hAnsi="Cambria Math" w:cs="Times New Roman"/>
                              <w:i/>
                              <w:iCs/>
                              <w:sz w:val="24"/>
                              <w:szCs w:val="28"/>
                            </w:rPr>
                          </w:del>
                        </m:ctrlPr>
                      </m:sSubPr>
                      <m:e>
                        <m:r>
                          <w:del w:id="2956" w:author="Xiaolong Liu" w:date="2022-07-21T02:28:00Z">
                            <w:rPr>
                              <w:rFonts w:ascii="Cambria Math" w:hAnsi="Cambria Math" w:cs="Times New Roman"/>
                              <w:sz w:val="24"/>
                              <w:szCs w:val="28"/>
                            </w:rPr>
                            <m:t>V</m:t>
                          </w:del>
                        </m:r>
                      </m:e>
                      <m:sub>
                        <m:r>
                          <w:del w:id="2957" w:author="Xiaolong Liu" w:date="2022-07-21T02:28:00Z">
                            <w:rPr>
                              <w:rFonts w:ascii="Cambria Math" w:hAnsi="Cambria Math" w:cs="Times New Roman"/>
                              <w:sz w:val="24"/>
                              <w:szCs w:val="28"/>
                            </w:rPr>
                            <m:t>intra</m:t>
                          </w:del>
                        </m:r>
                      </m:sub>
                    </m:sSub>
                  </m:e>
                  <m:e>
                    <m:r>
                      <w:del w:id="2958" w:author="Xiaolong Liu" w:date="2022-07-21T02:28:00Z">
                        <w:rPr>
                          <w:rFonts w:ascii="Cambria Math" w:hAnsi="Cambria Math" w:cs="Times New Roman"/>
                          <w:sz w:val="24"/>
                          <w:szCs w:val="28"/>
                        </w:rPr>
                        <m:t>0</m:t>
                      </w:del>
                    </m:r>
                    <m:ctrlPr>
                      <w:del w:id="2959" w:author="Xiaolong Liu" w:date="2022-07-21T02:28:00Z">
                        <w:rPr>
                          <w:rFonts w:ascii="Cambria Math" w:eastAsia="Cambria Math" w:hAnsi="Cambria Math" w:cs="Times New Roman"/>
                          <w:i/>
                          <w:iCs/>
                          <w:sz w:val="24"/>
                          <w:szCs w:val="28"/>
                        </w:rPr>
                      </w:del>
                    </m:ctrlPr>
                  </m:e>
                  <m:e>
                    <m:r>
                      <w:del w:id="2960" w:author="Xiaolong Liu" w:date="2022-07-21T02:28:00Z">
                        <w:rPr>
                          <w:rFonts w:ascii="Cambria Math" w:eastAsia="Cambria Math" w:hAnsi="Cambria Math" w:cs="Times New Roman"/>
                          <w:sz w:val="24"/>
                          <w:szCs w:val="28"/>
                        </w:rPr>
                        <m:t>-</m:t>
                      </w:del>
                    </m:r>
                    <m:sSub>
                      <m:sSubPr>
                        <m:ctrlPr>
                          <w:del w:id="2961" w:author="Xiaolong Liu" w:date="2022-07-21T02:28:00Z">
                            <w:rPr>
                              <w:rFonts w:ascii="Cambria Math" w:hAnsi="Cambria Math" w:cs="Times New Roman"/>
                              <w:i/>
                              <w:iCs/>
                              <w:sz w:val="24"/>
                              <w:szCs w:val="28"/>
                            </w:rPr>
                          </w:del>
                        </m:ctrlPr>
                      </m:sSubPr>
                      <m:e>
                        <m:r>
                          <w:del w:id="2962" w:author="Xiaolong Liu" w:date="2022-07-21T02:28:00Z">
                            <w:rPr>
                              <w:rFonts w:ascii="Cambria Math" w:hAnsi="Cambria Math" w:cs="Times New Roman"/>
                              <w:sz w:val="24"/>
                              <w:szCs w:val="28"/>
                            </w:rPr>
                            <m:t>V</m:t>
                          </w:del>
                        </m:r>
                      </m:e>
                      <m:sub>
                        <m:r>
                          <w:del w:id="2963" w:author="Xiaolong Liu" w:date="2022-07-21T02:28:00Z">
                            <w:rPr>
                              <w:rFonts w:ascii="Cambria Math" w:hAnsi="Cambria Math" w:cs="Times New Roman"/>
                              <w:sz w:val="24"/>
                              <w:szCs w:val="28"/>
                            </w:rPr>
                            <m:t>inter</m:t>
                          </w:del>
                        </m:r>
                      </m:sub>
                    </m:sSub>
                  </m:e>
                </m:mr>
                <m:mr>
                  <m:e>
                    <m:sSub>
                      <m:sSubPr>
                        <m:ctrlPr>
                          <w:del w:id="2964" w:author="Xiaolong Liu" w:date="2022-07-21T02:28:00Z">
                            <w:rPr>
                              <w:rFonts w:ascii="Cambria Math" w:hAnsi="Cambria Math" w:cs="Times New Roman"/>
                              <w:i/>
                              <w:iCs/>
                              <w:sz w:val="24"/>
                              <w:szCs w:val="28"/>
                            </w:rPr>
                          </w:del>
                        </m:ctrlPr>
                      </m:sSubPr>
                      <m:e>
                        <m:r>
                          <w:del w:id="2965" w:author="Xiaolong Liu" w:date="2022-07-21T02:28:00Z">
                            <w:rPr>
                              <w:rFonts w:ascii="Cambria Math" w:hAnsi="Cambria Math" w:cs="Times New Roman"/>
                              <w:sz w:val="24"/>
                              <w:szCs w:val="28"/>
                            </w:rPr>
                            <m:t>V</m:t>
                          </w:del>
                        </m:r>
                      </m:e>
                      <m:sub>
                        <m:r>
                          <w:del w:id="2966" w:author="Xiaolong Liu" w:date="2022-07-21T02:28:00Z">
                            <w:rPr>
                              <w:rFonts w:ascii="Cambria Math" w:hAnsi="Cambria Math" w:cs="Times New Roman"/>
                              <w:sz w:val="24"/>
                              <w:szCs w:val="28"/>
                            </w:rPr>
                            <m:t>inter</m:t>
                          </w:del>
                        </m:r>
                      </m:sub>
                    </m:sSub>
                  </m:e>
                  <m:e>
                    <m:r>
                      <w:del w:id="2967" w:author="Xiaolong Liu" w:date="2022-07-21T02:28:00Z">
                        <w:rPr>
                          <w:rFonts w:ascii="Cambria Math" w:hAnsi="Cambria Math" w:cs="Times New Roman"/>
                          <w:sz w:val="24"/>
                          <w:szCs w:val="28"/>
                        </w:rPr>
                        <m:t>0</m:t>
                      </w:del>
                    </m:r>
                  </m:e>
                  <m:e>
                    <m:sSub>
                      <m:sSubPr>
                        <m:ctrlPr>
                          <w:del w:id="2968" w:author="Xiaolong Liu" w:date="2022-07-21T02:28:00Z">
                            <w:rPr>
                              <w:rFonts w:ascii="Cambria Math" w:hAnsi="Cambria Math" w:cs="Times New Roman"/>
                              <w:i/>
                              <w:iCs/>
                              <w:sz w:val="24"/>
                              <w:szCs w:val="28"/>
                            </w:rPr>
                          </w:del>
                        </m:ctrlPr>
                      </m:sSubPr>
                      <m:e>
                        <m:r>
                          <w:del w:id="2969" w:author="Xiaolong Liu" w:date="2022-07-21T02:28:00Z">
                            <w:rPr>
                              <w:rFonts w:ascii="Cambria Math" w:hAnsi="Cambria Math" w:cs="Times New Roman"/>
                              <w:sz w:val="24"/>
                              <w:szCs w:val="28"/>
                            </w:rPr>
                            <m:t>V</m:t>
                          </w:del>
                        </m:r>
                      </m:e>
                      <m:sub>
                        <m:r>
                          <w:del w:id="2970" w:author="Xiaolong Liu" w:date="2022-07-21T02:28:00Z">
                            <w:rPr>
                              <w:rFonts w:ascii="Cambria Math" w:hAnsi="Cambria Math" w:cs="Times New Roman"/>
                              <w:sz w:val="24"/>
                              <w:szCs w:val="28"/>
                            </w:rPr>
                            <m:t>intra</m:t>
                          </w:del>
                        </m:r>
                      </m:sub>
                    </m:sSub>
                    <m:ctrlPr>
                      <w:del w:id="2971" w:author="Xiaolong Liu" w:date="2022-07-21T02:28:00Z">
                        <w:rPr>
                          <w:rFonts w:ascii="Cambria Math" w:eastAsia="Cambria Math" w:hAnsi="Cambria Math" w:cs="Times New Roman"/>
                          <w:i/>
                          <w:iCs/>
                          <w:sz w:val="24"/>
                          <w:szCs w:val="28"/>
                        </w:rPr>
                      </w:del>
                    </m:ctrlPr>
                  </m:e>
                  <m:e>
                    <m:r>
                      <w:del w:id="2972" w:author="Xiaolong Liu" w:date="2022-07-21T02:28:00Z">
                        <w:rPr>
                          <w:rFonts w:ascii="Cambria Math" w:eastAsia="Cambria Math" w:hAnsi="Cambria Math" w:cs="Times New Roman"/>
                          <w:sz w:val="24"/>
                          <w:szCs w:val="28"/>
                        </w:rPr>
                        <m:t>0</m:t>
                      </w:del>
                    </m:r>
                  </m:e>
                </m:mr>
                <m:mr>
                  <m:e>
                    <m:r>
                      <w:del w:id="2973" w:author="Xiaolong Liu" w:date="2022-07-21T02:28:00Z">
                        <w:rPr>
                          <w:rFonts w:ascii="Cambria Math" w:hAnsi="Cambria Math" w:cs="Times New Roman"/>
                          <w:sz w:val="24"/>
                          <w:szCs w:val="28"/>
                        </w:rPr>
                        <m:t>0</m:t>
                      </w:del>
                    </m:r>
                  </m:e>
                  <m:e>
                    <m:r>
                      <w:del w:id="2974" w:author="Xiaolong Liu" w:date="2022-07-21T02:28:00Z">
                        <w:rPr>
                          <w:rFonts w:ascii="Cambria Math" w:hAnsi="Cambria Math" w:cs="Times New Roman"/>
                          <w:sz w:val="24"/>
                          <w:szCs w:val="28"/>
                        </w:rPr>
                        <m:t>-</m:t>
                      </w:del>
                    </m:r>
                    <m:sSub>
                      <m:sSubPr>
                        <m:ctrlPr>
                          <w:del w:id="2975" w:author="Xiaolong Liu" w:date="2022-07-21T02:28:00Z">
                            <w:rPr>
                              <w:rFonts w:ascii="Cambria Math" w:hAnsi="Cambria Math" w:cs="Times New Roman"/>
                              <w:i/>
                              <w:iCs/>
                              <w:sz w:val="24"/>
                              <w:szCs w:val="28"/>
                            </w:rPr>
                          </w:del>
                        </m:ctrlPr>
                      </m:sSubPr>
                      <m:e>
                        <m:r>
                          <w:del w:id="2976" w:author="Xiaolong Liu" w:date="2022-07-21T02:28:00Z">
                            <w:rPr>
                              <w:rFonts w:ascii="Cambria Math" w:hAnsi="Cambria Math" w:cs="Times New Roman"/>
                              <w:sz w:val="24"/>
                              <w:szCs w:val="28"/>
                            </w:rPr>
                            <m:t>V</m:t>
                          </w:del>
                        </m:r>
                      </m:e>
                      <m:sub>
                        <m:r>
                          <w:del w:id="2977" w:author="Xiaolong Liu" w:date="2022-07-21T02:28:00Z">
                            <w:rPr>
                              <w:rFonts w:ascii="Cambria Math" w:hAnsi="Cambria Math" w:cs="Times New Roman"/>
                              <w:sz w:val="24"/>
                              <w:szCs w:val="28"/>
                            </w:rPr>
                            <m:t>inter</m:t>
                          </w:del>
                        </m:r>
                      </m:sub>
                    </m:sSub>
                  </m:e>
                  <m:e>
                    <m:r>
                      <w:del w:id="2978" w:author="Xiaolong Liu" w:date="2022-07-21T02:28:00Z">
                        <w:rPr>
                          <w:rFonts w:ascii="Cambria Math" w:hAnsi="Cambria Math" w:cs="Times New Roman"/>
                          <w:sz w:val="24"/>
                          <w:szCs w:val="28"/>
                        </w:rPr>
                        <m:t>0</m:t>
                      </w:del>
                    </m:r>
                    <m:ctrlPr>
                      <w:del w:id="2979" w:author="Xiaolong Liu" w:date="2022-07-21T02:28:00Z">
                        <w:rPr>
                          <w:rFonts w:ascii="Cambria Math" w:eastAsia="Cambria Math" w:hAnsi="Cambria Math" w:cs="Times New Roman"/>
                          <w:i/>
                          <w:iCs/>
                          <w:sz w:val="24"/>
                          <w:szCs w:val="28"/>
                        </w:rPr>
                      </w:del>
                    </m:ctrlPr>
                  </m:e>
                  <m:e>
                    <m:sSub>
                      <m:sSubPr>
                        <m:ctrlPr>
                          <w:del w:id="2980" w:author="Xiaolong Liu" w:date="2022-07-21T02:28:00Z">
                            <w:rPr>
                              <w:rFonts w:ascii="Cambria Math" w:hAnsi="Cambria Math" w:cs="Times New Roman"/>
                              <w:i/>
                              <w:iCs/>
                              <w:sz w:val="24"/>
                              <w:szCs w:val="28"/>
                            </w:rPr>
                          </w:del>
                        </m:ctrlPr>
                      </m:sSubPr>
                      <m:e>
                        <m:r>
                          <w:del w:id="2981" w:author="Xiaolong Liu" w:date="2022-07-21T02:28:00Z">
                            <w:rPr>
                              <w:rFonts w:ascii="Cambria Math" w:hAnsi="Cambria Math" w:cs="Times New Roman"/>
                              <w:sz w:val="24"/>
                              <w:szCs w:val="28"/>
                            </w:rPr>
                            <m:t>-V</m:t>
                          </w:del>
                        </m:r>
                      </m:e>
                      <m:sub>
                        <m:r>
                          <w:del w:id="2982" w:author="Xiaolong Liu" w:date="2022-07-21T02:28:00Z">
                            <w:rPr>
                              <w:rFonts w:ascii="Cambria Math" w:hAnsi="Cambria Math" w:cs="Times New Roman"/>
                              <w:sz w:val="24"/>
                              <w:szCs w:val="28"/>
                            </w:rPr>
                            <m:t>intra</m:t>
                          </w:del>
                        </m:r>
                      </m:sub>
                    </m:sSub>
                  </m:e>
                </m:mr>
              </m:m>
            </m:e>
          </m:d>
        </m:oMath>
      </m:oMathPara>
    </w:p>
    <w:p w14:paraId="4739283B" w14:textId="6A61F938" w:rsidR="00E94603" w:rsidRPr="002B4446" w:rsidRDefault="0098456A" w:rsidP="00E94603">
      <w:pPr>
        <w:widowControl/>
        <w:numPr>
          <w:ilvl w:val="0"/>
          <w:numId w:val="22"/>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2983" w:author="Xiaolong Liu" w:date="2022-07-21T00:25:00Z">
            <w:rPr>
              <w:rFonts w:ascii="Consolas" w:eastAsia="宋体" w:hAnsi="Consolas" w:cs="宋体"/>
              <w:color w:val="5C5C5C"/>
              <w:kern w:val="0"/>
              <w:szCs w:val="21"/>
            </w:rPr>
          </w:rPrChange>
        </w:rPr>
      </w:pPr>
      <w:proofErr w:type="spellStart"/>
      <w:r>
        <w:rPr>
          <w:rFonts w:ascii="Times New Roman" w:eastAsia="宋体" w:hAnsi="Times New Roman" w:cs="Times New Roman"/>
          <w:color w:val="986801"/>
          <w:kern w:val="0"/>
          <w:szCs w:val="21"/>
        </w:rPr>
        <w:t>U</w:t>
      </w:r>
      <w:r w:rsidR="00E94603" w:rsidRPr="002B4446">
        <w:rPr>
          <w:rFonts w:ascii="Times New Roman" w:eastAsia="宋体" w:hAnsi="Times New Roman" w:cs="Times New Roman"/>
          <w:color w:val="986801"/>
          <w:kern w:val="0"/>
          <w:szCs w:val="21"/>
          <w:rPrChange w:id="2984" w:author="Xiaolong Liu" w:date="2022-07-21T00:25:00Z">
            <w:rPr>
              <w:rFonts w:ascii="Consolas" w:eastAsia="宋体" w:hAnsi="Consolas" w:cs="宋体"/>
              <w:color w:val="986801"/>
              <w:kern w:val="0"/>
              <w:szCs w:val="21"/>
            </w:rPr>
          </w:rPrChange>
        </w:rPr>
        <w:t>_intra</w:t>
      </w:r>
      <w:proofErr w:type="spellEnd"/>
      <w:r w:rsidR="00E94603" w:rsidRPr="002B4446">
        <w:rPr>
          <w:rFonts w:ascii="Times New Roman" w:eastAsia="宋体" w:hAnsi="Times New Roman" w:cs="Times New Roman"/>
          <w:color w:val="5C5C5C"/>
          <w:kern w:val="0"/>
          <w:szCs w:val="21"/>
          <w:rPrChange w:id="2985" w:author="Xiaolong Liu" w:date="2022-07-21T00:25:00Z">
            <w:rPr>
              <w:rFonts w:ascii="Consolas" w:eastAsia="宋体" w:hAnsi="Consolas" w:cs="宋体"/>
              <w:color w:val="5C5C5C"/>
              <w:kern w:val="0"/>
              <w:szCs w:val="21"/>
            </w:rPr>
          </w:rPrChange>
        </w:rPr>
        <w:t> = </w:t>
      </w:r>
      <w:proofErr w:type="spellStart"/>
      <w:r>
        <w:rPr>
          <w:rFonts w:ascii="Times New Roman" w:eastAsia="宋体" w:hAnsi="Times New Roman" w:cs="Times New Roman"/>
          <w:color w:val="5C5C5C"/>
          <w:kern w:val="0"/>
          <w:szCs w:val="21"/>
        </w:rPr>
        <w:t>u</w:t>
      </w:r>
      <w:r w:rsidR="00E94603" w:rsidRPr="002B4446">
        <w:rPr>
          <w:rFonts w:ascii="Times New Roman" w:eastAsia="宋体" w:hAnsi="Times New Roman" w:cs="Times New Roman"/>
          <w:color w:val="5C5C5C"/>
          <w:kern w:val="0"/>
          <w:szCs w:val="21"/>
          <w:rPrChange w:id="2986" w:author="Xiaolong Liu" w:date="2022-07-21T00:25:00Z">
            <w:rPr>
              <w:rFonts w:ascii="Consolas" w:eastAsia="宋体" w:hAnsi="Consolas" w:cs="宋体"/>
              <w:color w:val="5C5C5C"/>
              <w:kern w:val="0"/>
              <w:szCs w:val="21"/>
            </w:rPr>
          </w:rPrChange>
        </w:rPr>
        <w:t>intra</w:t>
      </w:r>
      <w:proofErr w:type="spellEnd"/>
      <w:r w:rsidR="00E94603" w:rsidRPr="002B4446">
        <w:rPr>
          <w:rFonts w:ascii="Times New Roman" w:eastAsia="宋体" w:hAnsi="Times New Roman" w:cs="Times New Roman"/>
          <w:i/>
          <w:iCs/>
          <w:color w:val="A0A1A7"/>
          <w:kern w:val="0"/>
          <w:szCs w:val="21"/>
          <w:rPrChange w:id="2987" w:author="Xiaolong Liu" w:date="2022-07-21T00:25:00Z">
            <w:rPr>
              <w:rFonts w:ascii="Consolas" w:eastAsia="宋体" w:hAnsi="Consolas" w:cs="宋体"/>
              <w:i/>
              <w:iCs/>
              <w:color w:val="A0A1A7"/>
              <w:kern w:val="0"/>
              <w:szCs w:val="21"/>
            </w:rPr>
          </w:rPrChange>
        </w:rPr>
        <w:t>;</w:t>
      </w:r>
    </w:p>
    <w:p w14:paraId="76C93E71" w14:textId="5DCC4B30" w:rsidR="00E94603" w:rsidRPr="002B4446" w:rsidRDefault="0098456A" w:rsidP="00E94603">
      <w:pPr>
        <w:widowControl/>
        <w:numPr>
          <w:ilvl w:val="0"/>
          <w:numId w:val="22"/>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2988" w:author="Xiaolong Liu" w:date="2022-07-21T00:25:00Z">
            <w:rPr>
              <w:rFonts w:ascii="Consolas" w:eastAsia="宋体" w:hAnsi="Consolas" w:cs="宋体"/>
              <w:color w:val="5C5C5C"/>
              <w:kern w:val="0"/>
              <w:szCs w:val="21"/>
            </w:rPr>
          </w:rPrChange>
        </w:rPr>
      </w:pPr>
      <w:proofErr w:type="spellStart"/>
      <w:r>
        <w:rPr>
          <w:rFonts w:ascii="Times New Roman" w:eastAsia="宋体" w:hAnsi="Times New Roman" w:cs="Times New Roman"/>
          <w:color w:val="986801"/>
          <w:kern w:val="0"/>
          <w:szCs w:val="21"/>
        </w:rPr>
        <w:t>U</w:t>
      </w:r>
      <w:r w:rsidR="00E94603" w:rsidRPr="002B4446">
        <w:rPr>
          <w:rFonts w:ascii="Times New Roman" w:eastAsia="宋体" w:hAnsi="Times New Roman" w:cs="Times New Roman"/>
          <w:color w:val="986801"/>
          <w:kern w:val="0"/>
          <w:szCs w:val="21"/>
          <w:rPrChange w:id="2989" w:author="Xiaolong Liu" w:date="2022-07-21T00:25:00Z">
            <w:rPr>
              <w:rFonts w:ascii="Consolas" w:eastAsia="宋体" w:hAnsi="Consolas" w:cs="宋体"/>
              <w:color w:val="986801"/>
              <w:kern w:val="0"/>
              <w:szCs w:val="21"/>
            </w:rPr>
          </w:rPrChange>
        </w:rPr>
        <w:t>_inter</w:t>
      </w:r>
      <w:proofErr w:type="spellEnd"/>
      <w:r w:rsidR="00E94603" w:rsidRPr="002B4446">
        <w:rPr>
          <w:rFonts w:ascii="Times New Roman" w:eastAsia="宋体" w:hAnsi="Times New Roman" w:cs="Times New Roman"/>
          <w:color w:val="5C5C5C"/>
          <w:kern w:val="0"/>
          <w:szCs w:val="21"/>
          <w:rPrChange w:id="2990" w:author="Xiaolong Liu" w:date="2022-07-21T00:25:00Z">
            <w:rPr>
              <w:rFonts w:ascii="Consolas" w:eastAsia="宋体" w:hAnsi="Consolas" w:cs="宋体"/>
              <w:color w:val="5C5C5C"/>
              <w:kern w:val="0"/>
              <w:szCs w:val="21"/>
            </w:rPr>
          </w:rPrChange>
        </w:rPr>
        <w:t> = </w:t>
      </w:r>
      <w:proofErr w:type="spellStart"/>
      <w:r>
        <w:rPr>
          <w:rFonts w:ascii="Times New Roman" w:eastAsia="宋体" w:hAnsi="Times New Roman" w:cs="Times New Roman"/>
          <w:color w:val="5C5C5C"/>
          <w:kern w:val="0"/>
          <w:szCs w:val="21"/>
        </w:rPr>
        <w:t>u</w:t>
      </w:r>
      <w:r w:rsidR="00E94603" w:rsidRPr="002B4446">
        <w:rPr>
          <w:rFonts w:ascii="Times New Roman" w:eastAsia="宋体" w:hAnsi="Times New Roman" w:cs="Times New Roman"/>
          <w:color w:val="5C5C5C"/>
          <w:kern w:val="0"/>
          <w:szCs w:val="21"/>
          <w:rPrChange w:id="2991" w:author="Xiaolong Liu" w:date="2022-07-21T00:25:00Z">
            <w:rPr>
              <w:rFonts w:ascii="Consolas" w:eastAsia="宋体" w:hAnsi="Consolas" w:cs="宋体"/>
              <w:color w:val="5C5C5C"/>
              <w:kern w:val="0"/>
              <w:szCs w:val="21"/>
            </w:rPr>
          </w:rPrChange>
        </w:rPr>
        <w:t>inter</w:t>
      </w:r>
      <w:proofErr w:type="spellEnd"/>
      <w:r w:rsidR="00E94603" w:rsidRPr="002B4446">
        <w:rPr>
          <w:rFonts w:ascii="Times New Roman" w:eastAsia="宋体" w:hAnsi="Times New Roman" w:cs="Times New Roman"/>
          <w:i/>
          <w:iCs/>
          <w:color w:val="A0A1A7"/>
          <w:kern w:val="0"/>
          <w:szCs w:val="21"/>
          <w:rPrChange w:id="2992" w:author="Xiaolong Liu" w:date="2022-07-21T00:25:00Z">
            <w:rPr>
              <w:rFonts w:ascii="Consolas" w:eastAsia="宋体" w:hAnsi="Consolas" w:cs="宋体"/>
              <w:i/>
              <w:iCs/>
              <w:color w:val="A0A1A7"/>
              <w:kern w:val="0"/>
              <w:szCs w:val="21"/>
            </w:rPr>
          </w:rPrChange>
        </w:rPr>
        <w:t>;</w:t>
      </w:r>
      <w:commentRangeEnd w:id="2914"/>
      <w:r w:rsidR="00DF5427">
        <w:rPr>
          <w:rStyle w:val="aa"/>
        </w:rPr>
        <w:commentReference w:id="2914"/>
      </w:r>
      <w:commentRangeEnd w:id="2915"/>
      <w:r>
        <w:rPr>
          <w:rStyle w:val="aa"/>
        </w:rPr>
        <w:commentReference w:id="2915"/>
      </w:r>
    </w:p>
    <w:p w14:paraId="216D5B2E" w14:textId="7C80CA3A" w:rsidR="00E94603" w:rsidRPr="0098456A" w:rsidRDefault="0098456A" w:rsidP="00E94603">
      <w:pPr>
        <w:widowControl/>
        <w:numPr>
          <w:ilvl w:val="0"/>
          <w:numId w:val="22"/>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lang w:val="fr-FR"/>
          <w:rPrChange w:id="2993" w:author="Xiaolong Liu" w:date="2022-07-21T00:25:00Z">
            <w:rPr>
              <w:rFonts w:ascii="Consolas" w:eastAsia="宋体" w:hAnsi="Consolas" w:cs="宋体"/>
              <w:color w:val="5C5C5C"/>
              <w:kern w:val="0"/>
              <w:szCs w:val="21"/>
            </w:rPr>
          </w:rPrChange>
        </w:rPr>
      </w:pPr>
      <w:r w:rsidRPr="0098456A">
        <w:rPr>
          <w:rFonts w:ascii="Times New Roman" w:eastAsia="宋体" w:hAnsi="Times New Roman" w:cs="Times New Roman"/>
          <w:color w:val="986801"/>
          <w:kern w:val="0"/>
          <w:szCs w:val="21"/>
          <w:lang w:val="fr-FR"/>
        </w:rPr>
        <w:t>U</w:t>
      </w:r>
      <w:r w:rsidR="00E94603" w:rsidRPr="0098456A">
        <w:rPr>
          <w:rFonts w:ascii="Times New Roman" w:eastAsia="宋体" w:hAnsi="Times New Roman" w:cs="Times New Roman"/>
          <w:color w:val="5C5C5C"/>
          <w:kern w:val="0"/>
          <w:szCs w:val="21"/>
          <w:lang w:val="fr-FR"/>
          <w:rPrChange w:id="2994" w:author="Xiaolong Liu" w:date="2022-07-21T00:25:00Z">
            <w:rPr>
              <w:rFonts w:ascii="Consolas" w:eastAsia="宋体" w:hAnsi="Consolas" w:cs="宋体"/>
              <w:color w:val="5C5C5C"/>
              <w:kern w:val="0"/>
              <w:szCs w:val="21"/>
            </w:rPr>
          </w:rPrChange>
        </w:rPr>
        <w:t> = [</w:t>
      </w:r>
      <w:r w:rsidRPr="0098456A">
        <w:rPr>
          <w:rFonts w:ascii="Times New Roman" w:eastAsia="宋体" w:hAnsi="Times New Roman" w:cs="Times New Roman"/>
          <w:color w:val="5C5C5C"/>
          <w:kern w:val="0"/>
          <w:szCs w:val="21"/>
          <w:lang w:val="fr-FR"/>
        </w:rPr>
        <w:t>U</w:t>
      </w:r>
      <w:r w:rsidR="00E94603" w:rsidRPr="0098456A">
        <w:rPr>
          <w:rFonts w:ascii="Times New Roman" w:eastAsia="宋体" w:hAnsi="Times New Roman" w:cs="Times New Roman"/>
          <w:color w:val="5C5C5C"/>
          <w:kern w:val="0"/>
          <w:szCs w:val="21"/>
          <w:lang w:val="fr-FR"/>
          <w:rPrChange w:id="2995" w:author="Xiaolong Liu" w:date="2022-07-21T00:25:00Z">
            <w:rPr>
              <w:rFonts w:ascii="Consolas" w:eastAsia="宋体" w:hAnsi="Consolas" w:cs="宋体"/>
              <w:color w:val="5C5C5C"/>
              <w:kern w:val="0"/>
              <w:szCs w:val="21"/>
            </w:rPr>
          </w:rPrChange>
        </w:rPr>
        <w:t>_intra,</w:t>
      </w:r>
      <w:proofErr w:type="gramStart"/>
      <w:r w:rsidR="00E94603" w:rsidRPr="0098456A">
        <w:rPr>
          <w:rFonts w:ascii="Times New Roman" w:eastAsia="宋体" w:hAnsi="Times New Roman" w:cs="Times New Roman"/>
          <w:color w:val="986801"/>
          <w:kern w:val="0"/>
          <w:szCs w:val="21"/>
          <w:lang w:val="fr-FR"/>
          <w:rPrChange w:id="2996" w:author="Xiaolong Liu" w:date="2022-07-21T00:25:00Z">
            <w:rPr>
              <w:rFonts w:ascii="Consolas" w:eastAsia="宋体" w:hAnsi="Consolas" w:cs="宋体"/>
              <w:color w:val="986801"/>
              <w:kern w:val="0"/>
              <w:szCs w:val="21"/>
            </w:rPr>
          </w:rPrChange>
        </w:rPr>
        <w:t>0</w:t>
      </w:r>
      <w:r w:rsidR="00E94603" w:rsidRPr="0098456A">
        <w:rPr>
          <w:rFonts w:ascii="Times New Roman" w:eastAsia="宋体" w:hAnsi="Times New Roman" w:cs="Times New Roman"/>
          <w:color w:val="5C5C5C"/>
          <w:kern w:val="0"/>
          <w:szCs w:val="21"/>
          <w:lang w:val="fr-FR"/>
          <w:rPrChange w:id="2997" w:author="Xiaolong Liu" w:date="2022-07-21T00:25:00Z">
            <w:rPr>
              <w:rFonts w:ascii="Consolas" w:eastAsia="宋体" w:hAnsi="Consolas" w:cs="宋体"/>
              <w:color w:val="5C5C5C"/>
              <w:kern w:val="0"/>
              <w:szCs w:val="21"/>
            </w:rPr>
          </w:rPrChange>
        </w:rPr>
        <w:t>,</w:t>
      </w:r>
      <w:r w:rsidRPr="0098456A">
        <w:rPr>
          <w:rFonts w:ascii="Times New Roman" w:eastAsia="宋体" w:hAnsi="Times New Roman" w:cs="Times New Roman"/>
          <w:color w:val="5C5C5C"/>
          <w:kern w:val="0"/>
          <w:szCs w:val="21"/>
          <w:lang w:val="fr-FR"/>
        </w:rPr>
        <w:t>U</w:t>
      </w:r>
      <w:proofErr w:type="gramEnd"/>
      <w:r w:rsidR="00E94603" w:rsidRPr="0098456A">
        <w:rPr>
          <w:rFonts w:ascii="Times New Roman" w:eastAsia="宋体" w:hAnsi="Times New Roman" w:cs="Times New Roman"/>
          <w:color w:val="5C5C5C"/>
          <w:kern w:val="0"/>
          <w:szCs w:val="21"/>
          <w:lang w:val="fr-FR"/>
          <w:rPrChange w:id="2998" w:author="Xiaolong Liu" w:date="2022-07-21T00:25:00Z">
            <w:rPr>
              <w:rFonts w:ascii="Consolas" w:eastAsia="宋体" w:hAnsi="Consolas" w:cs="宋体"/>
              <w:color w:val="5C5C5C"/>
              <w:kern w:val="0"/>
              <w:szCs w:val="21"/>
            </w:rPr>
          </w:rPrChange>
        </w:rPr>
        <w:t>_inter,</w:t>
      </w:r>
      <w:r w:rsidR="00E94603" w:rsidRPr="0098456A">
        <w:rPr>
          <w:rFonts w:ascii="Times New Roman" w:eastAsia="宋体" w:hAnsi="Times New Roman" w:cs="Times New Roman"/>
          <w:color w:val="986801"/>
          <w:kern w:val="0"/>
          <w:szCs w:val="21"/>
          <w:lang w:val="fr-FR"/>
          <w:rPrChange w:id="2999" w:author="Xiaolong Liu" w:date="2022-07-21T00:25:00Z">
            <w:rPr>
              <w:rFonts w:ascii="Consolas" w:eastAsia="宋体" w:hAnsi="Consolas" w:cs="宋体"/>
              <w:color w:val="986801"/>
              <w:kern w:val="0"/>
              <w:szCs w:val="21"/>
            </w:rPr>
          </w:rPrChange>
        </w:rPr>
        <w:t>0</w:t>
      </w:r>
      <w:r w:rsidR="00E94603" w:rsidRPr="0098456A">
        <w:rPr>
          <w:rFonts w:ascii="Times New Roman" w:eastAsia="宋体" w:hAnsi="Times New Roman" w:cs="Times New Roman"/>
          <w:i/>
          <w:iCs/>
          <w:color w:val="A0A1A7"/>
          <w:kern w:val="0"/>
          <w:szCs w:val="21"/>
          <w:lang w:val="fr-FR"/>
          <w:rPrChange w:id="3000" w:author="Xiaolong Liu" w:date="2022-07-21T00:25:00Z">
            <w:rPr>
              <w:rFonts w:ascii="Consolas" w:eastAsia="宋体" w:hAnsi="Consolas" w:cs="宋体"/>
              <w:i/>
              <w:iCs/>
              <w:color w:val="A0A1A7"/>
              <w:kern w:val="0"/>
              <w:szCs w:val="21"/>
            </w:rPr>
          </w:rPrChange>
        </w:rPr>
        <w:t>;...</w:t>
      </w:r>
    </w:p>
    <w:p w14:paraId="7B4FBD5D" w14:textId="30F59EDA" w:rsidR="00E94603" w:rsidRPr="002B4446" w:rsidRDefault="00E94603" w:rsidP="00E94603">
      <w:pPr>
        <w:widowControl/>
        <w:numPr>
          <w:ilvl w:val="0"/>
          <w:numId w:val="22"/>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001" w:author="Xiaolong Liu" w:date="2022-07-21T00:25:00Z">
            <w:rPr>
              <w:rFonts w:ascii="Consolas" w:eastAsia="宋体" w:hAnsi="Consolas" w:cs="宋体"/>
              <w:color w:val="5C5C5C"/>
              <w:kern w:val="0"/>
              <w:szCs w:val="21"/>
            </w:rPr>
          </w:rPrChange>
        </w:rPr>
      </w:pPr>
      <w:r w:rsidRPr="0098456A">
        <w:rPr>
          <w:rFonts w:ascii="Times New Roman" w:eastAsia="宋体" w:hAnsi="Times New Roman" w:cs="Times New Roman"/>
          <w:color w:val="5C5C5C"/>
          <w:kern w:val="0"/>
          <w:szCs w:val="21"/>
          <w:lang w:val="fr-FR"/>
          <w:rPrChange w:id="3002" w:author="Xiaolong Liu" w:date="2022-07-21T00:25:00Z">
            <w:rPr>
              <w:rFonts w:ascii="Consolas" w:eastAsia="宋体" w:hAnsi="Consolas" w:cs="宋体"/>
              <w:color w:val="5C5C5C"/>
              <w:kern w:val="0"/>
              <w:szCs w:val="21"/>
            </w:rPr>
          </w:rPrChange>
        </w:rPr>
        <w:t>        </w:t>
      </w:r>
      <w:proofErr w:type="gramStart"/>
      <w:r w:rsidRPr="002B4446">
        <w:rPr>
          <w:rFonts w:ascii="Times New Roman" w:eastAsia="宋体" w:hAnsi="Times New Roman" w:cs="Times New Roman"/>
          <w:color w:val="986801"/>
          <w:kern w:val="0"/>
          <w:szCs w:val="21"/>
          <w:rPrChange w:id="3003"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004" w:author="Xiaolong Liu" w:date="2022-07-21T00:25:00Z">
            <w:rPr>
              <w:rFonts w:ascii="Consolas" w:eastAsia="宋体" w:hAnsi="Consolas" w:cs="宋体"/>
              <w:color w:val="5C5C5C"/>
              <w:kern w:val="0"/>
              <w:szCs w:val="21"/>
            </w:rPr>
          </w:rPrChange>
        </w:rPr>
        <w:t>,-</w:t>
      </w:r>
      <w:proofErr w:type="gramEnd"/>
      <w:r w:rsidR="0098456A">
        <w:rPr>
          <w:rFonts w:ascii="Times New Roman" w:eastAsia="宋体" w:hAnsi="Times New Roman" w:cs="Times New Roman"/>
          <w:color w:val="5C5C5C"/>
          <w:kern w:val="0"/>
          <w:szCs w:val="21"/>
        </w:rPr>
        <w:t>U</w:t>
      </w:r>
      <w:r w:rsidRPr="002B4446">
        <w:rPr>
          <w:rFonts w:ascii="Times New Roman" w:eastAsia="宋体" w:hAnsi="Times New Roman" w:cs="Times New Roman"/>
          <w:color w:val="5C5C5C"/>
          <w:kern w:val="0"/>
          <w:szCs w:val="21"/>
          <w:rPrChange w:id="3005" w:author="Xiaolong Liu" w:date="2022-07-21T00:25:00Z">
            <w:rPr>
              <w:rFonts w:ascii="Consolas" w:eastAsia="宋体" w:hAnsi="Consolas" w:cs="宋体"/>
              <w:color w:val="5C5C5C"/>
              <w:kern w:val="0"/>
              <w:szCs w:val="21"/>
            </w:rPr>
          </w:rPrChange>
        </w:rPr>
        <w:t>_intra,</w:t>
      </w:r>
      <w:r w:rsidRPr="002B4446">
        <w:rPr>
          <w:rFonts w:ascii="Times New Roman" w:eastAsia="宋体" w:hAnsi="Times New Roman" w:cs="Times New Roman"/>
          <w:color w:val="986801"/>
          <w:kern w:val="0"/>
          <w:szCs w:val="21"/>
          <w:rPrChange w:id="3006"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007" w:author="Xiaolong Liu" w:date="2022-07-21T00:25:00Z">
            <w:rPr>
              <w:rFonts w:ascii="Consolas" w:eastAsia="宋体" w:hAnsi="Consolas" w:cs="宋体"/>
              <w:color w:val="5C5C5C"/>
              <w:kern w:val="0"/>
              <w:szCs w:val="21"/>
            </w:rPr>
          </w:rPrChange>
        </w:rPr>
        <w:t>,-</w:t>
      </w:r>
      <w:r w:rsidR="0098456A">
        <w:rPr>
          <w:rFonts w:ascii="Times New Roman" w:eastAsia="宋体" w:hAnsi="Times New Roman" w:cs="Times New Roman"/>
          <w:color w:val="5C5C5C"/>
          <w:kern w:val="0"/>
          <w:szCs w:val="21"/>
        </w:rPr>
        <w:t>U</w:t>
      </w:r>
      <w:r w:rsidRPr="002B4446">
        <w:rPr>
          <w:rFonts w:ascii="Times New Roman" w:eastAsia="宋体" w:hAnsi="Times New Roman" w:cs="Times New Roman"/>
          <w:color w:val="5C5C5C"/>
          <w:kern w:val="0"/>
          <w:szCs w:val="21"/>
          <w:rPrChange w:id="3008" w:author="Xiaolong Liu" w:date="2022-07-21T00:25:00Z">
            <w:rPr>
              <w:rFonts w:ascii="Consolas" w:eastAsia="宋体" w:hAnsi="Consolas" w:cs="宋体"/>
              <w:color w:val="5C5C5C"/>
              <w:kern w:val="0"/>
              <w:szCs w:val="21"/>
            </w:rPr>
          </w:rPrChange>
        </w:rPr>
        <w:t>_inter</w:t>
      </w:r>
      <w:r w:rsidRPr="002B4446">
        <w:rPr>
          <w:rFonts w:ascii="Times New Roman" w:eastAsia="宋体" w:hAnsi="Times New Roman" w:cs="Times New Roman"/>
          <w:i/>
          <w:iCs/>
          <w:color w:val="A0A1A7"/>
          <w:kern w:val="0"/>
          <w:szCs w:val="21"/>
          <w:rPrChange w:id="3009" w:author="Xiaolong Liu" w:date="2022-07-21T00:25:00Z">
            <w:rPr>
              <w:rFonts w:ascii="Consolas" w:eastAsia="宋体" w:hAnsi="Consolas" w:cs="宋体"/>
              <w:i/>
              <w:iCs/>
              <w:color w:val="A0A1A7"/>
              <w:kern w:val="0"/>
              <w:szCs w:val="21"/>
            </w:rPr>
          </w:rPrChange>
        </w:rPr>
        <w:t>;...</w:t>
      </w:r>
    </w:p>
    <w:p w14:paraId="3D2087D4" w14:textId="52DDC9F0" w:rsidR="00E94603" w:rsidRPr="002B4446" w:rsidRDefault="00E94603" w:rsidP="00E94603">
      <w:pPr>
        <w:widowControl/>
        <w:numPr>
          <w:ilvl w:val="0"/>
          <w:numId w:val="22"/>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01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011" w:author="Xiaolong Liu" w:date="2022-07-21T00:25:00Z">
            <w:rPr>
              <w:rFonts w:ascii="Consolas" w:eastAsia="宋体" w:hAnsi="Consolas" w:cs="宋体"/>
              <w:color w:val="5C5C5C"/>
              <w:kern w:val="0"/>
              <w:szCs w:val="21"/>
            </w:rPr>
          </w:rPrChange>
        </w:rPr>
        <w:t>        </w:t>
      </w:r>
      <w:r w:rsidR="0098456A">
        <w:rPr>
          <w:rFonts w:ascii="Times New Roman" w:eastAsia="宋体" w:hAnsi="Times New Roman" w:cs="Times New Roman"/>
          <w:color w:val="5C5C5C"/>
          <w:kern w:val="0"/>
          <w:szCs w:val="21"/>
        </w:rPr>
        <w:t>U</w:t>
      </w:r>
      <w:r w:rsidRPr="002B4446">
        <w:rPr>
          <w:rFonts w:ascii="Times New Roman" w:eastAsia="宋体" w:hAnsi="Times New Roman" w:cs="Times New Roman"/>
          <w:color w:val="5C5C5C"/>
          <w:kern w:val="0"/>
          <w:szCs w:val="21"/>
          <w:rPrChange w:id="3012" w:author="Xiaolong Liu" w:date="2022-07-21T00:25:00Z">
            <w:rPr>
              <w:rFonts w:ascii="Consolas" w:eastAsia="宋体" w:hAnsi="Consolas" w:cs="宋体"/>
              <w:color w:val="5C5C5C"/>
              <w:kern w:val="0"/>
              <w:szCs w:val="21"/>
            </w:rPr>
          </w:rPrChange>
        </w:rPr>
        <w:t>_inter,</w:t>
      </w:r>
      <w:proofErr w:type="gramStart"/>
      <w:r w:rsidRPr="002B4446">
        <w:rPr>
          <w:rFonts w:ascii="Times New Roman" w:eastAsia="宋体" w:hAnsi="Times New Roman" w:cs="Times New Roman"/>
          <w:color w:val="986801"/>
          <w:kern w:val="0"/>
          <w:szCs w:val="21"/>
          <w:rPrChange w:id="3013"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014" w:author="Xiaolong Liu" w:date="2022-07-21T00:25:00Z">
            <w:rPr>
              <w:rFonts w:ascii="Consolas" w:eastAsia="宋体" w:hAnsi="Consolas" w:cs="宋体"/>
              <w:color w:val="5C5C5C"/>
              <w:kern w:val="0"/>
              <w:szCs w:val="21"/>
            </w:rPr>
          </w:rPrChange>
        </w:rPr>
        <w:t>,</w:t>
      </w:r>
      <w:r w:rsidR="0098456A">
        <w:rPr>
          <w:rFonts w:ascii="Times New Roman" w:eastAsia="宋体" w:hAnsi="Times New Roman" w:cs="Times New Roman"/>
          <w:color w:val="5C5C5C"/>
          <w:kern w:val="0"/>
          <w:szCs w:val="21"/>
        </w:rPr>
        <w:t>U</w:t>
      </w:r>
      <w:proofErr w:type="gramEnd"/>
      <w:r w:rsidRPr="002B4446">
        <w:rPr>
          <w:rFonts w:ascii="Times New Roman" w:eastAsia="宋体" w:hAnsi="Times New Roman" w:cs="Times New Roman"/>
          <w:color w:val="5C5C5C"/>
          <w:kern w:val="0"/>
          <w:szCs w:val="21"/>
          <w:rPrChange w:id="3015" w:author="Xiaolong Liu" w:date="2022-07-21T00:25:00Z">
            <w:rPr>
              <w:rFonts w:ascii="Consolas" w:eastAsia="宋体" w:hAnsi="Consolas" w:cs="宋体"/>
              <w:color w:val="5C5C5C"/>
              <w:kern w:val="0"/>
              <w:szCs w:val="21"/>
            </w:rPr>
          </w:rPrChange>
        </w:rPr>
        <w:t>_intra,</w:t>
      </w:r>
      <w:r w:rsidRPr="002B4446">
        <w:rPr>
          <w:rFonts w:ascii="Times New Roman" w:eastAsia="宋体" w:hAnsi="Times New Roman" w:cs="Times New Roman"/>
          <w:color w:val="986801"/>
          <w:kern w:val="0"/>
          <w:szCs w:val="21"/>
          <w:rPrChange w:id="3016"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i/>
          <w:iCs/>
          <w:color w:val="A0A1A7"/>
          <w:kern w:val="0"/>
          <w:szCs w:val="21"/>
          <w:rPrChange w:id="3017" w:author="Xiaolong Liu" w:date="2022-07-21T00:25:00Z">
            <w:rPr>
              <w:rFonts w:ascii="Consolas" w:eastAsia="宋体" w:hAnsi="Consolas" w:cs="宋体"/>
              <w:i/>
              <w:iCs/>
              <w:color w:val="A0A1A7"/>
              <w:kern w:val="0"/>
              <w:szCs w:val="21"/>
            </w:rPr>
          </w:rPrChange>
        </w:rPr>
        <w:t>;...</w:t>
      </w:r>
    </w:p>
    <w:p w14:paraId="60D5A2D4" w14:textId="24C961D0" w:rsidR="00A75231" w:rsidRPr="00A75231" w:rsidRDefault="00E94603" w:rsidP="00A75231">
      <w:pPr>
        <w:widowControl/>
        <w:numPr>
          <w:ilvl w:val="0"/>
          <w:numId w:val="22"/>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018" w:author="Xiaolong Liu" w:date="2022-07-21T02:29: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019" w:author="Xiaolong Liu" w:date="2022-07-21T00:25:00Z">
            <w:rPr>
              <w:rFonts w:ascii="Consolas" w:eastAsia="宋体" w:hAnsi="Consolas" w:cs="宋体"/>
              <w:color w:val="5C5C5C"/>
              <w:kern w:val="0"/>
              <w:szCs w:val="21"/>
            </w:rPr>
          </w:rPrChange>
        </w:rPr>
        <w:t>        </w:t>
      </w:r>
      <w:proofErr w:type="gramStart"/>
      <w:r w:rsidRPr="002B4446">
        <w:rPr>
          <w:rFonts w:ascii="Times New Roman" w:eastAsia="宋体" w:hAnsi="Times New Roman" w:cs="Times New Roman"/>
          <w:color w:val="986801"/>
          <w:kern w:val="0"/>
          <w:szCs w:val="21"/>
          <w:rPrChange w:id="3020"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021" w:author="Xiaolong Liu" w:date="2022-07-21T00:25:00Z">
            <w:rPr>
              <w:rFonts w:ascii="Consolas" w:eastAsia="宋体" w:hAnsi="Consolas" w:cs="宋体"/>
              <w:color w:val="5C5C5C"/>
              <w:kern w:val="0"/>
              <w:szCs w:val="21"/>
            </w:rPr>
          </w:rPrChange>
        </w:rPr>
        <w:t>,-</w:t>
      </w:r>
      <w:proofErr w:type="gramEnd"/>
      <w:r w:rsidR="0098456A">
        <w:rPr>
          <w:rFonts w:ascii="Times New Roman" w:eastAsia="宋体" w:hAnsi="Times New Roman" w:cs="Times New Roman"/>
          <w:color w:val="5C5C5C"/>
          <w:kern w:val="0"/>
          <w:szCs w:val="21"/>
        </w:rPr>
        <w:t>U</w:t>
      </w:r>
      <w:r w:rsidRPr="002B4446">
        <w:rPr>
          <w:rFonts w:ascii="Times New Roman" w:eastAsia="宋体" w:hAnsi="Times New Roman" w:cs="Times New Roman"/>
          <w:color w:val="5C5C5C"/>
          <w:kern w:val="0"/>
          <w:szCs w:val="21"/>
          <w:rPrChange w:id="3022" w:author="Xiaolong Liu" w:date="2022-07-21T00:25:00Z">
            <w:rPr>
              <w:rFonts w:ascii="Consolas" w:eastAsia="宋体" w:hAnsi="Consolas" w:cs="宋体"/>
              <w:color w:val="5C5C5C"/>
              <w:kern w:val="0"/>
              <w:szCs w:val="21"/>
            </w:rPr>
          </w:rPrChange>
        </w:rPr>
        <w:t>_inter,</w:t>
      </w:r>
      <w:r w:rsidRPr="002B4446">
        <w:rPr>
          <w:rFonts w:ascii="Times New Roman" w:eastAsia="宋体" w:hAnsi="Times New Roman" w:cs="Times New Roman"/>
          <w:color w:val="986801"/>
          <w:kern w:val="0"/>
          <w:szCs w:val="21"/>
          <w:rPrChange w:id="3023"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024" w:author="Xiaolong Liu" w:date="2022-07-21T00:25:00Z">
            <w:rPr>
              <w:rFonts w:ascii="Consolas" w:eastAsia="宋体" w:hAnsi="Consolas" w:cs="宋体"/>
              <w:color w:val="5C5C5C"/>
              <w:kern w:val="0"/>
              <w:szCs w:val="21"/>
            </w:rPr>
          </w:rPrChange>
        </w:rPr>
        <w:t>,-</w:t>
      </w:r>
      <w:r w:rsidR="0098456A">
        <w:rPr>
          <w:rFonts w:ascii="Times New Roman" w:eastAsia="宋体" w:hAnsi="Times New Roman" w:cs="Times New Roman"/>
          <w:color w:val="5C5C5C"/>
          <w:kern w:val="0"/>
          <w:szCs w:val="21"/>
        </w:rPr>
        <w:t>U</w:t>
      </w:r>
      <w:r w:rsidRPr="002B4446">
        <w:rPr>
          <w:rFonts w:ascii="Times New Roman" w:eastAsia="宋体" w:hAnsi="Times New Roman" w:cs="Times New Roman"/>
          <w:color w:val="5C5C5C"/>
          <w:kern w:val="0"/>
          <w:szCs w:val="21"/>
          <w:rPrChange w:id="3025" w:author="Xiaolong Liu" w:date="2022-07-21T00:25:00Z">
            <w:rPr>
              <w:rFonts w:ascii="Consolas" w:eastAsia="宋体" w:hAnsi="Consolas" w:cs="宋体"/>
              <w:color w:val="5C5C5C"/>
              <w:kern w:val="0"/>
              <w:szCs w:val="21"/>
            </w:rPr>
          </w:rPrChange>
        </w:rPr>
        <w:t>_intra]</w:t>
      </w:r>
      <w:r w:rsidRPr="002B4446">
        <w:rPr>
          <w:rFonts w:ascii="Times New Roman" w:eastAsia="宋体" w:hAnsi="Times New Roman" w:cs="Times New Roman"/>
          <w:i/>
          <w:iCs/>
          <w:color w:val="A0A1A7"/>
          <w:kern w:val="0"/>
          <w:szCs w:val="21"/>
          <w:rPrChange w:id="3026" w:author="Xiaolong Liu" w:date="2022-07-21T00:25:00Z">
            <w:rPr>
              <w:rFonts w:ascii="Consolas" w:eastAsia="宋体" w:hAnsi="Consolas" w:cs="宋体"/>
              <w:i/>
              <w:iCs/>
              <w:color w:val="A0A1A7"/>
              <w:kern w:val="0"/>
              <w:szCs w:val="21"/>
            </w:rPr>
          </w:rPrChange>
        </w:rPr>
        <w:t>;</w:t>
      </w:r>
    </w:p>
    <w:p w14:paraId="23C60737" w14:textId="77777777" w:rsidR="00A75231" w:rsidRDefault="00A75231" w:rsidP="00E94603">
      <w:pPr>
        <w:jc w:val="left"/>
        <w:rPr>
          <w:ins w:id="3027" w:author="Xiaolong Liu" w:date="2022-07-21T02:29:00Z"/>
          <w:rFonts w:ascii="Times New Roman" w:hAnsi="Times New Roman" w:cs="Times New Roman"/>
          <w:color w:val="000000" w:themeColor="text1"/>
          <w:sz w:val="24"/>
          <w:szCs w:val="28"/>
        </w:rPr>
      </w:pPr>
    </w:p>
    <w:p w14:paraId="5BC64665" w14:textId="0A58392B" w:rsidR="00E94603" w:rsidRPr="002B4446" w:rsidDel="00A75231" w:rsidRDefault="00E94603">
      <w:pPr>
        <w:ind w:left="210" w:right="210"/>
        <w:rPr>
          <w:del w:id="3028" w:author="Xiaolong Liu" w:date="2022-07-21T02:29:00Z"/>
          <w:rFonts w:ascii="Times New Roman" w:hAnsi="Times New Roman" w:cs="Times New Roman"/>
          <w:color w:val="000000" w:themeColor="text1"/>
          <w:sz w:val="24"/>
          <w:szCs w:val="28"/>
        </w:rPr>
        <w:pPrChange w:id="3029" w:author="Xiaolong Liu" w:date="2022-07-21T02:30:00Z">
          <w:pPr>
            <w:jc w:val="left"/>
          </w:pPr>
        </w:pPrChange>
      </w:pPr>
      <w:r w:rsidRPr="002B4446">
        <w:rPr>
          <w:rFonts w:ascii="Times New Roman" w:hAnsi="Times New Roman" w:cs="Times New Roman"/>
          <w:color w:val="000000" w:themeColor="text1"/>
          <w:sz w:val="24"/>
          <w:szCs w:val="28"/>
        </w:rPr>
        <w:t xml:space="preserve">After giving each parameter, introduce the energy band </w:t>
      </w:r>
      <m:oMath>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1</m:t>
            </m:r>
          </m:sub>
        </m:sSub>
        <m:d>
          <m:dPr>
            <m:ctrlPr>
              <w:rPr>
                <w:rFonts w:ascii="Cambria Math" w:hAnsi="Cambria Math" w:cs="Times New Roman"/>
                <w:i/>
                <w:sz w:val="24"/>
                <w:szCs w:val="28"/>
                <w:lang w:val="fr-FR"/>
              </w:rPr>
            </m:ctrlPr>
          </m:dPr>
          <m:e>
            <m:r>
              <m:rPr>
                <m:sty m:val="bi"/>
              </m:rPr>
              <w:rPr>
                <w:rFonts w:ascii="Cambria Math" w:hAnsi="Cambria Math" w:cs="Times New Roman"/>
                <w:sz w:val="24"/>
                <w:szCs w:val="28"/>
              </w:rPr>
              <m:t>k</m:t>
            </m:r>
          </m:e>
        </m:d>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2</m:t>
            </m:r>
          </m:sub>
        </m:sSub>
        <m:r>
          <w:rPr>
            <w:rFonts w:ascii="Cambria Math" w:hAnsi="Cambria Math" w:cs="Times New Roman"/>
            <w:sz w:val="24"/>
            <w:szCs w:val="28"/>
          </w:rPr>
          <m:t>(</m:t>
        </m:r>
        <m:r>
          <m:rPr>
            <m:sty m:val="bi"/>
          </m:rPr>
          <w:rPr>
            <w:rFonts w:ascii="Cambria Math" w:hAnsi="Cambria Math" w:cs="Times New Roman"/>
            <w:sz w:val="24"/>
            <w:szCs w:val="28"/>
          </w:rPr>
          <m:t>k</m:t>
        </m:r>
        <m:r>
          <w:rPr>
            <w:rFonts w:ascii="Cambria Math" w:hAnsi="Cambria Math" w:cs="Times New Roman"/>
            <w:sz w:val="24"/>
            <w:szCs w:val="28"/>
          </w:rPr>
          <m:t>)</m:t>
        </m:r>
      </m:oMath>
      <w:r w:rsidRPr="002B4446">
        <w:rPr>
          <w:rFonts w:ascii="Times New Roman" w:hAnsi="Times New Roman" w:cs="Times New Roman"/>
          <w:color w:val="000000" w:themeColor="text1"/>
          <w:sz w:val="24"/>
          <w:szCs w:val="28"/>
        </w:rPr>
        <w:t xml:space="preserve"> and energy gap </w:t>
      </w:r>
      <m:oMath>
        <m:r>
          <w:rPr>
            <w:rFonts w:ascii="Cambria Math" w:hAnsi="Cambria Math" w:cs="Times New Roman"/>
            <w:sz w:val="24"/>
            <w:szCs w:val="28"/>
          </w:rPr>
          <m:t xml:space="preserve"> </m:t>
        </m:r>
        <m:sSub>
          <m:sSubPr>
            <m:ctrlPr>
              <w:rPr>
                <w:rFonts w:ascii="Cambria Math" w:hAnsi="Cambria Math" w:cs="Times New Roman"/>
                <w:i/>
                <w:sz w:val="24"/>
                <w:szCs w:val="28"/>
                <w:lang w:val="fr-FR"/>
              </w:rPr>
            </m:ctrlPr>
          </m:sSubPr>
          <m:e>
            <m:r>
              <w:rPr>
                <w:rFonts w:ascii="Cambria Math" w:hAnsi="Cambria Math" w:cs="Times New Roman"/>
                <w:sz w:val="24"/>
                <w:szCs w:val="28"/>
              </w:rPr>
              <m:t>Δ</m:t>
            </m:r>
            <m:ctrlPr>
              <w:rPr>
                <w:rFonts w:ascii="Cambria Math" w:hAnsi="Cambria Math" w:cs="Times New Roman"/>
                <w:i/>
                <w:sz w:val="24"/>
                <w:szCs w:val="28"/>
              </w:rPr>
            </m:ctrlPr>
          </m:e>
          <m:sub>
            <m:r>
              <w:rPr>
                <w:rFonts w:ascii="Cambria Math" w:hAnsi="Cambria Math" w:cs="Times New Roman"/>
                <w:sz w:val="24"/>
                <w:szCs w:val="28"/>
              </w:rPr>
              <m:t>1</m:t>
            </m:r>
          </m:sub>
        </m:sSub>
        <m:r>
          <w:rPr>
            <w:rFonts w:ascii="Cambria Math" w:hAnsi="Cambria Math" w:cs="Times New Roman"/>
            <w:sz w:val="24"/>
            <w:szCs w:val="28"/>
          </w:rPr>
          <m:t>(</m:t>
        </m:r>
        <m:r>
          <m:rPr>
            <m:sty m:val="bi"/>
          </m:rPr>
          <w:rPr>
            <w:rFonts w:ascii="Cambria Math" w:hAnsi="Cambria Math" w:cs="Times New Roman"/>
            <w:sz w:val="24"/>
            <w:szCs w:val="28"/>
          </w:rPr>
          <m:t>k</m:t>
        </m:r>
        <m:r>
          <w:rPr>
            <w:rFonts w:ascii="Cambria Math" w:hAnsi="Cambria Math" w:cs="Times New Roman"/>
            <w:sz w:val="24"/>
            <w:szCs w:val="28"/>
          </w:rPr>
          <m:t xml:space="preserve">), </m:t>
        </m:r>
        <m:sSub>
          <m:sSubPr>
            <m:ctrlPr>
              <w:rPr>
                <w:rFonts w:ascii="Cambria Math" w:hAnsi="Cambria Math" w:cs="Times New Roman"/>
                <w:i/>
                <w:sz w:val="24"/>
                <w:szCs w:val="28"/>
                <w:lang w:val="fr-FR"/>
              </w:rPr>
            </m:ctrlPr>
          </m:sSubPr>
          <m:e>
            <m:r>
              <w:rPr>
                <w:rFonts w:ascii="Cambria Math" w:hAnsi="Cambria Math" w:cs="Times New Roman"/>
                <w:sz w:val="24"/>
                <w:szCs w:val="28"/>
              </w:rPr>
              <m:t>Δ</m:t>
            </m:r>
            <m:ctrlPr>
              <w:rPr>
                <w:rFonts w:ascii="Cambria Math" w:hAnsi="Cambria Math" w:cs="Times New Roman"/>
                <w:i/>
                <w:sz w:val="24"/>
                <w:szCs w:val="28"/>
              </w:rPr>
            </m:ctrlPr>
          </m:e>
          <m:sub>
            <m:r>
              <w:rPr>
                <w:rFonts w:ascii="Cambria Math" w:hAnsi="Cambria Math" w:cs="Times New Roman"/>
                <w:sz w:val="24"/>
                <w:szCs w:val="28"/>
              </w:rPr>
              <m:t>2</m:t>
            </m:r>
          </m:sub>
        </m:sSub>
        <m:r>
          <w:rPr>
            <w:rFonts w:ascii="Cambria Math" w:hAnsi="Cambria Math" w:cs="Times New Roman"/>
            <w:sz w:val="24"/>
            <w:szCs w:val="28"/>
          </w:rPr>
          <m:t>(</m:t>
        </m:r>
        <m:r>
          <m:rPr>
            <m:sty m:val="bi"/>
          </m:rPr>
          <w:rPr>
            <w:rFonts w:ascii="Cambria Math" w:hAnsi="Cambria Math" w:cs="Times New Roman"/>
            <w:sz w:val="24"/>
            <w:szCs w:val="28"/>
          </w:rPr>
          <m:t>k</m:t>
        </m:r>
        <m:r>
          <w:rPr>
            <w:rFonts w:ascii="Cambria Math" w:hAnsi="Cambria Math" w:cs="Times New Roman"/>
            <w:sz w:val="24"/>
            <w:szCs w:val="28"/>
          </w:rPr>
          <m:t>)</m:t>
        </m:r>
      </m:oMath>
      <w:r w:rsidRPr="002B4446">
        <w:rPr>
          <w:rFonts w:ascii="Times New Roman" w:hAnsi="Times New Roman" w:cs="Times New Roman"/>
          <w:color w:val="000000" w:themeColor="text1"/>
          <w:sz w:val="24"/>
          <w:szCs w:val="28"/>
        </w:rPr>
        <w:t xml:space="preserve"> (epsilon_1, epsilon_2, D1, D2 in code)</w:t>
      </w:r>
      <w:r w:rsidR="009E2175" w:rsidRPr="002B4446">
        <w:rPr>
          <w:rFonts w:ascii="Times New Roman" w:hAnsi="Times New Roman" w:cs="Times New Roman"/>
          <w:color w:val="000000" w:themeColor="text1"/>
          <w:sz w:val="24"/>
          <w:szCs w:val="28"/>
        </w:rPr>
        <w:t>.</w:t>
      </w:r>
      <w:ins w:id="3030" w:author="Xiaolong Liu" w:date="2022-07-21T02:29:00Z">
        <w:r w:rsidR="00A75231">
          <w:rPr>
            <w:rFonts w:ascii="Times New Roman" w:hAnsi="Times New Roman" w:cs="Times New Roman"/>
            <w:color w:val="000000" w:themeColor="text1"/>
            <w:sz w:val="24"/>
            <w:szCs w:val="28"/>
          </w:rPr>
          <w:t xml:space="preserve"> </w:t>
        </w:r>
      </w:ins>
    </w:p>
    <w:p w14:paraId="679E6DF6" w14:textId="078D7831" w:rsidR="00AE17D9" w:rsidRPr="002B4446" w:rsidRDefault="00E94603">
      <w:pPr>
        <w:rPr>
          <w:rFonts w:ascii="Times New Roman" w:hAnsi="Times New Roman" w:cs="Times New Roman"/>
          <w:color w:val="000000" w:themeColor="text1"/>
          <w:sz w:val="24"/>
          <w:szCs w:val="28"/>
        </w:rPr>
        <w:pPrChange w:id="3031" w:author="Xiaolong Liu" w:date="2022-07-21T02:30:00Z">
          <w:pPr>
            <w:jc w:val="left"/>
          </w:pPr>
        </w:pPrChange>
      </w:pPr>
      <w:r w:rsidRPr="002B4446">
        <w:rPr>
          <w:rFonts w:ascii="Times New Roman" w:hAnsi="Times New Roman" w:cs="Times New Roman"/>
          <w:color w:val="000000" w:themeColor="text1"/>
          <w:sz w:val="24"/>
          <w:szCs w:val="28"/>
        </w:rPr>
        <w:t xml:space="preserve">For example, for </w:t>
      </w:r>
      <w:ins w:id="3032" w:author="Xiaolong Liu" w:date="2022-07-21T02:29:00Z">
        <w:r w:rsidR="00EE6089" w:rsidRPr="00EE6089">
          <w:rPr>
            <w:rFonts w:ascii="Times New Roman" w:hAnsi="Times New Roman" w:cs="Times New Roman"/>
            <w:sz w:val="24"/>
            <w:szCs w:val="24"/>
            <w:rPrChange w:id="3033" w:author="Xiaolong Liu" w:date="2022-07-21T02:29:00Z">
              <w:rPr>
                <w:rFonts w:ascii="Times New Roman" w:hAnsi="Times New Roman" w:cs="Times New Roman"/>
                <w:b/>
                <w:bCs/>
                <w:sz w:val="24"/>
                <w:szCs w:val="24"/>
              </w:rPr>
            </w:rPrChange>
          </w:rPr>
          <w:t>Sr</w:t>
        </w:r>
        <w:r w:rsidR="00EE6089" w:rsidRPr="00EE6089">
          <w:rPr>
            <w:rFonts w:ascii="Times New Roman" w:hAnsi="Times New Roman" w:cs="Times New Roman"/>
            <w:sz w:val="24"/>
            <w:szCs w:val="24"/>
            <w:vertAlign w:val="subscript"/>
            <w:rPrChange w:id="3034" w:author="Xiaolong Liu" w:date="2022-07-21T02:29:00Z">
              <w:rPr>
                <w:rFonts w:ascii="Times New Roman" w:hAnsi="Times New Roman" w:cs="Times New Roman"/>
                <w:b/>
                <w:bCs/>
                <w:sz w:val="24"/>
                <w:szCs w:val="24"/>
                <w:vertAlign w:val="subscript"/>
              </w:rPr>
            </w:rPrChange>
          </w:rPr>
          <w:t>2</w:t>
        </w:r>
        <w:r w:rsidR="00EE6089" w:rsidRPr="00EE6089">
          <w:rPr>
            <w:rFonts w:ascii="Times New Roman" w:hAnsi="Times New Roman" w:cs="Times New Roman"/>
            <w:sz w:val="24"/>
            <w:szCs w:val="24"/>
            <w:rPrChange w:id="3035" w:author="Xiaolong Liu" w:date="2022-07-21T02:29:00Z">
              <w:rPr>
                <w:rFonts w:ascii="Times New Roman" w:hAnsi="Times New Roman" w:cs="Times New Roman"/>
                <w:b/>
                <w:bCs/>
                <w:sz w:val="24"/>
                <w:szCs w:val="24"/>
              </w:rPr>
            </w:rPrChange>
          </w:rPr>
          <w:t>RuO</w:t>
        </w:r>
        <w:r w:rsidR="00EE6089" w:rsidRPr="00EE6089">
          <w:rPr>
            <w:rFonts w:ascii="Times New Roman" w:hAnsi="Times New Roman" w:cs="Times New Roman"/>
            <w:sz w:val="24"/>
            <w:szCs w:val="24"/>
            <w:vertAlign w:val="subscript"/>
            <w:rPrChange w:id="3036" w:author="Xiaolong Liu" w:date="2022-07-21T02:29:00Z">
              <w:rPr>
                <w:rFonts w:ascii="Times New Roman" w:hAnsi="Times New Roman" w:cs="Times New Roman"/>
                <w:b/>
                <w:bCs/>
                <w:sz w:val="24"/>
                <w:szCs w:val="24"/>
                <w:vertAlign w:val="subscript"/>
              </w:rPr>
            </w:rPrChange>
          </w:rPr>
          <w:t xml:space="preserve">4 </w:t>
        </w:r>
      </w:ins>
      <m:oMath>
        <m:r>
          <w:del w:id="3037" w:author="Xiaolong Liu" w:date="2022-07-21T02:29:00Z">
            <w:rPr>
              <w:rFonts w:ascii="Cambria Math" w:hAnsi="Cambria Math" w:cs="Times New Roman"/>
              <w:color w:val="000000" w:themeColor="text1"/>
              <w:sz w:val="24"/>
              <w:szCs w:val="24"/>
              <w:lang w:val="fr-FR"/>
              <w:rPrChange w:id="3038" w:author="Xiaolong Liu" w:date="2022-07-21T02:30:00Z">
                <w:rPr>
                  <w:rFonts w:ascii="Cambria Math" w:hAnsi="Cambria Math" w:cs="Times New Roman"/>
                  <w:color w:val="000000" w:themeColor="text1"/>
                  <w:lang w:val="fr-FR"/>
                </w:rPr>
              </w:rPrChange>
            </w:rPr>
            <m:t>S</m:t>
          </w:del>
        </m:r>
        <m:sSub>
          <m:sSubPr>
            <m:ctrlPr>
              <w:del w:id="3039" w:author="Xiaolong Liu" w:date="2022-07-21T02:29:00Z">
                <w:rPr>
                  <w:rFonts w:ascii="Cambria Math" w:hAnsi="Cambria Math" w:cs="Times New Roman"/>
                  <w:i/>
                  <w:color w:val="000000" w:themeColor="text1"/>
                  <w:sz w:val="24"/>
                  <w:szCs w:val="24"/>
                  <w:lang w:val="fr-FR"/>
                </w:rPr>
              </w:del>
            </m:ctrlPr>
          </m:sSubPr>
          <m:e>
            <m:r>
              <w:del w:id="3040" w:author="Xiaolong Liu" w:date="2022-07-21T02:29:00Z">
                <w:rPr>
                  <w:rFonts w:ascii="Cambria Math" w:hAnsi="Cambria Math" w:cs="Times New Roman"/>
                  <w:color w:val="000000" w:themeColor="text1"/>
                  <w:sz w:val="24"/>
                  <w:szCs w:val="24"/>
                  <w:lang w:val="fr-FR"/>
                  <w:rPrChange w:id="3041" w:author="Xiaolong Liu" w:date="2022-07-21T02:30:00Z">
                    <w:rPr>
                      <w:rFonts w:ascii="Cambria Math" w:hAnsi="Cambria Math" w:cs="Times New Roman"/>
                      <w:color w:val="000000" w:themeColor="text1"/>
                      <w:lang w:val="fr-FR"/>
                    </w:rPr>
                  </w:rPrChange>
                </w:rPr>
                <m:t>r</m:t>
              </w:del>
            </m:r>
          </m:e>
          <m:sub>
            <m:r>
              <w:del w:id="3042" w:author="Xiaolong Liu" w:date="2022-07-21T02:29:00Z">
                <w:rPr>
                  <w:rFonts w:ascii="Cambria Math" w:hAnsi="Cambria Math" w:cs="Times New Roman"/>
                  <w:color w:val="000000" w:themeColor="text1"/>
                  <w:sz w:val="24"/>
                  <w:szCs w:val="24"/>
                  <w:rPrChange w:id="3043" w:author="Xiaolong Liu" w:date="2022-07-21T02:30:00Z">
                    <w:rPr>
                      <w:rFonts w:ascii="Cambria Math" w:hAnsi="Cambria Math" w:cs="Times New Roman"/>
                      <w:color w:val="000000" w:themeColor="text1"/>
                    </w:rPr>
                  </w:rPrChange>
                </w:rPr>
                <m:t>2</m:t>
              </w:del>
            </m:r>
          </m:sub>
        </m:sSub>
        <m:r>
          <w:del w:id="3044" w:author="Xiaolong Liu" w:date="2022-07-21T02:29:00Z">
            <w:rPr>
              <w:rFonts w:ascii="Cambria Math" w:hAnsi="Cambria Math" w:cs="Times New Roman"/>
              <w:color w:val="000000" w:themeColor="text1"/>
              <w:sz w:val="24"/>
              <w:szCs w:val="24"/>
              <w:lang w:val="fr-FR"/>
              <w:rPrChange w:id="3045" w:author="Xiaolong Liu" w:date="2022-07-21T02:30:00Z">
                <w:rPr>
                  <w:rFonts w:ascii="Cambria Math" w:hAnsi="Cambria Math" w:cs="Times New Roman"/>
                  <w:color w:val="000000" w:themeColor="text1"/>
                  <w:lang w:val="fr-FR"/>
                </w:rPr>
              </w:rPrChange>
            </w:rPr>
            <m:t>Ru</m:t>
          </w:del>
        </m:r>
        <m:sSub>
          <m:sSubPr>
            <m:ctrlPr>
              <w:del w:id="3046" w:author="Xiaolong Liu" w:date="2022-07-21T02:29:00Z">
                <w:rPr>
                  <w:rFonts w:ascii="Cambria Math" w:hAnsi="Cambria Math" w:cs="Times New Roman"/>
                  <w:i/>
                  <w:color w:val="000000" w:themeColor="text1"/>
                  <w:sz w:val="24"/>
                  <w:szCs w:val="24"/>
                  <w:lang w:val="fr-FR"/>
                </w:rPr>
              </w:del>
            </m:ctrlPr>
          </m:sSubPr>
          <m:e>
            <m:r>
              <w:del w:id="3047" w:author="Xiaolong Liu" w:date="2022-07-21T02:29:00Z">
                <w:rPr>
                  <w:rFonts w:ascii="Cambria Math" w:hAnsi="Cambria Math" w:cs="Times New Roman"/>
                  <w:color w:val="000000" w:themeColor="text1"/>
                  <w:sz w:val="24"/>
                  <w:szCs w:val="24"/>
                  <w:lang w:val="fr-FR"/>
                  <w:rPrChange w:id="3048" w:author="Xiaolong Liu" w:date="2022-07-21T02:30:00Z">
                    <w:rPr>
                      <w:rFonts w:ascii="Cambria Math" w:hAnsi="Cambria Math" w:cs="Times New Roman"/>
                      <w:color w:val="000000" w:themeColor="text1"/>
                      <w:lang w:val="fr-FR"/>
                    </w:rPr>
                  </w:rPrChange>
                </w:rPr>
                <m:t>O</m:t>
              </w:del>
            </m:r>
          </m:e>
          <m:sub>
            <m:r>
              <w:del w:id="3049" w:author="Xiaolong Liu" w:date="2022-07-21T02:29:00Z">
                <w:rPr>
                  <w:rFonts w:ascii="Cambria Math" w:hAnsi="Cambria Math" w:cs="Times New Roman"/>
                  <w:color w:val="000000" w:themeColor="text1"/>
                  <w:sz w:val="24"/>
                  <w:szCs w:val="24"/>
                  <w:rPrChange w:id="3050" w:author="Xiaolong Liu" w:date="2022-07-21T02:30:00Z">
                    <w:rPr>
                      <w:rFonts w:ascii="Cambria Math" w:hAnsi="Cambria Math" w:cs="Times New Roman"/>
                      <w:color w:val="000000" w:themeColor="text1"/>
                    </w:rPr>
                  </w:rPrChange>
                </w:rPr>
                <m:t>4</m:t>
              </w:del>
            </m:r>
          </m:sub>
        </m:sSub>
      </m:oMath>
      <w:del w:id="3051" w:author="Xiaolong Liu" w:date="2022-07-21T02:29:00Z">
        <w:r w:rsidR="009E2175" w:rsidRPr="00D0190B" w:rsidDel="00EE6089">
          <w:rPr>
            <w:rFonts w:ascii="Times New Roman" w:hAnsi="Times New Roman" w:cs="Times New Roman"/>
            <w:color w:val="000000" w:themeColor="text1"/>
            <w:sz w:val="24"/>
            <w:szCs w:val="24"/>
            <w:rPrChange w:id="3052" w:author="Xiaolong Liu" w:date="2022-07-21T02:30:00Z">
              <w:rPr>
                <w:rFonts w:ascii="Times New Roman" w:hAnsi="Times New Roman" w:cs="Times New Roman"/>
                <w:color w:val="000000" w:themeColor="text1"/>
              </w:rPr>
            </w:rPrChange>
          </w:rPr>
          <w:delText xml:space="preserve"> </w:delText>
        </w:r>
      </w:del>
      <w:r w:rsidR="009E2175" w:rsidRPr="00D0190B">
        <w:rPr>
          <w:rFonts w:ascii="Times New Roman" w:hAnsi="Times New Roman" w:cs="Times New Roman"/>
          <w:color w:val="000000" w:themeColor="text1"/>
          <w:sz w:val="24"/>
          <w:szCs w:val="24"/>
          <w:rPrChange w:id="3053" w:author="Xiaolong Liu" w:date="2022-07-21T02:30:00Z">
            <w:rPr>
              <w:rFonts w:ascii="Times New Roman" w:hAnsi="Times New Roman" w:cs="Times New Roman"/>
              <w:color w:val="000000" w:themeColor="text1"/>
            </w:rPr>
          </w:rPrChange>
        </w:rPr>
        <w:t xml:space="preserve">(using </w:t>
      </w:r>
      <m:oMath>
        <m:sSub>
          <m:sSubPr>
            <m:ctrlPr>
              <w:rPr>
                <w:rFonts w:ascii="Cambria Math" w:hAnsi="Cambria Math" w:cs="Times New Roman"/>
                <w:i/>
                <w:color w:val="000000"/>
                <w:kern w:val="0"/>
                <w:sz w:val="24"/>
                <w:szCs w:val="24"/>
                <w:lang w:val="fr-FR"/>
              </w:rPr>
            </m:ctrlPr>
          </m:sSubPr>
          <m:e>
            <m:r>
              <w:rPr>
                <w:rFonts w:ascii="Cambria Math" w:hAnsi="Cambria Math" w:cs="Times New Roman"/>
                <w:color w:val="000000" w:themeColor="text1"/>
                <w:sz w:val="24"/>
                <w:szCs w:val="24"/>
                <w:lang w:val="fr-FR"/>
                <w:rPrChange w:id="3054" w:author="Xiaolong Liu" w:date="2022-07-21T02:30:00Z">
                  <w:rPr>
                    <w:rFonts w:ascii="Cambria Math" w:hAnsi="Cambria Math" w:cs="Times New Roman"/>
                    <w:color w:val="000000" w:themeColor="text1"/>
                    <w:lang w:val="fr-FR"/>
                  </w:rPr>
                </w:rPrChange>
              </w:rPr>
              <m:t>ϵ</m:t>
            </m:r>
            <m:ctrlPr>
              <w:rPr>
                <w:rFonts w:ascii="Cambria Math" w:hAnsi="Cambria Math" w:cs="Times New Roman"/>
                <w:i/>
                <w:color w:val="000000" w:themeColor="text1"/>
                <w:sz w:val="24"/>
                <w:szCs w:val="24"/>
                <w:lang w:val="fr-FR"/>
              </w:rPr>
            </m:ctrlPr>
          </m:e>
          <m:sub>
            <m:r>
              <w:rPr>
                <w:rFonts w:ascii="Cambria Math" w:hAnsi="Cambria Math" w:cs="Times New Roman"/>
                <w:color w:val="000000"/>
                <w:kern w:val="0"/>
                <w:sz w:val="24"/>
                <w:szCs w:val="24"/>
                <w:lang w:val="fr-FR"/>
                <w:rPrChange w:id="3055" w:author="Xiaolong Liu" w:date="2022-07-21T02:30:00Z">
                  <w:rPr>
                    <w:rFonts w:ascii="Cambria Math" w:hAnsi="Cambria Math" w:cs="Times New Roman"/>
                    <w:color w:val="000000"/>
                    <w:kern w:val="0"/>
                    <w:szCs w:val="21"/>
                    <w:lang w:val="fr-FR"/>
                  </w:rPr>
                </w:rPrChange>
              </w:rPr>
              <m:t>α</m:t>
            </m:r>
          </m:sub>
        </m:sSub>
      </m:oMath>
      <w:r w:rsidR="009E2175" w:rsidRPr="00D0190B">
        <w:rPr>
          <w:rFonts w:ascii="Times New Roman" w:hAnsi="Times New Roman" w:cs="Times New Roman"/>
          <w:color w:val="000000"/>
          <w:kern w:val="0"/>
          <w:sz w:val="24"/>
          <w:szCs w:val="24"/>
          <w:rPrChange w:id="3056" w:author="Xiaolong Liu" w:date="2022-07-21T02:30:00Z">
            <w:rPr>
              <w:rFonts w:ascii="Times New Roman" w:hAnsi="Times New Roman" w:cs="Times New Roman"/>
              <w:color w:val="000000"/>
              <w:kern w:val="0"/>
              <w:szCs w:val="21"/>
            </w:rPr>
          </w:rPrChange>
        </w:rPr>
        <w:t xml:space="preserve"> and </w:t>
      </w:r>
      <m:oMath>
        <m:sSub>
          <m:sSubPr>
            <m:ctrlPr>
              <w:rPr>
                <w:rFonts w:ascii="Cambria Math" w:hAnsi="Cambria Math" w:cs="Times New Roman"/>
                <w:i/>
                <w:color w:val="000000"/>
                <w:kern w:val="0"/>
                <w:sz w:val="24"/>
                <w:szCs w:val="24"/>
                <w:lang w:val="fr-FR"/>
              </w:rPr>
            </m:ctrlPr>
          </m:sSubPr>
          <m:e>
            <m:r>
              <w:rPr>
                <w:rFonts w:ascii="Cambria Math" w:hAnsi="Cambria Math" w:cs="Times New Roman"/>
                <w:color w:val="000000" w:themeColor="text1"/>
                <w:sz w:val="24"/>
                <w:szCs w:val="24"/>
                <w:lang w:val="fr-FR"/>
                <w:rPrChange w:id="3057" w:author="Xiaolong Liu" w:date="2022-07-21T02:30:00Z">
                  <w:rPr>
                    <w:rFonts w:ascii="Cambria Math" w:hAnsi="Cambria Math" w:cs="Times New Roman"/>
                    <w:color w:val="000000" w:themeColor="text1"/>
                    <w:lang w:val="fr-FR"/>
                  </w:rPr>
                </w:rPrChange>
              </w:rPr>
              <m:t>ϵ</m:t>
            </m:r>
            <m:ctrlPr>
              <w:rPr>
                <w:rFonts w:ascii="Cambria Math" w:hAnsi="Cambria Math" w:cs="Times New Roman"/>
                <w:i/>
                <w:color w:val="000000" w:themeColor="text1"/>
                <w:sz w:val="24"/>
                <w:szCs w:val="24"/>
                <w:lang w:val="fr-FR"/>
              </w:rPr>
            </m:ctrlPr>
          </m:e>
          <m:sub>
            <m:r>
              <w:rPr>
                <w:rFonts w:ascii="Cambria Math" w:hAnsi="Cambria Math" w:cs="Times New Roman"/>
                <w:color w:val="000000"/>
                <w:kern w:val="0"/>
                <w:sz w:val="24"/>
                <w:szCs w:val="24"/>
                <w:lang w:val="fr-FR"/>
                <w:rPrChange w:id="3058" w:author="Xiaolong Liu" w:date="2022-07-21T02:30:00Z">
                  <w:rPr>
                    <w:rFonts w:ascii="Cambria Math" w:hAnsi="Cambria Math" w:cs="Times New Roman"/>
                    <w:color w:val="000000"/>
                    <w:kern w:val="0"/>
                    <w:szCs w:val="21"/>
                    <w:lang w:val="fr-FR"/>
                  </w:rPr>
                </w:rPrChange>
              </w:rPr>
              <m:t>β</m:t>
            </m:r>
          </m:sub>
        </m:sSub>
      </m:oMath>
      <w:r w:rsidR="009E2175" w:rsidRPr="00D0190B">
        <w:rPr>
          <w:rFonts w:ascii="Times New Roman" w:hAnsi="Times New Roman" w:cs="Times New Roman"/>
          <w:color w:val="000000"/>
          <w:kern w:val="0"/>
          <w:sz w:val="24"/>
          <w:szCs w:val="24"/>
          <w:rPrChange w:id="3059" w:author="Xiaolong Liu" w:date="2022-07-21T02:30:00Z">
            <w:rPr>
              <w:rFonts w:ascii="Times New Roman" w:hAnsi="Times New Roman" w:cs="Times New Roman"/>
              <w:color w:val="000000"/>
              <w:kern w:val="0"/>
              <w:szCs w:val="21"/>
            </w:rPr>
          </w:rPrChange>
        </w:rPr>
        <w:t xml:space="preserve"> bands</w:t>
      </w:r>
      <w:r w:rsidR="009E2175" w:rsidRPr="00D0190B">
        <w:rPr>
          <w:rFonts w:ascii="Times New Roman" w:hAnsi="Times New Roman" w:cs="Times New Roman"/>
          <w:color w:val="000000" w:themeColor="text1"/>
          <w:sz w:val="24"/>
          <w:szCs w:val="24"/>
          <w:rPrChange w:id="3060" w:author="Xiaolong Liu" w:date="2022-07-21T02:30:00Z">
            <w:rPr>
              <w:rFonts w:ascii="Times New Roman" w:hAnsi="Times New Roman" w:cs="Times New Roman"/>
              <w:color w:val="000000" w:themeColor="text1"/>
            </w:rPr>
          </w:rPrChange>
        </w:rPr>
        <w:t>)</w:t>
      </w:r>
      <w:r w:rsidR="009E2175" w:rsidRPr="00D0190B">
        <w:rPr>
          <w:rFonts w:ascii="Times New Roman" w:hAnsi="Times New Roman" w:cs="Times New Roman"/>
          <w:color w:val="000000" w:themeColor="text1"/>
          <w:sz w:val="24"/>
          <w:szCs w:val="24"/>
        </w:rPr>
        <w:t xml:space="preserve">, </w:t>
      </w:r>
      <w:del w:id="3061" w:author="Xiaolong Liu" w:date="2022-07-21T02:30:00Z">
        <w:r w:rsidRPr="00D0190B" w:rsidDel="005C08DC">
          <w:rPr>
            <w:rFonts w:ascii="Times New Roman" w:hAnsi="Times New Roman" w:cs="Times New Roman"/>
            <w:color w:val="000000" w:themeColor="text1"/>
            <w:sz w:val="24"/>
            <w:szCs w:val="24"/>
          </w:rPr>
          <w:delText>there</w:delText>
        </w:r>
        <w:r w:rsidRPr="002B4446" w:rsidDel="005C08DC">
          <w:rPr>
            <w:rFonts w:ascii="Times New Roman" w:hAnsi="Times New Roman" w:cs="Times New Roman"/>
            <w:color w:val="000000" w:themeColor="text1"/>
            <w:sz w:val="24"/>
            <w:szCs w:val="28"/>
          </w:rPr>
          <w:delText xml:space="preserve"> are</w:delText>
        </w:r>
      </w:del>
      <w:ins w:id="3062" w:author="Xiaolong Liu" w:date="2022-07-21T02:30:00Z">
        <w:r w:rsidR="005C08DC">
          <w:rPr>
            <w:rFonts w:ascii="Times New Roman" w:hAnsi="Times New Roman" w:cs="Times New Roman"/>
            <w:color w:val="000000" w:themeColor="text1"/>
            <w:sz w:val="24"/>
            <w:szCs w:val="24"/>
          </w:rPr>
          <w:t>they are:</w:t>
        </w:r>
      </w:ins>
    </w:p>
    <w:p w14:paraId="7FF552C1"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063"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0A14F"/>
          <w:kern w:val="0"/>
          <w:szCs w:val="21"/>
          <w:rPrChange w:id="3064" w:author="Xiaolong Liu" w:date="2022-07-21T00:25:00Z">
            <w:rPr>
              <w:rFonts w:ascii="Consolas" w:eastAsia="宋体" w:hAnsi="Consolas" w:cs="宋体"/>
              <w:color w:val="50A14F"/>
              <w:kern w:val="0"/>
              <w:szCs w:val="21"/>
            </w:rPr>
          </w:rPrChange>
        </w:rPr>
        <w:t>n_q</w:t>
      </w:r>
      <w:proofErr w:type="spellEnd"/>
      <w:r w:rsidRPr="002B4446">
        <w:rPr>
          <w:rFonts w:ascii="Times New Roman" w:eastAsia="宋体" w:hAnsi="Times New Roman" w:cs="Times New Roman"/>
          <w:color w:val="5C5C5C"/>
          <w:kern w:val="0"/>
          <w:szCs w:val="21"/>
          <w:rPrChange w:id="306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066"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06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068" w:author="Xiaolong Liu" w:date="2022-07-21T00:25:00Z">
            <w:rPr>
              <w:rFonts w:ascii="Consolas" w:eastAsia="宋体" w:hAnsi="Consolas" w:cs="宋体"/>
              <w:color w:val="986801"/>
              <w:kern w:val="0"/>
              <w:szCs w:val="21"/>
            </w:rPr>
          </w:rPrChange>
        </w:rPr>
        <w:t>501</w:t>
      </w:r>
      <w:r w:rsidRPr="002B4446">
        <w:rPr>
          <w:rFonts w:ascii="Times New Roman" w:eastAsia="宋体" w:hAnsi="Times New Roman" w:cs="Times New Roman"/>
          <w:color w:val="50A14F"/>
          <w:kern w:val="0"/>
          <w:szCs w:val="21"/>
          <w:rPrChange w:id="3069"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070" w:author="Xiaolong Liu" w:date="2022-07-21T00:25:00Z">
            <w:rPr>
              <w:rFonts w:ascii="Consolas" w:eastAsia="宋体" w:hAnsi="Consolas" w:cs="宋体"/>
              <w:color w:val="5C5C5C"/>
              <w:kern w:val="0"/>
              <w:szCs w:val="21"/>
            </w:rPr>
          </w:rPrChange>
        </w:rPr>
        <w:t> </w:t>
      </w:r>
    </w:p>
    <w:p w14:paraId="0174C53B"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07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072" w:author="Xiaolong Liu" w:date="2022-07-21T00:25:00Z">
            <w:rPr>
              <w:rFonts w:ascii="Consolas" w:eastAsia="宋体" w:hAnsi="Consolas" w:cs="宋体"/>
              <w:color w:val="50A14F"/>
              <w:kern w:val="0"/>
              <w:szCs w:val="21"/>
            </w:rPr>
          </w:rPrChange>
        </w:rPr>
        <w:t>E</w:t>
      </w:r>
      <w:r w:rsidRPr="002B4446">
        <w:rPr>
          <w:rFonts w:ascii="Times New Roman" w:eastAsia="宋体" w:hAnsi="Times New Roman" w:cs="Times New Roman"/>
          <w:color w:val="5C5C5C"/>
          <w:kern w:val="0"/>
          <w:szCs w:val="21"/>
          <w:rPrChange w:id="307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074"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07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076" w:author="Xiaolong Liu" w:date="2022-07-21T00:25:00Z">
            <w:rPr>
              <w:rFonts w:ascii="Consolas" w:eastAsia="宋体" w:hAnsi="Consolas" w:cs="宋体"/>
              <w:color w:val="986801"/>
              <w:kern w:val="0"/>
              <w:szCs w:val="21"/>
            </w:rPr>
          </w:rPrChange>
        </w:rPr>
        <w:t>0.001</w:t>
      </w:r>
      <w:r w:rsidRPr="002B4446">
        <w:rPr>
          <w:rFonts w:ascii="Times New Roman" w:eastAsia="宋体" w:hAnsi="Times New Roman" w:cs="Times New Roman"/>
          <w:color w:val="50A14F"/>
          <w:kern w:val="0"/>
          <w:szCs w:val="21"/>
          <w:rPrChange w:id="3077"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078" w:author="Xiaolong Liu" w:date="2022-07-21T00:25:00Z">
            <w:rPr>
              <w:rFonts w:ascii="Consolas" w:eastAsia="宋体" w:hAnsi="Consolas" w:cs="宋体"/>
              <w:color w:val="5C5C5C"/>
              <w:kern w:val="0"/>
              <w:szCs w:val="21"/>
            </w:rPr>
          </w:rPrChange>
        </w:rPr>
        <w:t> </w:t>
      </w:r>
    </w:p>
    <w:p w14:paraId="77BF1982"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079"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0A14F"/>
          <w:kern w:val="0"/>
          <w:szCs w:val="21"/>
          <w:rPrChange w:id="3080" w:author="Xiaolong Liu" w:date="2022-07-21T00:25:00Z">
            <w:rPr>
              <w:rFonts w:ascii="Consolas" w:eastAsia="宋体" w:hAnsi="Consolas" w:cs="宋体"/>
              <w:color w:val="50A14F"/>
              <w:kern w:val="0"/>
              <w:szCs w:val="21"/>
            </w:rPr>
          </w:rPrChange>
        </w:rPr>
        <w:t>n_E</w:t>
      </w:r>
      <w:proofErr w:type="spellEnd"/>
      <w:r w:rsidRPr="002B4446">
        <w:rPr>
          <w:rFonts w:ascii="Times New Roman" w:eastAsia="宋体" w:hAnsi="Times New Roman" w:cs="Times New Roman"/>
          <w:color w:val="5C5C5C"/>
          <w:kern w:val="0"/>
          <w:szCs w:val="21"/>
          <w:rPrChange w:id="308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082"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08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084" w:author="Xiaolong Liu" w:date="2022-07-21T00:25:00Z">
            <w:rPr>
              <w:rFonts w:ascii="Consolas" w:eastAsia="宋体" w:hAnsi="Consolas" w:cs="宋体"/>
              <w:color w:val="986801"/>
              <w:kern w:val="0"/>
              <w:szCs w:val="21"/>
            </w:rPr>
          </w:rPrChange>
        </w:rPr>
        <w:t>21</w:t>
      </w:r>
      <w:r w:rsidRPr="002B4446">
        <w:rPr>
          <w:rFonts w:ascii="Times New Roman" w:eastAsia="宋体" w:hAnsi="Times New Roman" w:cs="Times New Roman"/>
          <w:color w:val="50A14F"/>
          <w:kern w:val="0"/>
          <w:szCs w:val="21"/>
          <w:rPrChange w:id="3085"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086" w:author="Xiaolong Liu" w:date="2022-07-21T00:25:00Z">
            <w:rPr>
              <w:rFonts w:ascii="Consolas" w:eastAsia="宋体" w:hAnsi="Consolas" w:cs="宋体"/>
              <w:color w:val="5C5C5C"/>
              <w:kern w:val="0"/>
              <w:szCs w:val="21"/>
            </w:rPr>
          </w:rPrChange>
        </w:rPr>
        <w:t> </w:t>
      </w:r>
    </w:p>
    <w:p w14:paraId="79428F74" w14:textId="018B5881" w:rsidR="009E2175" w:rsidRPr="002B4446" w:rsidRDefault="0098456A"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087" w:author="Xiaolong Liu" w:date="2022-07-21T00:25:00Z">
            <w:rPr>
              <w:rFonts w:ascii="Consolas" w:eastAsia="宋体" w:hAnsi="Consolas" w:cs="宋体"/>
              <w:color w:val="5C5C5C"/>
              <w:kern w:val="0"/>
              <w:szCs w:val="21"/>
            </w:rPr>
          </w:rPrChange>
        </w:rPr>
      </w:pPr>
      <w:proofErr w:type="spellStart"/>
      <w:r>
        <w:rPr>
          <w:rFonts w:ascii="Times New Roman" w:eastAsia="宋体" w:hAnsi="Times New Roman" w:cs="Times New Roman"/>
          <w:color w:val="50A14F"/>
          <w:kern w:val="0"/>
          <w:szCs w:val="21"/>
        </w:rPr>
        <w:t>U</w:t>
      </w:r>
      <w:r w:rsidR="009E2175" w:rsidRPr="002B4446">
        <w:rPr>
          <w:rFonts w:ascii="Times New Roman" w:eastAsia="宋体" w:hAnsi="Times New Roman" w:cs="Times New Roman"/>
          <w:color w:val="50A14F"/>
          <w:kern w:val="0"/>
          <w:szCs w:val="21"/>
          <w:rPrChange w:id="3088" w:author="Xiaolong Liu" w:date="2022-07-21T00:25:00Z">
            <w:rPr>
              <w:rFonts w:ascii="Consolas" w:eastAsia="宋体" w:hAnsi="Consolas" w:cs="宋体"/>
              <w:color w:val="50A14F"/>
              <w:kern w:val="0"/>
              <w:szCs w:val="21"/>
            </w:rPr>
          </w:rPrChange>
        </w:rPr>
        <w:t>_intra</w:t>
      </w:r>
      <w:proofErr w:type="spellEnd"/>
      <w:r w:rsidR="009E2175" w:rsidRPr="002B4446">
        <w:rPr>
          <w:rFonts w:ascii="Times New Roman" w:eastAsia="宋体" w:hAnsi="Times New Roman" w:cs="Times New Roman"/>
          <w:color w:val="5C5C5C"/>
          <w:kern w:val="0"/>
          <w:szCs w:val="21"/>
          <w:rPrChange w:id="3089" w:author="Xiaolong Liu" w:date="2022-07-21T00:25:00Z">
            <w:rPr>
              <w:rFonts w:ascii="Consolas" w:eastAsia="宋体" w:hAnsi="Consolas" w:cs="宋体"/>
              <w:color w:val="5C5C5C"/>
              <w:kern w:val="0"/>
              <w:szCs w:val="21"/>
            </w:rPr>
          </w:rPrChange>
        </w:rPr>
        <w:t> </w:t>
      </w:r>
      <w:r w:rsidR="009E2175" w:rsidRPr="002B4446">
        <w:rPr>
          <w:rFonts w:ascii="Times New Roman" w:eastAsia="宋体" w:hAnsi="Times New Roman" w:cs="Times New Roman"/>
          <w:color w:val="50A14F"/>
          <w:kern w:val="0"/>
          <w:szCs w:val="21"/>
          <w:rPrChange w:id="3090" w:author="Xiaolong Liu" w:date="2022-07-21T00:25:00Z">
            <w:rPr>
              <w:rFonts w:ascii="Consolas" w:eastAsia="宋体" w:hAnsi="Consolas" w:cs="宋体"/>
              <w:color w:val="50A14F"/>
              <w:kern w:val="0"/>
              <w:szCs w:val="21"/>
            </w:rPr>
          </w:rPrChange>
        </w:rPr>
        <w:t>=</w:t>
      </w:r>
      <w:r w:rsidR="009E2175" w:rsidRPr="002B4446">
        <w:rPr>
          <w:rFonts w:ascii="Times New Roman" w:eastAsia="宋体" w:hAnsi="Times New Roman" w:cs="Times New Roman"/>
          <w:color w:val="5C5C5C"/>
          <w:kern w:val="0"/>
          <w:szCs w:val="21"/>
          <w:rPrChange w:id="3091" w:author="Xiaolong Liu" w:date="2022-07-21T00:25:00Z">
            <w:rPr>
              <w:rFonts w:ascii="Consolas" w:eastAsia="宋体" w:hAnsi="Consolas" w:cs="宋体"/>
              <w:color w:val="5C5C5C"/>
              <w:kern w:val="0"/>
              <w:szCs w:val="21"/>
            </w:rPr>
          </w:rPrChange>
        </w:rPr>
        <w:t> </w:t>
      </w:r>
      <w:r w:rsidR="009E2175" w:rsidRPr="002B4446">
        <w:rPr>
          <w:rFonts w:ascii="Times New Roman" w:eastAsia="宋体" w:hAnsi="Times New Roman" w:cs="Times New Roman"/>
          <w:color w:val="986801"/>
          <w:kern w:val="0"/>
          <w:szCs w:val="21"/>
          <w:rPrChange w:id="3092" w:author="Xiaolong Liu" w:date="2022-07-21T00:25:00Z">
            <w:rPr>
              <w:rFonts w:ascii="Consolas" w:eastAsia="宋体" w:hAnsi="Consolas" w:cs="宋体"/>
              <w:color w:val="986801"/>
              <w:kern w:val="0"/>
              <w:szCs w:val="21"/>
            </w:rPr>
          </w:rPrChange>
        </w:rPr>
        <w:t>1</w:t>
      </w:r>
      <w:r w:rsidR="009E2175" w:rsidRPr="002B4446">
        <w:rPr>
          <w:rFonts w:ascii="Times New Roman" w:eastAsia="宋体" w:hAnsi="Times New Roman" w:cs="Times New Roman"/>
          <w:color w:val="50A14F"/>
          <w:kern w:val="0"/>
          <w:szCs w:val="21"/>
          <w:rPrChange w:id="3093" w:author="Xiaolong Liu" w:date="2022-07-21T00:25:00Z">
            <w:rPr>
              <w:rFonts w:ascii="Consolas" w:eastAsia="宋体" w:hAnsi="Consolas" w:cs="宋体"/>
              <w:color w:val="50A14F"/>
              <w:kern w:val="0"/>
              <w:szCs w:val="21"/>
            </w:rPr>
          </w:rPrChange>
        </w:rPr>
        <w:t>;</w:t>
      </w:r>
    </w:p>
    <w:p w14:paraId="09864ADB" w14:textId="47A07650" w:rsidR="009E2175" w:rsidRPr="002B4446" w:rsidRDefault="0098456A"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094" w:author="Xiaolong Liu" w:date="2022-07-21T00:25:00Z">
            <w:rPr>
              <w:rFonts w:ascii="Consolas" w:eastAsia="宋体" w:hAnsi="Consolas" w:cs="宋体"/>
              <w:color w:val="5C5C5C"/>
              <w:kern w:val="0"/>
              <w:szCs w:val="21"/>
            </w:rPr>
          </w:rPrChange>
        </w:rPr>
      </w:pPr>
      <w:proofErr w:type="spellStart"/>
      <w:r>
        <w:rPr>
          <w:rFonts w:ascii="Times New Roman" w:eastAsia="宋体" w:hAnsi="Times New Roman" w:cs="Times New Roman"/>
          <w:color w:val="50A14F"/>
          <w:kern w:val="0"/>
          <w:szCs w:val="21"/>
        </w:rPr>
        <w:t>U</w:t>
      </w:r>
      <w:r w:rsidR="009E2175" w:rsidRPr="002B4446">
        <w:rPr>
          <w:rFonts w:ascii="Times New Roman" w:eastAsia="宋体" w:hAnsi="Times New Roman" w:cs="Times New Roman"/>
          <w:color w:val="50A14F"/>
          <w:kern w:val="0"/>
          <w:szCs w:val="21"/>
          <w:rPrChange w:id="3095" w:author="Xiaolong Liu" w:date="2022-07-21T00:25:00Z">
            <w:rPr>
              <w:rFonts w:ascii="Consolas" w:eastAsia="宋体" w:hAnsi="Consolas" w:cs="宋体"/>
              <w:color w:val="50A14F"/>
              <w:kern w:val="0"/>
              <w:szCs w:val="21"/>
            </w:rPr>
          </w:rPrChange>
        </w:rPr>
        <w:t>_inter</w:t>
      </w:r>
      <w:proofErr w:type="spellEnd"/>
      <w:r w:rsidR="009E2175" w:rsidRPr="002B4446">
        <w:rPr>
          <w:rFonts w:ascii="Times New Roman" w:eastAsia="宋体" w:hAnsi="Times New Roman" w:cs="Times New Roman"/>
          <w:color w:val="5C5C5C"/>
          <w:kern w:val="0"/>
          <w:szCs w:val="21"/>
          <w:rPrChange w:id="3096" w:author="Xiaolong Liu" w:date="2022-07-21T00:25:00Z">
            <w:rPr>
              <w:rFonts w:ascii="Consolas" w:eastAsia="宋体" w:hAnsi="Consolas" w:cs="宋体"/>
              <w:color w:val="5C5C5C"/>
              <w:kern w:val="0"/>
              <w:szCs w:val="21"/>
            </w:rPr>
          </w:rPrChange>
        </w:rPr>
        <w:t> </w:t>
      </w:r>
      <w:r w:rsidR="009E2175" w:rsidRPr="002B4446">
        <w:rPr>
          <w:rFonts w:ascii="Times New Roman" w:eastAsia="宋体" w:hAnsi="Times New Roman" w:cs="Times New Roman"/>
          <w:color w:val="50A14F"/>
          <w:kern w:val="0"/>
          <w:szCs w:val="21"/>
          <w:rPrChange w:id="3097" w:author="Xiaolong Liu" w:date="2022-07-21T00:25:00Z">
            <w:rPr>
              <w:rFonts w:ascii="Consolas" w:eastAsia="宋体" w:hAnsi="Consolas" w:cs="宋体"/>
              <w:color w:val="50A14F"/>
              <w:kern w:val="0"/>
              <w:szCs w:val="21"/>
            </w:rPr>
          </w:rPrChange>
        </w:rPr>
        <w:t>=</w:t>
      </w:r>
      <w:r w:rsidR="009E2175" w:rsidRPr="002B4446">
        <w:rPr>
          <w:rFonts w:ascii="Times New Roman" w:eastAsia="宋体" w:hAnsi="Times New Roman" w:cs="Times New Roman"/>
          <w:color w:val="5C5C5C"/>
          <w:kern w:val="0"/>
          <w:szCs w:val="21"/>
          <w:rPrChange w:id="3098" w:author="Xiaolong Liu" w:date="2022-07-21T00:25:00Z">
            <w:rPr>
              <w:rFonts w:ascii="Consolas" w:eastAsia="宋体" w:hAnsi="Consolas" w:cs="宋体"/>
              <w:color w:val="5C5C5C"/>
              <w:kern w:val="0"/>
              <w:szCs w:val="21"/>
            </w:rPr>
          </w:rPrChange>
        </w:rPr>
        <w:t> </w:t>
      </w:r>
      <w:r w:rsidR="009E2175" w:rsidRPr="002B4446">
        <w:rPr>
          <w:rFonts w:ascii="Times New Roman" w:eastAsia="宋体" w:hAnsi="Times New Roman" w:cs="Times New Roman"/>
          <w:color w:val="986801"/>
          <w:kern w:val="0"/>
          <w:szCs w:val="21"/>
          <w:rPrChange w:id="3099" w:author="Xiaolong Liu" w:date="2022-07-21T00:25:00Z">
            <w:rPr>
              <w:rFonts w:ascii="Consolas" w:eastAsia="宋体" w:hAnsi="Consolas" w:cs="宋体"/>
              <w:color w:val="986801"/>
              <w:kern w:val="0"/>
              <w:szCs w:val="21"/>
            </w:rPr>
          </w:rPrChange>
        </w:rPr>
        <w:t>0.1</w:t>
      </w:r>
      <w:r w:rsidR="009E2175" w:rsidRPr="002B4446">
        <w:rPr>
          <w:rFonts w:ascii="Times New Roman" w:eastAsia="宋体" w:hAnsi="Times New Roman" w:cs="Times New Roman"/>
          <w:color w:val="50A14F"/>
          <w:kern w:val="0"/>
          <w:szCs w:val="21"/>
          <w:rPrChange w:id="3100" w:author="Xiaolong Liu" w:date="2022-07-21T00:25:00Z">
            <w:rPr>
              <w:rFonts w:ascii="Consolas" w:eastAsia="宋体" w:hAnsi="Consolas" w:cs="宋体"/>
              <w:color w:val="50A14F"/>
              <w:kern w:val="0"/>
              <w:szCs w:val="21"/>
            </w:rPr>
          </w:rPrChange>
        </w:rPr>
        <w:t>;</w:t>
      </w:r>
    </w:p>
    <w:p w14:paraId="7FF274D1"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10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102" w:author="Xiaolong Liu" w:date="2022-07-21T00:25:00Z">
            <w:rPr>
              <w:rFonts w:ascii="Consolas" w:eastAsia="宋体" w:hAnsi="Consolas" w:cs="宋体"/>
              <w:color w:val="50A14F"/>
              <w:kern w:val="0"/>
              <w:szCs w:val="21"/>
            </w:rPr>
          </w:rPrChange>
        </w:rPr>
        <w:t>d</w:t>
      </w:r>
      <w:r w:rsidRPr="002B4446">
        <w:rPr>
          <w:rFonts w:ascii="Times New Roman" w:eastAsia="宋体" w:hAnsi="Times New Roman" w:cs="Times New Roman"/>
          <w:color w:val="5C5C5C"/>
          <w:kern w:val="0"/>
          <w:szCs w:val="21"/>
          <w:rPrChange w:id="310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04"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0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06" w:author="Xiaolong Liu" w:date="2022-07-21T00:25:00Z">
            <w:rPr>
              <w:rFonts w:ascii="Consolas" w:eastAsia="宋体" w:hAnsi="Consolas" w:cs="宋体"/>
              <w:color w:val="986801"/>
              <w:kern w:val="0"/>
              <w:szCs w:val="21"/>
            </w:rPr>
          </w:rPrChange>
        </w:rPr>
        <w:t>0.0015</w:t>
      </w:r>
      <w:r w:rsidRPr="002B4446">
        <w:rPr>
          <w:rFonts w:ascii="Times New Roman" w:eastAsia="宋体" w:hAnsi="Times New Roman" w:cs="Times New Roman"/>
          <w:color w:val="50A14F"/>
          <w:kern w:val="0"/>
          <w:szCs w:val="21"/>
          <w:rPrChange w:id="3107" w:author="Xiaolong Liu" w:date="2022-07-21T00:25:00Z">
            <w:rPr>
              <w:rFonts w:ascii="Consolas" w:eastAsia="宋体" w:hAnsi="Consolas" w:cs="宋体"/>
              <w:color w:val="50A14F"/>
              <w:kern w:val="0"/>
              <w:szCs w:val="21"/>
            </w:rPr>
          </w:rPrChange>
        </w:rPr>
        <w:t>;</w:t>
      </w:r>
    </w:p>
    <w:p w14:paraId="13787E26"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108" w:author="Xiaolong Liu" w:date="2022-07-21T00:25:00Z">
            <w:rPr>
              <w:rFonts w:ascii="Consolas" w:eastAsia="宋体" w:hAnsi="Consolas" w:cs="宋体"/>
              <w:color w:val="5C5C5C"/>
              <w:kern w:val="0"/>
              <w:szCs w:val="21"/>
            </w:rPr>
          </w:rPrChange>
        </w:rPr>
      </w:pPr>
    </w:p>
    <w:p w14:paraId="108C33FA"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10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110" w:author="Xiaolong Liu" w:date="2022-07-21T00:25:00Z">
            <w:rPr>
              <w:rFonts w:ascii="Consolas" w:eastAsia="宋体" w:hAnsi="Consolas" w:cs="宋体"/>
              <w:color w:val="50A14F"/>
              <w:kern w:val="0"/>
              <w:szCs w:val="21"/>
            </w:rPr>
          </w:rPrChange>
        </w:rPr>
        <w:t>mu_0</w:t>
      </w:r>
      <w:r w:rsidRPr="002B4446">
        <w:rPr>
          <w:rFonts w:ascii="Times New Roman" w:eastAsia="宋体" w:hAnsi="Times New Roman" w:cs="Times New Roman"/>
          <w:color w:val="5C5C5C"/>
          <w:kern w:val="0"/>
          <w:szCs w:val="21"/>
          <w:rPrChange w:id="311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12"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1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14"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0A14F"/>
          <w:kern w:val="0"/>
          <w:szCs w:val="21"/>
          <w:rPrChange w:id="3115" w:author="Xiaolong Liu" w:date="2022-07-21T00:25:00Z">
            <w:rPr>
              <w:rFonts w:ascii="Consolas" w:eastAsia="宋体" w:hAnsi="Consolas" w:cs="宋体"/>
              <w:color w:val="50A14F"/>
              <w:kern w:val="0"/>
              <w:szCs w:val="21"/>
            </w:rPr>
          </w:rPrChange>
        </w:rPr>
        <w:t>;</w:t>
      </w:r>
    </w:p>
    <w:p w14:paraId="6DB2ABD3"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116"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0A14F"/>
          <w:kern w:val="0"/>
          <w:szCs w:val="21"/>
          <w:rPrChange w:id="3117" w:author="Xiaolong Liu" w:date="2022-07-21T00:25:00Z">
            <w:rPr>
              <w:rFonts w:ascii="Consolas" w:eastAsia="宋体" w:hAnsi="Consolas" w:cs="宋体"/>
              <w:color w:val="50A14F"/>
              <w:kern w:val="0"/>
              <w:szCs w:val="21"/>
            </w:rPr>
          </w:rPrChange>
        </w:rPr>
        <w:t>t_h</w:t>
      </w:r>
      <w:proofErr w:type="spellEnd"/>
      <w:r w:rsidRPr="002B4446">
        <w:rPr>
          <w:rFonts w:ascii="Times New Roman" w:eastAsia="宋体" w:hAnsi="Times New Roman" w:cs="Times New Roman"/>
          <w:color w:val="5C5C5C"/>
          <w:kern w:val="0"/>
          <w:szCs w:val="21"/>
          <w:rPrChange w:id="311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19"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20"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21" w:author="Xiaolong Liu" w:date="2022-07-21T00:25:00Z">
            <w:rPr>
              <w:rFonts w:ascii="Consolas" w:eastAsia="宋体" w:hAnsi="Consolas" w:cs="宋体"/>
              <w:color w:val="986801"/>
              <w:kern w:val="0"/>
              <w:szCs w:val="21"/>
            </w:rPr>
          </w:rPrChange>
        </w:rPr>
        <w:t>0.1</w:t>
      </w:r>
      <w:r w:rsidRPr="002B4446">
        <w:rPr>
          <w:rFonts w:ascii="Times New Roman" w:eastAsia="宋体" w:hAnsi="Times New Roman" w:cs="Times New Roman"/>
          <w:color w:val="50A14F"/>
          <w:kern w:val="0"/>
          <w:szCs w:val="21"/>
          <w:rPrChange w:id="3122" w:author="Xiaolong Liu" w:date="2022-07-21T00:25:00Z">
            <w:rPr>
              <w:rFonts w:ascii="Consolas" w:eastAsia="宋体" w:hAnsi="Consolas" w:cs="宋体"/>
              <w:color w:val="50A14F"/>
              <w:kern w:val="0"/>
              <w:szCs w:val="21"/>
            </w:rPr>
          </w:rPrChange>
        </w:rPr>
        <w:t>;</w:t>
      </w:r>
    </w:p>
    <w:p w14:paraId="7A76ABB8"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123"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0A14F"/>
          <w:kern w:val="0"/>
          <w:szCs w:val="21"/>
          <w:rPrChange w:id="3124" w:author="Xiaolong Liu" w:date="2022-07-21T00:25:00Z">
            <w:rPr>
              <w:rFonts w:ascii="Consolas" w:eastAsia="宋体" w:hAnsi="Consolas" w:cs="宋体"/>
              <w:color w:val="50A14F"/>
              <w:kern w:val="0"/>
              <w:szCs w:val="21"/>
            </w:rPr>
          </w:rPrChange>
        </w:rPr>
        <w:t>V_m</w:t>
      </w:r>
      <w:proofErr w:type="spellEnd"/>
      <w:r w:rsidRPr="002B4446">
        <w:rPr>
          <w:rFonts w:ascii="Times New Roman" w:eastAsia="宋体" w:hAnsi="Times New Roman" w:cs="Times New Roman"/>
          <w:color w:val="5C5C5C"/>
          <w:kern w:val="0"/>
          <w:szCs w:val="21"/>
          <w:rPrChange w:id="312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26"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2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28" w:author="Xiaolong Liu" w:date="2022-07-21T00:25:00Z">
            <w:rPr>
              <w:rFonts w:ascii="Consolas" w:eastAsia="宋体" w:hAnsi="Consolas" w:cs="宋体"/>
              <w:color w:val="986801"/>
              <w:kern w:val="0"/>
              <w:szCs w:val="21"/>
            </w:rPr>
          </w:rPrChange>
        </w:rPr>
        <w:t>0.1</w:t>
      </w:r>
      <w:r w:rsidRPr="002B4446">
        <w:rPr>
          <w:rFonts w:ascii="Times New Roman" w:eastAsia="宋体" w:hAnsi="Times New Roman" w:cs="Times New Roman"/>
          <w:color w:val="50A14F"/>
          <w:kern w:val="0"/>
          <w:szCs w:val="21"/>
          <w:rPrChange w:id="3129" w:author="Xiaolong Liu" w:date="2022-07-21T00:25:00Z">
            <w:rPr>
              <w:rFonts w:ascii="Consolas" w:eastAsia="宋体" w:hAnsi="Consolas" w:cs="宋体"/>
              <w:color w:val="50A14F"/>
              <w:kern w:val="0"/>
              <w:szCs w:val="21"/>
            </w:rPr>
          </w:rPrChange>
        </w:rPr>
        <w:t>;</w:t>
      </w:r>
    </w:p>
    <w:p w14:paraId="35A6AB9A"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130"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0A14F"/>
          <w:kern w:val="0"/>
          <w:szCs w:val="21"/>
          <w:rPrChange w:id="3131" w:author="Xiaolong Liu" w:date="2022-07-21T00:25:00Z">
            <w:rPr>
              <w:rFonts w:ascii="Consolas" w:eastAsia="宋体" w:hAnsi="Consolas" w:cs="宋体"/>
              <w:color w:val="50A14F"/>
              <w:kern w:val="0"/>
              <w:szCs w:val="21"/>
            </w:rPr>
          </w:rPrChange>
        </w:rPr>
        <w:t>mu_z</w:t>
      </w:r>
      <w:proofErr w:type="spellEnd"/>
      <w:r w:rsidRPr="002B4446">
        <w:rPr>
          <w:rFonts w:ascii="Times New Roman" w:eastAsia="宋体" w:hAnsi="Times New Roman" w:cs="Times New Roman"/>
          <w:color w:val="5C5C5C"/>
          <w:kern w:val="0"/>
          <w:szCs w:val="21"/>
          <w:rPrChange w:id="3132"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33"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34"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35" w:author="Xiaolong Liu" w:date="2022-07-21T00:25:00Z">
            <w:rPr>
              <w:rFonts w:ascii="Consolas" w:eastAsia="宋体" w:hAnsi="Consolas" w:cs="宋体"/>
              <w:color w:val="986801"/>
              <w:kern w:val="0"/>
              <w:szCs w:val="21"/>
            </w:rPr>
          </w:rPrChange>
        </w:rPr>
        <w:t>0.7</w:t>
      </w:r>
      <w:r w:rsidRPr="002B4446">
        <w:rPr>
          <w:rFonts w:ascii="Times New Roman" w:eastAsia="宋体" w:hAnsi="Times New Roman" w:cs="Times New Roman"/>
          <w:color w:val="50A14F"/>
          <w:kern w:val="0"/>
          <w:szCs w:val="21"/>
          <w:rPrChange w:id="3136" w:author="Xiaolong Liu" w:date="2022-07-21T00:25:00Z">
            <w:rPr>
              <w:rFonts w:ascii="Consolas" w:eastAsia="宋体" w:hAnsi="Consolas" w:cs="宋体"/>
              <w:color w:val="50A14F"/>
              <w:kern w:val="0"/>
              <w:szCs w:val="21"/>
            </w:rPr>
          </w:rPrChange>
        </w:rPr>
        <w:t>;</w:t>
      </w:r>
    </w:p>
    <w:p w14:paraId="5612133A"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137" w:author="Xiaolong Liu" w:date="2022-07-21T00:25:00Z">
            <w:rPr>
              <w:rFonts w:ascii="Consolas" w:eastAsia="宋体" w:hAnsi="Consolas" w:cs="宋体"/>
              <w:color w:val="5C5C5C"/>
              <w:kern w:val="0"/>
              <w:szCs w:val="21"/>
            </w:rPr>
          </w:rPrChange>
        </w:rPr>
      </w:pPr>
      <w:proofErr w:type="spellStart"/>
      <w:r w:rsidRPr="002B4446">
        <w:rPr>
          <w:rFonts w:ascii="Times New Roman" w:eastAsia="宋体" w:hAnsi="Times New Roman" w:cs="Times New Roman"/>
          <w:color w:val="50A14F"/>
          <w:kern w:val="0"/>
          <w:szCs w:val="21"/>
          <w:rPrChange w:id="3138" w:author="Xiaolong Liu" w:date="2022-07-21T00:25:00Z">
            <w:rPr>
              <w:rFonts w:ascii="Consolas" w:eastAsia="宋体" w:hAnsi="Consolas" w:cs="宋体"/>
              <w:color w:val="50A14F"/>
              <w:kern w:val="0"/>
              <w:szCs w:val="21"/>
            </w:rPr>
          </w:rPrChange>
        </w:rPr>
        <w:t>t_z</w:t>
      </w:r>
      <w:proofErr w:type="spellEnd"/>
      <w:r w:rsidRPr="002B4446">
        <w:rPr>
          <w:rFonts w:ascii="Times New Roman" w:eastAsia="宋体" w:hAnsi="Times New Roman" w:cs="Times New Roman"/>
          <w:color w:val="5C5C5C"/>
          <w:kern w:val="0"/>
          <w:szCs w:val="21"/>
          <w:rPrChange w:id="313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40"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4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42" w:author="Xiaolong Liu" w:date="2022-07-21T00:25:00Z">
            <w:rPr>
              <w:rFonts w:ascii="Consolas" w:eastAsia="宋体" w:hAnsi="Consolas" w:cs="宋体"/>
              <w:color w:val="986801"/>
              <w:kern w:val="0"/>
              <w:szCs w:val="21"/>
            </w:rPr>
          </w:rPrChange>
        </w:rPr>
        <w:t>0.55</w:t>
      </w:r>
      <w:r w:rsidRPr="002B4446">
        <w:rPr>
          <w:rFonts w:ascii="Times New Roman" w:eastAsia="宋体" w:hAnsi="Times New Roman" w:cs="Times New Roman"/>
          <w:color w:val="50A14F"/>
          <w:kern w:val="0"/>
          <w:szCs w:val="21"/>
          <w:rPrChange w:id="3143" w:author="Xiaolong Liu" w:date="2022-07-21T00:25:00Z">
            <w:rPr>
              <w:rFonts w:ascii="Consolas" w:eastAsia="宋体" w:hAnsi="Consolas" w:cs="宋体"/>
              <w:color w:val="50A14F"/>
              <w:kern w:val="0"/>
              <w:szCs w:val="21"/>
            </w:rPr>
          </w:rPrChange>
        </w:rPr>
        <w:t>;</w:t>
      </w:r>
    </w:p>
    <w:p w14:paraId="0E788193"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14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145" w:author="Xiaolong Liu" w:date="2022-07-21T00:25:00Z">
            <w:rPr>
              <w:rFonts w:ascii="Consolas" w:eastAsia="宋体" w:hAnsi="Consolas" w:cs="宋体"/>
              <w:color w:val="50A14F"/>
              <w:kern w:val="0"/>
              <w:szCs w:val="21"/>
            </w:rPr>
          </w:rPrChange>
        </w:rPr>
        <w:t>t_z1</w:t>
      </w:r>
      <w:r w:rsidRPr="002B4446">
        <w:rPr>
          <w:rFonts w:ascii="Times New Roman" w:eastAsia="宋体" w:hAnsi="Times New Roman" w:cs="Times New Roman"/>
          <w:color w:val="5C5C5C"/>
          <w:kern w:val="0"/>
          <w:szCs w:val="21"/>
          <w:rPrChange w:id="3146"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47"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4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49" w:author="Xiaolong Liu" w:date="2022-07-21T00:25:00Z">
            <w:rPr>
              <w:rFonts w:ascii="Consolas" w:eastAsia="宋体" w:hAnsi="Consolas" w:cs="宋体"/>
              <w:color w:val="986801"/>
              <w:kern w:val="0"/>
              <w:szCs w:val="21"/>
            </w:rPr>
          </w:rPrChange>
        </w:rPr>
        <w:t>0.2</w:t>
      </w:r>
      <w:r w:rsidRPr="002B4446">
        <w:rPr>
          <w:rFonts w:ascii="Times New Roman" w:eastAsia="宋体" w:hAnsi="Times New Roman" w:cs="Times New Roman"/>
          <w:color w:val="50A14F"/>
          <w:kern w:val="0"/>
          <w:szCs w:val="21"/>
          <w:rPrChange w:id="3150" w:author="Xiaolong Liu" w:date="2022-07-21T00:25:00Z">
            <w:rPr>
              <w:rFonts w:ascii="Consolas" w:eastAsia="宋体" w:hAnsi="Consolas" w:cs="宋体"/>
              <w:color w:val="50A14F"/>
              <w:kern w:val="0"/>
              <w:szCs w:val="21"/>
            </w:rPr>
          </w:rPrChange>
        </w:rPr>
        <w:t>;</w:t>
      </w:r>
    </w:p>
    <w:p w14:paraId="400F8E4A"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15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152" w:author="Xiaolong Liu" w:date="2022-07-21T00:25:00Z">
            <w:rPr>
              <w:rFonts w:ascii="Consolas" w:eastAsia="宋体" w:hAnsi="Consolas" w:cs="宋体"/>
              <w:color w:val="50A14F"/>
              <w:kern w:val="0"/>
              <w:szCs w:val="21"/>
            </w:rPr>
          </w:rPrChange>
        </w:rPr>
        <w:lastRenderedPageBreak/>
        <w:t>t</w:t>
      </w:r>
      <w:r w:rsidRPr="002B4446">
        <w:rPr>
          <w:rFonts w:ascii="Times New Roman" w:eastAsia="宋体" w:hAnsi="Times New Roman" w:cs="Times New Roman"/>
          <w:color w:val="5C5C5C"/>
          <w:kern w:val="0"/>
          <w:szCs w:val="21"/>
          <w:rPrChange w:id="315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154"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15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156"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0A14F"/>
          <w:kern w:val="0"/>
          <w:szCs w:val="21"/>
          <w:rPrChange w:id="3157" w:author="Xiaolong Liu" w:date="2022-07-21T00:25:00Z">
            <w:rPr>
              <w:rFonts w:ascii="Consolas" w:eastAsia="宋体" w:hAnsi="Consolas" w:cs="宋体"/>
              <w:color w:val="50A14F"/>
              <w:kern w:val="0"/>
              <w:szCs w:val="21"/>
            </w:rPr>
          </w:rPrChange>
        </w:rPr>
        <w:t>;</w:t>
      </w:r>
    </w:p>
    <w:p w14:paraId="2FD274F7"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15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159" w:author="Xiaolong Liu" w:date="2022-07-21T00:25:00Z">
            <w:rPr>
              <w:rFonts w:ascii="Consolas" w:eastAsia="宋体" w:hAnsi="Consolas" w:cs="宋体"/>
              <w:color w:val="5C5C5C"/>
              <w:kern w:val="0"/>
              <w:szCs w:val="21"/>
            </w:rPr>
          </w:rPrChange>
        </w:rPr>
        <w:t> </w:t>
      </w:r>
    </w:p>
    <w:p w14:paraId="37DDF788" w14:textId="1AC5B29F"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lang w:val="fr-FR"/>
          <w:rPrChange w:id="3160" w:author="Xiaolong Liu" w:date="2022-07-21T00:25:00Z">
            <w:rPr>
              <w:rFonts w:ascii="Consolas" w:eastAsia="宋体" w:hAnsi="Consolas" w:cs="宋体"/>
              <w:color w:val="5C5C5C"/>
              <w:kern w:val="0"/>
              <w:szCs w:val="21"/>
              <w:lang w:val="fr-FR"/>
            </w:rPr>
          </w:rPrChange>
        </w:rPr>
      </w:pPr>
      <w:proofErr w:type="spellStart"/>
      <w:proofErr w:type="gramStart"/>
      <w:r w:rsidRPr="002B4446">
        <w:rPr>
          <w:rFonts w:ascii="Times New Roman" w:eastAsia="宋体" w:hAnsi="Times New Roman" w:cs="Times New Roman"/>
          <w:color w:val="50A14F"/>
          <w:kern w:val="0"/>
          <w:szCs w:val="21"/>
          <w:lang w:val="fr-FR"/>
          <w:rPrChange w:id="3161" w:author="Xiaolong Liu" w:date="2022-07-21T00:25:00Z">
            <w:rPr>
              <w:rFonts w:ascii="Consolas" w:eastAsia="宋体" w:hAnsi="Consolas" w:cs="宋体"/>
              <w:color w:val="50A14F"/>
              <w:kern w:val="0"/>
              <w:szCs w:val="21"/>
              <w:lang w:val="fr-FR"/>
            </w:rPr>
          </w:rPrChange>
        </w:rPr>
        <w:t>epsilon</w:t>
      </w:r>
      <w:proofErr w:type="gramEnd"/>
      <w:r w:rsidRPr="002B4446">
        <w:rPr>
          <w:rFonts w:ascii="Times New Roman" w:eastAsia="宋体" w:hAnsi="Times New Roman" w:cs="Times New Roman"/>
          <w:color w:val="50A14F"/>
          <w:kern w:val="0"/>
          <w:szCs w:val="21"/>
          <w:lang w:val="fr-FR"/>
          <w:rPrChange w:id="3162" w:author="Xiaolong Liu" w:date="2022-07-21T00:25:00Z">
            <w:rPr>
              <w:rFonts w:ascii="Consolas" w:eastAsia="宋体" w:hAnsi="Consolas" w:cs="宋体"/>
              <w:color w:val="50A14F"/>
              <w:kern w:val="0"/>
              <w:szCs w:val="21"/>
              <w:lang w:val="fr-FR"/>
            </w:rPr>
          </w:rPrChange>
        </w:rPr>
        <w:t>_xz</w:t>
      </w:r>
      <w:proofErr w:type="spellEnd"/>
      <w:r w:rsidRPr="002B4446">
        <w:rPr>
          <w:rFonts w:ascii="Times New Roman" w:eastAsia="宋体" w:hAnsi="Times New Roman" w:cs="Times New Roman"/>
          <w:color w:val="5C5C5C"/>
          <w:kern w:val="0"/>
          <w:szCs w:val="21"/>
          <w:lang w:val="fr-FR"/>
          <w:rPrChange w:id="3163"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50A14F"/>
          <w:kern w:val="0"/>
          <w:szCs w:val="21"/>
          <w:lang w:val="fr-FR"/>
          <w:rPrChange w:id="3164" w:author="Xiaolong Liu" w:date="2022-07-21T00:25:00Z">
            <w:rPr>
              <w:rFonts w:ascii="Consolas" w:eastAsia="宋体" w:hAnsi="Consolas" w:cs="宋体"/>
              <w:color w:val="50A14F"/>
              <w:kern w:val="0"/>
              <w:szCs w:val="21"/>
              <w:lang w:val="fr-FR"/>
            </w:rPr>
          </w:rPrChange>
        </w:rPr>
        <w:t>=</w:t>
      </w:r>
      <w:r w:rsidRPr="002B4446">
        <w:rPr>
          <w:rFonts w:ascii="Times New Roman" w:eastAsia="宋体" w:hAnsi="Times New Roman" w:cs="Times New Roman"/>
          <w:color w:val="5C5C5C"/>
          <w:kern w:val="0"/>
          <w:szCs w:val="21"/>
          <w:lang w:val="fr-FR"/>
          <w:rPrChange w:id="3165"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4078F2"/>
          <w:kern w:val="0"/>
          <w:szCs w:val="21"/>
          <w:lang w:val="fr-FR"/>
          <w:rPrChange w:id="3166" w:author="Xiaolong Liu" w:date="2022-07-21T00:25:00Z">
            <w:rPr>
              <w:rFonts w:ascii="Consolas" w:eastAsia="宋体" w:hAnsi="Consolas" w:cs="宋体"/>
              <w:color w:val="4078F2"/>
              <w:kern w:val="0"/>
              <w:szCs w:val="21"/>
              <w:lang w:val="fr-FR"/>
            </w:rPr>
          </w:rPrChange>
        </w:rPr>
        <w:t>-</w:t>
      </w:r>
      <w:r w:rsidRPr="002B4446">
        <w:rPr>
          <w:rFonts w:ascii="Times New Roman" w:eastAsia="宋体" w:hAnsi="Times New Roman" w:cs="Times New Roman"/>
          <w:color w:val="5C5C5C"/>
          <w:kern w:val="0"/>
          <w:szCs w:val="21"/>
          <w:lang w:val="fr-FR"/>
          <w:rPrChange w:id="3167"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50A14F"/>
          <w:kern w:val="0"/>
          <w:szCs w:val="21"/>
          <w:lang w:val="fr-FR"/>
          <w:rPrChange w:id="3168" w:author="Xiaolong Liu" w:date="2022-07-21T00:25:00Z">
            <w:rPr>
              <w:rFonts w:ascii="Consolas" w:eastAsia="宋体" w:hAnsi="Consolas" w:cs="宋体"/>
              <w:color w:val="50A14F"/>
              <w:kern w:val="0"/>
              <w:szCs w:val="21"/>
              <w:lang w:val="fr-FR"/>
            </w:rPr>
          </w:rPrChange>
        </w:rPr>
        <w:t>mu_0</w:t>
      </w:r>
      <w:r w:rsidRPr="002B4446">
        <w:rPr>
          <w:rFonts w:ascii="Times New Roman" w:eastAsia="宋体" w:hAnsi="Times New Roman" w:cs="Times New Roman"/>
          <w:color w:val="5C5C5C"/>
          <w:kern w:val="0"/>
          <w:szCs w:val="21"/>
          <w:lang w:val="fr-FR"/>
          <w:rPrChange w:id="3169"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4078F2"/>
          <w:kern w:val="0"/>
          <w:szCs w:val="21"/>
          <w:lang w:val="fr-FR"/>
          <w:rPrChange w:id="3170" w:author="Xiaolong Liu" w:date="2022-07-21T00:25:00Z">
            <w:rPr>
              <w:rFonts w:ascii="Consolas" w:eastAsia="宋体" w:hAnsi="Consolas" w:cs="宋体"/>
              <w:color w:val="4078F2"/>
              <w:kern w:val="0"/>
              <w:szCs w:val="21"/>
              <w:lang w:val="fr-FR"/>
            </w:rPr>
          </w:rPrChange>
        </w:rPr>
        <w:t>-</w:t>
      </w:r>
      <w:r w:rsidRPr="002B4446">
        <w:rPr>
          <w:rFonts w:ascii="Times New Roman" w:eastAsia="宋体" w:hAnsi="Times New Roman" w:cs="Times New Roman"/>
          <w:color w:val="5C5C5C"/>
          <w:kern w:val="0"/>
          <w:szCs w:val="21"/>
          <w:lang w:val="fr-FR"/>
          <w:rPrChange w:id="3171"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986801"/>
          <w:kern w:val="0"/>
          <w:szCs w:val="21"/>
          <w:lang w:val="fr-FR"/>
          <w:rPrChange w:id="3172" w:author="Xiaolong Liu" w:date="2022-07-21T00:25:00Z">
            <w:rPr>
              <w:rFonts w:ascii="Consolas" w:eastAsia="宋体" w:hAnsi="Consolas" w:cs="宋体"/>
              <w:color w:val="986801"/>
              <w:kern w:val="0"/>
              <w:szCs w:val="21"/>
              <w:lang w:val="fr-FR"/>
            </w:rPr>
          </w:rPrChange>
        </w:rPr>
        <w:t>2</w:t>
      </w:r>
      <w:r w:rsidRPr="002B4446">
        <w:rPr>
          <w:rFonts w:ascii="Times New Roman" w:eastAsia="宋体" w:hAnsi="Times New Roman" w:cs="Times New Roman"/>
          <w:color w:val="50A14F"/>
          <w:kern w:val="0"/>
          <w:szCs w:val="21"/>
          <w:lang w:val="fr-FR"/>
          <w:rPrChange w:id="3173" w:author="Xiaolong Liu" w:date="2022-07-21T00:25:00Z">
            <w:rPr>
              <w:rFonts w:ascii="Consolas" w:eastAsia="宋体" w:hAnsi="Consolas" w:cs="宋体"/>
              <w:color w:val="50A14F"/>
              <w:kern w:val="0"/>
              <w:szCs w:val="21"/>
              <w:lang w:val="fr-FR"/>
            </w:rPr>
          </w:rPrChange>
        </w:rPr>
        <w:t>*t*cos(</w:t>
      </w:r>
      <w:proofErr w:type="spellStart"/>
      <w:r w:rsidR="00372AFE">
        <w:rPr>
          <w:rFonts w:ascii="Times New Roman" w:eastAsia="宋体" w:hAnsi="Times New Roman" w:cs="Times New Roman"/>
          <w:color w:val="50A14F"/>
          <w:kern w:val="0"/>
          <w:szCs w:val="21"/>
          <w:lang w:val="fr-FR"/>
        </w:rPr>
        <w:t>k</w:t>
      </w:r>
      <w:r w:rsidRPr="002B4446">
        <w:rPr>
          <w:rFonts w:ascii="Times New Roman" w:eastAsia="宋体" w:hAnsi="Times New Roman" w:cs="Times New Roman"/>
          <w:color w:val="50A14F"/>
          <w:kern w:val="0"/>
          <w:szCs w:val="21"/>
          <w:lang w:val="fr-FR"/>
          <w:rPrChange w:id="3174" w:author="Xiaolong Liu" w:date="2022-07-21T00:25:00Z">
            <w:rPr>
              <w:rFonts w:ascii="Consolas" w:eastAsia="宋体" w:hAnsi="Consolas" w:cs="宋体"/>
              <w:color w:val="50A14F"/>
              <w:kern w:val="0"/>
              <w:szCs w:val="21"/>
              <w:lang w:val="fr-FR"/>
            </w:rPr>
          </w:rPrChange>
        </w:rPr>
        <w:t>x</w:t>
      </w:r>
      <w:proofErr w:type="spellEnd"/>
      <w:r w:rsidRPr="002B4446">
        <w:rPr>
          <w:rFonts w:ascii="Times New Roman" w:eastAsia="宋体" w:hAnsi="Times New Roman" w:cs="Times New Roman"/>
          <w:color w:val="50A14F"/>
          <w:kern w:val="0"/>
          <w:szCs w:val="21"/>
          <w:lang w:val="fr-FR"/>
          <w:rPrChange w:id="3175" w:author="Xiaolong Liu" w:date="2022-07-21T00:25:00Z">
            <w:rPr>
              <w:rFonts w:ascii="Consolas" w:eastAsia="宋体" w:hAnsi="Consolas" w:cs="宋体"/>
              <w:color w:val="50A14F"/>
              <w:kern w:val="0"/>
              <w:szCs w:val="21"/>
              <w:lang w:val="fr-FR"/>
            </w:rPr>
          </w:rPrChange>
        </w:rPr>
        <w:t>)</w:t>
      </w:r>
      <w:r w:rsidRPr="002B4446">
        <w:rPr>
          <w:rFonts w:ascii="Times New Roman" w:eastAsia="宋体" w:hAnsi="Times New Roman" w:cs="Times New Roman"/>
          <w:color w:val="5C5C5C"/>
          <w:kern w:val="0"/>
          <w:szCs w:val="21"/>
          <w:lang w:val="fr-FR"/>
          <w:rPrChange w:id="3176"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4078F2"/>
          <w:kern w:val="0"/>
          <w:szCs w:val="21"/>
          <w:lang w:val="fr-FR"/>
          <w:rPrChange w:id="3177" w:author="Xiaolong Liu" w:date="2022-07-21T00:25:00Z">
            <w:rPr>
              <w:rFonts w:ascii="Consolas" w:eastAsia="宋体" w:hAnsi="Consolas" w:cs="宋体"/>
              <w:color w:val="4078F2"/>
              <w:kern w:val="0"/>
              <w:szCs w:val="21"/>
              <w:lang w:val="fr-FR"/>
            </w:rPr>
          </w:rPrChange>
        </w:rPr>
        <w:t>-</w:t>
      </w:r>
      <w:r w:rsidRPr="002B4446">
        <w:rPr>
          <w:rFonts w:ascii="Times New Roman" w:eastAsia="宋体" w:hAnsi="Times New Roman" w:cs="Times New Roman"/>
          <w:color w:val="5C5C5C"/>
          <w:kern w:val="0"/>
          <w:szCs w:val="21"/>
          <w:lang w:val="fr-FR"/>
          <w:rPrChange w:id="3178"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986801"/>
          <w:kern w:val="0"/>
          <w:szCs w:val="21"/>
          <w:lang w:val="fr-FR"/>
          <w:rPrChange w:id="3179" w:author="Xiaolong Liu" w:date="2022-07-21T00:25:00Z">
            <w:rPr>
              <w:rFonts w:ascii="Consolas" w:eastAsia="宋体" w:hAnsi="Consolas" w:cs="宋体"/>
              <w:color w:val="986801"/>
              <w:kern w:val="0"/>
              <w:szCs w:val="21"/>
              <w:lang w:val="fr-FR"/>
            </w:rPr>
          </w:rPrChange>
        </w:rPr>
        <w:t>2</w:t>
      </w:r>
      <w:r w:rsidRPr="002B4446">
        <w:rPr>
          <w:rFonts w:ascii="Times New Roman" w:eastAsia="宋体" w:hAnsi="Times New Roman" w:cs="Times New Roman"/>
          <w:color w:val="50A14F"/>
          <w:kern w:val="0"/>
          <w:szCs w:val="21"/>
          <w:lang w:val="fr-FR"/>
          <w:rPrChange w:id="3180" w:author="Xiaolong Liu" w:date="2022-07-21T00:25:00Z">
            <w:rPr>
              <w:rFonts w:ascii="Consolas" w:eastAsia="宋体" w:hAnsi="Consolas" w:cs="宋体"/>
              <w:color w:val="50A14F"/>
              <w:kern w:val="0"/>
              <w:szCs w:val="21"/>
              <w:lang w:val="fr-FR"/>
            </w:rPr>
          </w:rPrChange>
        </w:rPr>
        <w:t>*</w:t>
      </w:r>
      <w:proofErr w:type="spellStart"/>
      <w:r w:rsidRPr="002B4446">
        <w:rPr>
          <w:rFonts w:ascii="Times New Roman" w:eastAsia="宋体" w:hAnsi="Times New Roman" w:cs="Times New Roman"/>
          <w:color w:val="50A14F"/>
          <w:kern w:val="0"/>
          <w:szCs w:val="21"/>
          <w:lang w:val="fr-FR"/>
          <w:rPrChange w:id="3181" w:author="Xiaolong Liu" w:date="2022-07-21T00:25:00Z">
            <w:rPr>
              <w:rFonts w:ascii="Consolas" w:eastAsia="宋体" w:hAnsi="Consolas" w:cs="宋体"/>
              <w:color w:val="50A14F"/>
              <w:kern w:val="0"/>
              <w:szCs w:val="21"/>
              <w:lang w:val="fr-FR"/>
            </w:rPr>
          </w:rPrChange>
        </w:rPr>
        <w:t>t_h</w:t>
      </w:r>
      <w:proofErr w:type="spellEnd"/>
      <w:r w:rsidRPr="002B4446">
        <w:rPr>
          <w:rFonts w:ascii="Times New Roman" w:eastAsia="宋体" w:hAnsi="Times New Roman" w:cs="Times New Roman"/>
          <w:color w:val="50A14F"/>
          <w:kern w:val="0"/>
          <w:szCs w:val="21"/>
          <w:lang w:val="fr-FR"/>
          <w:rPrChange w:id="3182" w:author="Xiaolong Liu" w:date="2022-07-21T00:25:00Z">
            <w:rPr>
              <w:rFonts w:ascii="Consolas" w:eastAsia="宋体" w:hAnsi="Consolas" w:cs="宋体"/>
              <w:color w:val="50A14F"/>
              <w:kern w:val="0"/>
              <w:szCs w:val="21"/>
              <w:lang w:val="fr-FR"/>
            </w:rPr>
          </w:rPrChange>
        </w:rPr>
        <w:t>*cos(</w:t>
      </w:r>
      <w:proofErr w:type="spellStart"/>
      <w:r w:rsidR="00372AFE">
        <w:rPr>
          <w:rFonts w:ascii="Times New Roman" w:eastAsia="宋体" w:hAnsi="Times New Roman" w:cs="Times New Roman"/>
          <w:color w:val="50A14F"/>
          <w:kern w:val="0"/>
          <w:szCs w:val="21"/>
          <w:lang w:val="fr-FR"/>
        </w:rPr>
        <w:t>k</w:t>
      </w:r>
      <w:r w:rsidRPr="002B4446">
        <w:rPr>
          <w:rFonts w:ascii="Times New Roman" w:eastAsia="宋体" w:hAnsi="Times New Roman" w:cs="Times New Roman"/>
          <w:color w:val="50A14F"/>
          <w:kern w:val="0"/>
          <w:szCs w:val="21"/>
          <w:lang w:val="fr-FR"/>
          <w:rPrChange w:id="3183" w:author="Xiaolong Liu" w:date="2022-07-21T00:25:00Z">
            <w:rPr>
              <w:rFonts w:ascii="Consolas" w:eastAsia="宋体" w:hAnsi="Consolas" w:cs="宋体"/>
              <w:color w:val="50A14F"/>
              <w:kern w:val="0"/>
              <w:szCs w:val="21"/>
              <w:lang w:val="fr-FR"/>
            </w:rPr>
          </w:rPrChange>
        </w:rPr>
        <w:t>y</w:t>
      </w:r>
      <w:proofErr w:type="spellEnd"/>
      <w:r w:rsidRPr="002B4446">
        <w:rPr>
          <w:rFonts w:ascii="Times New Roman" w:eastAsia="宋体" w:hAnsi="Times New Roman" w:cs="Times New Roman"/>
          <w:color w:val="50A14F"/>
          <w:kern w:val="0"/>
          <w:szCs w:val="21"/>
          <w:lang w:val="fr-FR"/>
          <w:rPrChange w:id="3184" w:author="Xiaolong Liu" w:date="2022-07-21T00:25:00Z">
            <w:rPr>
              <w:rFonts w:ascii="Consolas" w:eastAsia="宋体" w:hAnsi="Consolas" w:cs="宋体"/>
              <w:color w:val="50A14F"/>
              <w:kern w:val="0"/>
              <w:szCs w:val="21"/>
              <w:lang w:val="fr-FR"/>
            </w:rPr>
          </w:rPrChange>
        </w:rPr>
        <w:t>);</w:t>
      </w:r>
    </w:p>
    <w:p w14:paraId="596DE10A" w14:textId="518A7FC4"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lang w:val="fr-FR"/>
          <w:rPrChange w:id="3185" w:author="Xiaolong Liu" w:date="2022-07-21T00:25:00Z">
            <w:rPr>
              <w:rFonts w:ascii="Consolas" w:eastAsia="宋体" w:hAnsi="Consolas" w:cs="宋体"/>
              <w:color w:val="5C5C5C"/>
              <w:kern w:val="0"/>
              <w:szCs w:val="21"/>
              <w:lang w:val="fr-FR"/>
            </w:rPr>
          </w:rPrChange>
        </w:rPr>
      </w:pPr>
      <w:proofErr w:type="spellStart"/>
      <w:proofErr w:type="gramStart"/>
      <w:r w:rsidRPr="002B4446">
        <w:rPr>
          <w:rFonts w:ascii="Times New Roman" w:eastAsia="宋体" w:hAnsi="Times New Roman" w:cs="Times New Roman"/>
          <w:color w:val="50A14F"/>
          <w:kern w:val="0"/>
          <w:szCs w:val="21"/>
          <w:lang w:val="fr-FR"/>
          <w:rPrChange w:id="3186" w:author="Xiaolong Liu" w:date="2022-07-21T00:25:00Z">
            <w:rPr>
              <w:rFonts w:ascii="Consolas" w:eastAsia="宋体" w:hAnsi="Consolas" w:cs="宋体"/>
              <w:color w:val="50A14F"/>
              <w:kern w:val="0"/>
              <w:szCs w:val="21"/>
              <w:lang w:val="fr-FR"/>
            </w:rPr>
          </w:rPrChange>
        </w:rPr>
        <w:t>epsilon</w:t>
      </w:r>
      <w:proofErr w:type="gramEnd"/>
      <w:r w:rsidRPr="002B4446">
        <w:rPr>
          <w:rFonts w:ascii="Times New Roman" w:eastAsia="宋体" w:hAnsi="Times New Roman" w:cs="Times New Roman"/>
          <w:color w:val="50A14F"/>
          <w:kern w:val="0"/>
          <w:szCs w:val="21"/>
          <w:lang w:val="fr-FR"/>
          <w:rPrChange w:id="3187" w:author="Xiaolong Liu" w:date="2022-07-21T00:25:00Z">
            <w:rPr>
              <w:rFonts w:ascii="Consolas" w:eastAsia="宋体" w:hAnsi="Consolas" w:cs="宋体"/>
              <w:color w:val="50A14F"/>
              <w:kern w:val="0"/>
              <w:szCs w:val="21"/>
              <w:lang w:val="fr-FR"/>
            </w:rPr>
          </w:rPrChange>
        </w:rPr>
        <w:t>_yz</w:t>
      </w:r>
      <w:proofErr w:type="spellEnd"/>
      <w:r w:rsidRPr="002B4446">
        <w:rPr>
          <w:rFonts w:ascii="Times New Roman" w:eastAsia="宋体" w:hAnsi="Times New Roman" w:cs="Times New Roman"/>
          <w:color w:val="5C5C5C"/>
          <w:kern w:val="0"/>
          <w:szCs w:val="21"/>
          <w:lang w:val="fr-FR"/>
          <w:rPrChange w:id="3188"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50A14F"/>
          <w:kern w:val="0"/>
          <w:szCs w:val="21"/>
          <w:lang w:val="fr-FR"/>
          <w:rPrChange w:id="3189" w:author="Xiaolong Liu" w:date="2022-07-21T00:25:00Z">
            <w:rPr>
              <w:rFonts w:ascii="Consolas" w:eastAsia="宋体" w:hAnsi="Consolas" w:cs="宋体"/>
              <w:color w:val="50A14F"/>
              <w:kern w:val="0"/>
              <w:szCs w:val="21"/>
              <w:lang w:val="fr-FR"/>
            </w:rPr>
          </w:rPrChange>
        </w:rPr>
        <w:t>=</w:t>
      </w:r>
      <w:r w:rsidRPr="002B4446">
        <w:rPr>
          <w:rFonts w:ascii="Times New Roman" w:eastAsia="宋体" w:hAnsi="Times New Roman" w:cs="Times New Roman"/>
          <w:color w:val="5C5C5C"/>
          <w:kern w:val="0"/>
          <w:szCs w:val="21"/>
          <w:lang w:val="fr-FR"/>
          <w:rPrChange w:id="3190"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4078F2"/>
          <w:kern w:val="0"/>
          <w:szCs w:val="21"/>
          <w:lang w:val="fr-FR"/>
          <w:rPrChange w:id="3191" w:author="Xiaolong Liu" w:date="2022-07-21T00:25:00Z">
            <w:rPr>
              <w:rFonts w:ascii="Consolas" w:eastAsia="宋体" w:hAnsi="Consolas" w:cs="宋体"/>
              <w:color w:val="4078F2"/>
              <w:kern w:val="0"/>
              <w:szCs w:val="21"/>
              <w:lang w:val="fr-FR"/>
            </w:rPr>
          </w:rPrChange>
        </w:rPr>
        <w:t>-</w:t>
      </w:r>
      <w:r w:rsidRPr="002B4446">
        <w:rPr>
          <w:rFonts w:ascii="Times New Roman" w:eastAsia="宋体" w:hAnsi="Times New Roman" w:cs="Times New Roman"/>
          <w:color w:val="5C5C5C"/>
          <w:kern w:val="0"/>
          <w:szCs w:val="21"/>
          <w:lang w:val="fr-FR"/>
          <w:rPrChange w:id="3192"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50A14F"/>
          <w:kern w:val="0"/>
          <w:szCs w:val="21"/>
          <w:lang w:val="fr-FR"/>
          <w:rPrChange w:id="3193" w:author="Xiaolong Liu" w:date="2022-07-21T00:25:00Z">
            <w:rPr>
              <w:rFonts w:ascii="Consolas" w:eastAsia="宋体" w:hAnsi="Consolas" w:cs="宋体"/>
              <w:color w:val="50A14F"/>
              <w:kern w:val="0"/>
              <w:szCs w:val="21"/>
              <w:lang w:val="fr-FR"/>
            </w:rPr>
          </w:rPrChange>
        </w:rPr>
        <w:t>mu_0</w:t>
      </w:r>
      <w:r w:rsidRPr="002B4446">
        <w:rPr>
          <w:rFonts w:ascii="Times New Roman" w:eastAsia="宋体" w:hAnsi="Times New Roman" w:cs="Times New Roman"/>
          <w:color w:val="5C5C5C"/>
          <w:kern w:val="0"/>
          <w:szCs w:val="21"/>
          <w:lang w:val="fr-FR"/>
          <w:rPrChange w:id="3194"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4078F2"/>
          <w:kern w:val="0"/>
          <w:szCs w:val="21"/>
          <w:lang w:val="fr-FR"/>
          <w:rPrChange w:id="3195" w:author="Xiaolong Liu" w:date="2022-07-21T00:25:00Z">
            <w:rPr>
              <w:rFonts w:ascii="Consolas" w:eastAsia="宋体" w:hAnsi="Consolas" w:cs="宋体"/>
              <w:color w:val="4078F2"/>
              <w:kern w:val="0"/>
              <w:szCs w:val="21"/>
              <w:lang w:val="fr-FR"/>
            </w:rPr>
          </w:rPrChange>
        </w:rPr>
        <w:t>-</w:t>
      </w:r>
      <w:r w:rsidRPr="002B4446">
        <w:rPr>
          <w:rFonts w:ascii="Times New Roman" w:eastAsia="宋体" w:hAnsi="Times New Roman" w:cs="Times New Roman"/>
          <w:color w:val="5C5C5C"/>
          <w:kern w:val="0"/>
          <w:szCs w:val="21"/>
          <w:lang w:val="fr-FR"/>
          <w:rPrChange w:id="3196"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986801"/>
          <w:kern w:val="0"/>
          <w:szCs w:val="21"/>
          <w:lang w:val="fr-FR"/>
          <w:rPrChange w:id="3197" w:author="Xiaolong Liu" w:date="2022-07-21T00:25:00Z">
            <w:rPr>
              <w:rFonts w:ascii="Consolas" w:eastAsia="宋体" w:hAnsi="Consolas" w:cs="宋体"/>
              <w:color w:val="986801"/>
              <w:kern w:val="0"/>
              <w:szCs w:val="21"/>
              <w:lang w:val="fr-FR"/>
            </w:rPr>
          </w:rPrChange>
        </w:rPr>
        <w:t>2</w:t>
      </w:r>
      <w:r w:rsidRPr="002B4446">
        <w:rPr>
          <w:rFonts w:ascii="Times New Roman" w:eastAsia="宋体" w:hAnsi="Times New Roman" w:cs="Times New Roman"/>
          <w:color w:val="50A14F"/>
          <w:kern w:val="0"/>
          <w:szCs w:val="21"/>
          <w:lang w:val="fr-FR"/>
          <w:rPrChange w:id="3198" w:author="Xiaolong Liu" w:date="2022-07-21T00:25:00Z">
            <w:rPr>
              <w:rFonts w:ascii="Consolas" w:eastAsia="宋体" w:hAnsi="Consolas" w:cs="宋体"/>
              <w:color w:val="50A14F"/>
              <w:kern w:val="0"/>
              <w:szCs w:val="21"/>
              <w:lang w:val="fr-FR"/>
            </w:rPr>
          </w:rPrChange>
        </w:rPr>
        <w:t>*t*cos(</w:t>
      </w:r>
      <w:proofErr w:type="spellStart"/>
      <w:r w:rsidR="00372AFE">
        <w:rPr>
          <w:rFonts w:ascii="Times New Roman" w:eastAsia="宋体" w:hAnsi="Times New Roman" w:cs="Times New Roman"/>
          <w:color w:val="50A14F"/>
          <w:kern w:val="0"/>
          <w:szCs w:val="21"/>
          <w:lang w:val="fr-FR"/>
        </w:rPr>
        <w:t>k</w:t>
      </w:r>
      <w:r w:rsidRPr="002B4446">
        <w:rPr>
          <w:rFonts w:ascii="Times New Roman" w:eastAsia="宋体" w:hAnsi="Times New Roman" w:cs="Times New Roman"/>
          <w:color w:val="50A14F"/>
          <w:kern w:val="0"/>
          <w:szCs w:val="21"/>
          <w:lang w:val="fr-FR"/>
          <w:rPrChange w:id="3199" w:author="Xiaolong Liu" w:date="2022-07-21T00:25:00Z">
            <w:rPr>
              <w:rFonts w:ascii="Consolas" w:eastAsia="宋体" w:hAnsi="Consolas" w:cs="宋体"/>
              <w:color w:val="50A14F"/>
              <w:kern w:val="0"/>
              <w:szCs w:val="21"/>
              <w:lang w:val="fr-FR"/>
            </w:rPr>
          </w:rPrChange>
        </w:rPr>
        <w:t>y</w:t>
      </w:r>
      <w:proofErr w:type="spellEnd"/>
      <w:r w:rsidRPr="002B4446">
        <w:rPr>
          <w:rFonts w:ascii="Times New Roman" w:eastAsia="宋体" w:hAnsi="Times New Roman" w:cs="Times New Roman"/>
          <w:color w:val="50A14F"/>
          <w:kern w:val="0"/>
          <w:szCs w:val="21"/>
          <w:lang w:val="fr-FR"/>
          <w:rPrChange w:id="3200" w:author="Xiaolong Liu" w:date="2022-07-21T00:25:00Z">
            <w:rPr>
              <w:rFonts w:ascii="Consolas" w:eastAsia="宋体" w:hAnsi="Consolas" w:cs="宋体"/>
              <w:color w:val="50A14F"/>
              <w:kern w:val="0"/>
              <w:szCs w:val="21"/>
              <w:lang w:val="fr-FR"/>
            </w:rPr>
          </w:rPrChange>
        </w:rPr>
        <w:t>)</w:t>
      </w:r>
      <w:r w:rsidRPr="002B4446">
        <w:rPr>
          <w:rFonts w:ascii="Times New Roman" w:eastAsia="宋体" w:hAnsi="Times New Roman" w:cs="Times New Roman"/>
          <w:color w:val="5C5C5C"/>
          <w:kern w:val="0"/>
          <w:szCs w:val="21"/>
          <w:lang w:val="fr-FR"/>
          <w:rPrChange w:id="3201"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4078F2"/>
          <w:kern w:val="0"/>
          <w:szCs w:val="21"/>
          <w:lang w:val="fr-FR"/>
          <w:rPrChange w:id="3202" w:author="Xiaolong Liu" w:date="2022-07-21T00:25:00Z">
            <w:rPr>
              <w:rFonts w:ascii="Consolas" w:eastAsia="宋体" w:hAnsi="Consolas" w:cs="宋体"/>
              <w:color w:val="4078F2"/>
              <w:kern w:val="0"/>
              <w:szCs w:val="21"/>
              <w:lang w:val="fr-FR"/>
            </w:rPr>
          </w:rPrChange>
        </w:rPr>
        <w:t>-</w:t>
      </w:r>
      <w:r w:rsidRPr="002B4446">
        <w:rPr>
          <w:rFonts w:ascii="Times New Roman" w:eastAsia="宋体" w:hAnsi="Times New Roman" w:cs="Times New Roman"/>
          <w:color w:val="5C5C5C"/>
          <w:kern w:val="0"/>
          <w:szCs w:val="21"/>
          <w:lang w:val="fr-FR"/>
          <w:rPrChange w:id="3203" w:author="Xiaolong Liu" w:date="2022-07-21T00:25:00Z">
            <w:rPr>
              <w:rFonts w:ascii="Consolas" w:eastAsia="宋体" w:hAnsi="Consolas" w:cs="宋体"/>
              <w:color w:val="5C5C5C"/>
              <w:kern w:val="0"/>
              <w:szCs w:val="21"/>
              <w:lang w:val="fr-FR"/>
            </w:rPr>
          </w:rPrChange>
        </w:rPr>
        <w:t> </w:t>
      </w:r>
      <w:r w:rsidRPr="002B4446">
        <w:rPr>
          <w:rFonts w:ascii="Times New Roman" w:eastAsia="宋体" w:hAnsi="Times New Roman" w:cs="Times New Roman"/>
          <w:color w:val="986801"/>
          <w:kern w:val="0"/>
          <w:szCs w:val="21"/>
          <w:lang w:val="fr-FR"/>
          <w:rPrChange w:id="3204" w:author="Xiaolong Liu" w:date="2022-07-21T00:25:00Z">
            <w:rPr>
              <w:rFonts w:ascii="Consolas" w:eastAsia="宋体" w:hAnsi="Consolas" w:cs="宋体"/>
              <w:color w:val="986801"/>
              <w:kern w:val="0"/>
              <w:szCs w:val="21"/>
              <w:lang w:val="fr-FR"/>
            </w:rPr>
          </w:rPrChange>
        </w:rPr>
        <w:t>2</w:t>
      </w:r>
      <w:r w:rsidRPr="002B4446">
        <w:rPr>
          <w:rFonts w:ascii="Times New Roman" w:eastAsia="宋体" w:hAnsi="Times New Roman" w:cs="Times New Roman"/>
          <w:color w:val="50A14F"/>
          <w:kern w:val="0"/>
          <w:szCs w:val="21"/>
          <w:lang w:val="fr-FR"/>
          <w:rPrChange w:id="3205" w:author="Xiaolong Liu" w:date="2022-07-21T00:25:00Z">
            <w:rPr>
              <w:rFonts w:ascii="Consolas" w:eastAsia="宋体" w:hAnsi="Consolas" w:cs="宋体"/>
              <w:color w:val="50A14F"/>
              <w:kern w:val="0"/>
              <w:szCs w:val="21"/>
              <w:lang w:val="fr-FR"/>
            </w:rPr>
          </w:rPrChange>
        </w:rPr>
        <w:t>*</w:t>
      </w:r>
      <w:proofErr w:type="spellStart"/>
      <w:r w:rsidRPr="002B4446">
        <w:rPr>
          <w:rFonts w:ascii="Times New Roman" w:eastAsia="宋体" w:hAnsi="Times New Roman" w:cs="Times New Roman"/>
          <w:color w:val="50A14F"/>
          <w:kern w:val="0"/>
          <w:szCs w:val="21"/>
          <w:lang w:val="fr-FR"/>
          <w:rPrChange w:id="3206" w:author="Xiaolong Liu" w:date="2022-07-21T00:25:00Z">
            <w:rPr>
              <w:rFonts w:ascii="Consolas" w:eastAsia="宋体" w:hAnsi="Consolas" w:cs="宋体"/>
              <w:color w:val="50A14F"/>
              <w:kern w:val="0"/>
              <w:szCs w:val="21"/>
              <w:lang w:val="fr-FR"/>
            </w:rPr>
          </w:rPrChange>
        </w:rPr>
        <w:t>t_h</w:t>
      </w:r>
      <w:proofErr w:type="spellEnd"/>
      <w:r w:rsidRPr="002B4446">
        <w:rPr>
          <w:rFonts w:ascii="Times New Roman" w:eastAsia="宋体" w:hAnsi="Times New Roman" w:cs="Times New Roman"/>
          <w:color w:val="50A14F"/>
          <w:kern w:val="0"/>
          <w:szCs w:val="21"/>
          <w:lang w:val="fr-FR"/>
          <w:rPrChange w:id="3207" w:author="Xiaolong Liu" w:date="2022-07-21T00:25:00Z">
            <w:rPr>
              <w:rFonts w:ascii="Consolas" w:eastAsia="宋体" w:hAnsi="Consolas" w:cs="宋体"/>
              <w:color w:val="50A14F"/>
              <w:kern w:val="0"/>
              <w:szCs w:val="21"/>
              <w:lang w:val="fr-FR"/>
            </w:rPr>
          </w:rPrChange>
        </w:rPr>
        <w:t>*cos(</w:t>
      </w:r>
      <w:proofErr w:type="spellStart"/>
      <w:r w:rsidR="00372AFE">
        <w:rPr>
          <w:rFonts w:ascii="Times New Roman" w:eastAsia="宋体" w:hAnsi="Times New Roman" w:cs="Times New Roman"/>
          <w:color w:val="50A14F"/>
          <w:kern w:val="0"/>
          <w:szCs w:val="21"/>
          <w:lang w:val="fr-FR"/>
        </w:rPr>
        <w:t>k</w:t>
      </w:r>
      <w:r w:rsidRPr="002B4446">
        <w:rPr>
          <w:rFonts w:ascii="Times New Roman" w:eastAsia="宋体" w:hAnsi="Times New Roman" w:cs="Times New Roman"/>
          <w:color w:val="50A14F"/>
          <w:kern w:val="0"/>
          <w:szCs w:val="21"/>
          <w:lang w:val="fr-FR"/>
          <w:rPrChange w:id="3208" w:author="Xiaolong Liu" w:date="2022-07-21T00:25:00Z">
            <w:rPr>
              <w:rFonts w:ascii="Consolas" w:eastAsia="宋体" w:hAnsi="Consolas" w:cs="宋体"/>
              <w:color w:val="50A14F"/>
              <w:kern w:val="0"/>
              <w:szCs w:val="21"/>
              <w:lang w:val="fr-FR"/>
            </w:rPr>
          </w:rPrChange>
        </w:rPr>
        <w:t>x</w:t>
      </w:r>
      <w:proofErr w:type="spellEnd"/>
      <w:r w:rsidRPr="002B4446">
        <w:rPr>
          <w:rFonts w:ascii="Times New Roman" w:eastAsia="宋体" w:hAnsi="Times New Roman" w:cs="Times New Roman"/>
          <w:color w:val="50A14F"/>
          <w:kern w:val="0"/>
          <w:szCs w:val="21"/>
          <w:lang w:val="fr-FR"/>
          <w:rPrChange w:id="3209" w:author="Xiaolong Liu" w:date="2022-07-21T00:25:00Z">
            <w:rPr>
              <w:rFonts w:ascii="Consolas" w:eastAsia="宋体" w:hAnsi="Consolas" w:cs="宋体"/>
              <w:color w:val="50A14F"/>
              <w:kern w:val="0"/>
              <w:szCs w:val="21"/>
              <w:lang w:val="fr-FR"/>
            </w:rPr>
          </w:rPrChange>
        </w:rPr>
        <w:t>);</w:t>
      </w:r>
    </w:p>
    <w:p w14:paraId="675F2528" w14:textId="16CE5F42"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210" w:author="Xiaolong Liu" w:date="2022-07-21T00:25:00Z">
            <w:rPr>
              <w:rFonts w:ascii="Consolas" w:eastAsia="宋体" w:hAnsi="Consolas" w:cs="宋体"/>
              <w:color w:val="5C5C5C"/>
              <w:kern w:val="0"/>
              <w:szCs w:val="21"/>
            </w:rPr>
          </w:rPrChange>
        </w:rPr>
      </w:pPr>
      <w:commentRangeStart w:id="3211"/>
      <w:proofErr w:type="spellStart"/>
      <w:r w:rsidRPr="002B4446">
        <w:rPr>
          <w:rFonts w:ascii="Times New Roman" w:eastAsia="宋体" w:hAnsi="Times New Roman" w:cs="Times New Roman"/>
          <w:color w:val="50A14F"/>
          <w:kern w:val="0"/>
          <w:szCs w:val="21"/>
          <w:rPrChange w:id="3212" w:author="Xiaolong Liu" w:date="2022-07-21T00:25:00Z">
            <w:rPr>
              <w:rFonts w:ascii="Consolas" w:eastAsia="宋体" w:hAnsi="Consolas" w:cs="宋体"/>
              <w:color w:val="50A14F"/>
              <w:kern w:val="0"/>
              <w:szCs w:val="21"/>
            </w:rPr>
          </w:rPrChange>
        </w:rPr>
        <w:t>V_hyb</w:t>
      </w:r>
      <w:proofErr w:type="spellEnd"/>
      <w:r w:rsidRPr="002B4446">
        <w:rPr>
          <w:rFonts w:ascii="Times New Roman" w:eastAsia="宋体" w:hAnsi="Times New Roman" w:cs="Times New Roman"/>
          <w:color w:val="5C5C5C"/>
          <w:kern w:val="0"/>
          <w:szCs w:val="21"/>
          <w:rPrChange w:id="321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14"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1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321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21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218"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0A14F"/>
          <w:kern w:val="0"/>
          <w:szCs w:val="21"/>
          <w:rPrChange w:id="3219" w:author="Xiaolong Liu" w:date="2022-07-21T00:25:00Z">
            <w:rPr>
              <w:rFonts w:ascii="Consolas" w:eastAsia="宋体" w:hAnsi="Consolas" w:cs="宋体"/>
              <w:color w:val="50A14F"/>
              <w:kern w:val="0"/>
              <w:szCs w:val="21"/>
            </w:rPr>
          </w:rPrChange>
        </w:rPr>
        <w:t>*</w:t>
      </w:r>
      <w:proofErr w:type="spellStart"/>
      <w:r w:rsidRPr="002B4446">
        <w:rPr>
          <w:rFonts w:ascii="Times New Roman" w:eastAsia="宋体" w:hAnsi="Times New Roman" w:cs="Times New Roman"/>
          <w:color w:val="50A14F"/>
          <w:kern w:val="0"/>
          <w:szCs w:val="21"/>
          <w:rPrChange w:id="3220" w:author="Xiaolong Liu" w:date="2022-07-21T00:25:00Z">
            <w:rPr>
              <w:rFonts w:ascii="Consolas" w:eastAsia="宋体" w:hAnsi="Consolas" w:cs="宋体"/>
              <w:color w:val="50A14F"/>
              <w:kern w:val="0"/>
              <w:szCs w:val="21"/>
            </w:rPr>
          </w:rPrChange>
        </w:rPr>
        <w:t>V_m</w:t>
      </w:r>
      <w:proofErr w:type="spellEnd"/>
      <w:r w:rsidRPr="002B4446">
        <w:rPr>
          <w:rFonts w:ascii="Times New Roman" w:eastAsia="宋体" w:hAnsi="Times New Roman" w:cs="Times New Roman"/>
          <w:color w:val="50A14F"/>
          <w:kern w:val="0"/>
          <w:szCs w:val="21"/>
          <w:rPrChange w:id="3221" w:author="Xiaolong Liu" w:date="2022-07-21T00:25:00Z">
            <w:rPr>
              <w:rFonts w:ascii="Consolas" w:eastAsia="宋体" w:hAnsi="Consolas" w:cs="宋体"/>
              <w:color w:val="50A14F"/>
              <w:kern w:val="0"/>
              <w:szCs w:val="21"/>
            </w:rPr>
          </w:rPrChange>
        </w:rPr>
        <w:t>*sin(</w:t>
      </w:r>
      <w:proofErr w:type="spellStart"/>
      <w:r w:rsidR="00372AFE">
        <w:rPr>
          <w:rFonts w:ascii="Times New Roman" w:eastAsia="宋体" w:hAnsi="Times New Roman" w:cs="Times New Roman"/>
          <w:color w:val="50A14F"/>
          <w:kern w:val="0"/>
          <w:szCs w:val="21"/>
        </w:rPr>
        <w:t>k</w:t>
      </w:r>
      <w:r w:rsidRPr="002B4446">
        <w:rPr>
          <w:rFonts w:ascii="Times New Roman" w:eastAsia="宋体" w:hAnsi="Times New Roman" w:cs="Times New Roman"/>
          <w:color w:val="50A14F"/>
          <w:kern w:val="0"/>
          <w:szCs w:val="21"/>
          <w:rPrChange w:id="3222" w:author="Xiaolong Liu" w:date="2022-07-21T00:25:00Z">
            <w:rPr>
              <w:rFonts w:ascii="Consolas" w:eastAsia="宋体" w:hAnsi="Consolas" w:cs="宋体"/>
              <w:color w:val="50A14F"/>
              <w:kern w:val="0"/>
              <w:szCs w:val="21"/>
            </w:rPr>
          </w:rPrChange>
        </w:rPr>
        <w:t>x</w:t>
      </w:r>
      <w:proofErr w:type="spellEnd"/>
      <w:proofErr w:type="gramStart"/>
      <w:r w:rsidRPr="002B4446">
        <w:rPr>
          <w:rFonts w:ascii="Times New Roman" w:eastAsia="宋体" w:hAnsi="Times New Roman" w:cs="Times New Roman"/>
          <w:color w:val="50A14F"/>
          <w:kern w:val="0"/>
          <w:szCs w:val="21"/>
          <w:rPrChange w:id="3223" w:author="Xiaolong Liu" w:date="2022-07-21T00:25:00Z">
            <w:rPr>
              <w:rFonts w:ascii="Consolas" w:eastAsia="宋体" w:hAnsi="Consolas" w:cs="宋体"/>
              <w:color w:val="50A14F"/>
              <w:kern w:val="0"/>
              <w:szCs w:val="21"/>
            </w:rPr>
          </w:rPrChange>
        </w:rPr>
        <w:t>).*</w:t>
      </w:r>
      <w:proofErr w:type="gramEnd"/>
      <w:r w:rsidRPr="002B4446">
        <w:rPr>
          <w:rFonts w:ascii="Times New Roman" w:eastAsia="宋体" w:hAnsi="Times New Roman" w:cs="Times New Roman"/>
          <w:color w:val="50A14F"/>
          <w:kern w:val="0"/>
          <w:szCs w:val="21"/>
          <w:rPrChange w:id="3224" w:author="Xiaolong Liu" w:date="2022-07-21T00:25:00Z">
            <w:rPr>
              <w:rFonts w:ascii="Consolas" w:eastAsia="宋体" w:hAnsi="Consolas" w:cs="宋体"/>
              <w:color w:val="50A14F"/>
              <w:kern w:val="0"/>
              <w:szCs w:val="21"/>
            </w:rPr>
          </w:rPrChange>
        </w:rPr>
        <w:t>sin(</w:t>
      </w:r>
      <w:proofErr w:type="spellStart"/>
      <w:r w:rsidR="00372AFE">
        <w:rPr>
          <w:rFonts w:ascii="Times New Roman" w:eastAsia="宋体" w:hAnsi="Times New Roman" w:cs="Times New Roman"/>
          <w:color w:val="50A14F"/>
          <w:kern w:val="0"/>
          <w:szCs w:val="21"/>
        </w:rPr>
        <w:t>k</w:t>
      </w:r>
      <w:r w:rsidRPr="002B4446">
        <w:rPr>
          <w:rFonts w:ascii="Times New Roman" w:eastAsia="宋体" w:hAnsi="Times New Roman" w:cs="Times New Roman"/>
          <w:color w:val="50A14F"/>
          <w:kern w:val="0"/>
          <w:szCs w:val="21"/>
          <w:rPrChange w:id="3225" w:author="Xiaolong Liu" w:date="2022-07-21T00:25:00Z">
            <w:rPr>
              <w:rFonts w:ascii="Consolas" w:eastAsia="宋体" w:hAnsi="Consolas" w:cs="宋体"/>
              <w:color w:val="50A14F"/>
              <w:kern w:val="0"/>
              <w:szCs w:val="21"/>
            </w:rPr>
          </w:rPrChange>
        </w:rPr>
        <w:t>y</w:t>
      </w:r>
      <w:proofErr w:type="spellEnd"/>
      <w:r w:rsidRPr="002B4446">
        <w:rPr>
          <w:rFonts w:ascii="Times New Roman" w:eastAsia="宋体" w:hAnsi="Times New Roman" w:cs="Times New Roman"/>
          <w:color w:val="50A14F"/>
          <w:kern w:val="0"/>
          <w:szCs w:val="21"/>
          <w:rPrChange w:id="3226" w:author="Xiaolong Liu" w:date="2022-07-21T00:25:00Z">
            <w:rPr>
              <w:rFonts w:ascii="Consolas" w:eastAsia="宋体" w:hAnsi="Consolas" w:cs="宋体"/>
              <w:color w:val="50A14F"/>
              <w:kern w:val="0"/>
              <w:szCs w:val="21"/>
            </w:rPr>
          </w:rPrChange>
        </w:rPr>
        <w:t>);</w:t>
      </w:r>
      <w:commentRangeEnd w:id="3211"/>
      <w:r w:rsidR="00CE3C1C">
        <w:rPr>
          <w:rStyle w:val="aa"/>
        </w:rPr>
        <w:commentReference w:id="3211"/>
      </w:r>
    </w:p>
    <w:p w14:paraId="48215848"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22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228" w:author="Xiaolong Liu" w:date="2022-07-21T00:25:00Z">
            <w:rPr>
              <w:rFonts w:ascii="Consolas" w:eastAsia="宋体" w:hAnsi="Consolas" w:cs="宋体"/>
              <w:color w:val="50A14F"/>
              <w:kern w:val="0"/>
              <w:szCs w:val="21"/>
            </w:rPr>
          </w:rPrChange>
        </w:rPr>
        <w:t>epsilon_1</w:t>
      </w:r>
      <w:r w:rsidRPr="002B4446">
        <w:rPr>
          <w:rFonts w:ascii="Times New Roman" w:eastAsia="宋体" w:hAnsi="Times New Roman" w:cs="Times New Roman"/>
          <w:color w:val="5C5C5C"/>
          <w:kern w:val="0"/>
          <w:szCs w:val="21"/>
          <w:rPrChange w:id="322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30"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3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23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0A14F"/>
          <w:kern w:val="0"/>
          <w:szCs w:val="21"/>
          <w:rPrChange w:id="3233" w:author="Xiaolong Liu" w:date="2022-07-21T00:25:00Z">
            <w:rPr>
              <w:rFonts w:ascii="Consolas" w:eastAsia="宋体" w:hAnsi="Consolas" w:cs="宋体"/>
              <w:color w:val="50A14F"/>
              <w:kern w:val="0"/>
              <w:szCs w:val="21"/>
            </w:rPr>
          </w:rPrChange>
        </w:rPr>
        <w:t>/2*((</w:t>
      </w:r>
      <w:proofErr w:type="spellStart"/>
      <w:r w:rsidRPr="002B4446">
        <w:rPr>
          <w:rFonts w:ascii="Times New Roman" w:eastAsia="宋体" w:hAnsi="Times New Roman" w:cs="Times New Roman"/>
          <w:color w:val="50A14F"/>
          <w:kern w:val="0"/>
          <w:szCs w:val="21"/>
          <w:rPrChange w:id="3234" w:author="Xiaolong Liu" w:date="2022-07-21T00:25:00Z">
            <w:rPr>
              <w:rFonts w:ascii="Consolas" w:eastAsia="宋体" w:hAnsi="Consolas" w:cs="宋体"/>
              <w:color w:val="50A14F"/>
              <w:kern w:val="0"/>
              <w:szCs w:val="21"/>
            </w:rPr>
          </w:rPrChange>
        </w:rPr>
        <w:t>epsilon_xz</w:t>
      </w:r>
      <w:proofErr w:type="spellEnd"/>
      <w:r w:rsidRPr="002B4446">
        <w:rPr>
          <w:rFonts w:ascii="Times New Roman" w:eastAsia="宋体" w:hAnsi="Times New Roman" w:cs="Times New Roman"/>
          <w:color w:val="5C5C5C"/>
          <w:kern w:val="0"/>
          <w:szCs w:val="21"/>
          <w:rPrChange w:id="323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36"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37" w:author="Xiaolong Liu" w:date="2022-07-21T00:25:00Z">
            <w:rPr>
              <w:rFonts w:ascii="Consolas" w:eastAsia="宋体" w:hAnsi="Consolas" w:cs="宋体"/>
              <w:color w:val="5C5C5C"/>
              <w:kern w:val="0"/>
              <w:szCs w:val="21"/>
            </w:rPr>
          </w:rPrChange>
        </w:rPr>
        <w:t> </w:t>
      </w:r>
      <w:proofErr w:type="spellStart"/>
      <w:r w:rsidRPr="002B4446">
        <w:rPr>
          <w:rFonts w:ascii="Times New Roman" w:eastAsia="宋体" w:hAnsi="Times New Roman" w:cs="Times New Roman"/>
          <w:color w:val="50A14F"/>
          <w:kern w:val="0"/>
          <w:szCs w:val="21"/>
          <w:rPrChange w:id="3238" w:author="Xiaolong Liu" w:date="2022-07-21T00:25:00Z">
            <w:rPr>
              <w:rFonts w:ascii="Consolas" w:eastAsia="宋体" w:hAnsi="Consolas" w:cs="宋体"/>
              <w:color w:val="50A14F"/>
              <w:kern w:val="0"/>
              <w:szCs w:val="21"/>
            </w:rPr>
          </w:rPrChange>
        </w:rPr>
        <w:t>epsilon_yz</w:t>
      </w:r>
      <w:proofErr w:type="spellEnd"/>
      <w:r w:rsidRPr="002B4446">
        <w:rPr>
          <w:rFonts w:ascii="Times New Roman" w:eastAsia="宋体" w:hAnsi="Times New Roman" w:cs="Times New Roman"/>
          <w:color w:val="50A14F"/>
          <w:kern w:val="0"/>
          <w:szCs w:val="21"/>
          <w:rPrChange w:id="3239"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40"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41" w:author="Xiaolong Liu" w:date="2022-07-21T00:25:00Z">
            <w:rPr>
              <w:rFonts w:ascii="Consolas" w:eastAsia="宋体" w:hAnsi="Consolas" w:cs="宋体"/>
              <w:color w:val="50A14F"/>
              <w:kern w:val="0"/>
              <w:szCs w:val="21"/>
            </w:rPr>
          </w:rPrChange>
        </w:rPr>
        <w:t>...</w:t>
      </w:r>
    </w:p>
    <w:p w14:paraId="42449973"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24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24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324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245" w:author="Xiaolong Liu" w:date="2022-07-21T00:25:00Z">
            <w:rPr>
              <w:rFonts w:ascii="Consolas" w:eastAsia="宋体" w:hAnsi="Consolas" w:cs="宋体"/>
              <w:color w:val="5C5C5C"/>
              <w:kern w:val="0"/>
              <w:szCs w:val="21"/>
            </w:rPr>
          </w:rPrChange>
        </w:rPr>
        <w:t> </w:t>
      </w:r>
      <w:proofErr w:type="gramStart"/>
      <w:r w:rsidRPr="002B4446">
        <w:rPr>
          <w:rFonts w:ascii="Times New Roman" w:eastAsia="宋体" w:hAnsi="Times New Roman" w:cs="Times New Roman"/>
          <w:color w:val="50A14F"/>
          <w:kern w:val="0"/>
          <w:szCs w:val="21"/>
          <w:rPrChange w:id="3246" w:author="Xiaolong Liu" w:date="2022-07-21T00:25:00Z">
            <w:rPr>
              <w:rFonts w:ascii="Consolas" w:eastAsia="宋体" w:hAnsi="Consolas" w:cs="宋体"/>
              <w:color w:val="50A14F"/>
              <w:kern w:val="0"/>
              <w:szCs w:val="21"/>
            </w:rPr>
          </w:rPrChange>
        </w:rPr>
        <w:t>sqrt(</w:t>
      </w:r>
      <w:proofErr w:type="gramEnd"/>
      <w:r w:rsidRPr="002B4446">
        <w:rPr>
          <w:rFonts w:ascii="Times New Roman" w:eastAsia="宋体" w:hAnsi="Times New Roman" w:cs="Times New Roman"/>
          <w:color w:val="50A14F"/>
          <w:kern w:val="0"/>
          <w:szCs w:val="21"/>
          <w:rPrChange w:id="3247" w:author="Xiaolong Liu" w:date="2022-07-21T00:25:00Z">
            <w:rPr>
              <w:rFonts w:ascii="Consolas" w:eastAsia="宋体" w:hAnsi="Consolas" w:cs="宋体"/>
              <w:color w:val="50A14F"/>
              <w:kern w:val="0"/>
              <w:szCs w:val="21"/>
            </w:rPr>
          </w:rPrChange>
        </w:rPr>
        <w:t>(</w:t>
      </w:r>
      <w:proofErr w:type="spellStart"/>
      <w:r w:rsidRPr="002B4446">
        <w:rPr>
          <w:rFonts w:ascii="Times New Roman" w:eastAsia="宋体" w:hAnsi="Times New Roman" w:cs="Times New Roman"/>
          <w:color w:val="50A14F"/>
          <w:kern w:val="0"/>
          <w:szCs w:val="21"/>
          <w:rPrChange w:id="3248" w:author="Xiaolong Liu" w:date="2022-07-21T00:25:00Z">
            <w:rPr>
              <w:rFonts w:ascii="Consolas" w:eastAsia="宋体" w:hAnsi="Consolas" w:cs="宋体"/>
              <w:color w:val="50A14F"/>
              <w:kern w:val="0"/>
              <w:szCs w:val="21"/>
            </w:rPr>
          </w:rPrChange>
        </w:rPr>
        <w:t>epsilon_xz</w:t>
      </w:r>
      <w:proofErr w:type="spellEnd"/>
      <w:r w:rsidRPr="002B4446">
        <w:rPr>
          <w:rFonts w:ascii="Times New Roman" w:eastAsia="宋体" w:hAnsi="Times New Roman" w:cs="Times New Roman"/>
          <w:color w:val="5C5C5C"/>
          <w:kern w:val="0"/>
          <w:szCs w:val="21"/>
          <w:rPrChange w:id="324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325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251" w:author="Xiaolong Liu" w:date="2022-07-21T00:25:00Z">
            <w:rPr>
              <w:rFonts w:ascii="Consolas" w:eastAsia="宋体" w:hAnsi="Consolas" w:cs="宋体"/>
              <w:color w:val="5C5C5C"/>
              <w:kern w:val="0"/>
              <w:szCs w:val="21"/>
            </w:rPr>
          </w:rPrChange>
        </w:rPr>
        <w:t> </w:t>
      </w:r>
      <w:proofErr w:type="spellStart"/>
      <w:r w:rsidRPr="002B4446">
        <w:rPr>
          <w:rFonts w:ascii="Times New Roman" w:eastAsia="宋体" w:hAnsi="Times New Roman" w:cs="Times New Roman"/>
          <w:color w:val="50A14F"/>
          <w:kern w:val="0"/>
          <w:szCs w:val="21"/>
          <w:rPrChange w:id="3252" w:author="Xiaolong Liu" w:date="2022-07-21T00:25:00Z">
            <w:rPr>
              <w:rFonts w:ascii="Consolas" w:eastAsia="宋体" w:hAnsi="Consolas" w:cs="宋体"/>
              <w:color w:val="50A14F"/>
              <w:kern w:val="0"/>
              <w:szCs w:val="21"/>
            </w:rPr>
          </w:rPrChange>
        </w:rPr>
        <w:t>epsilon_yz</w:t>
      </w:r>
      <w:proofErr w:type="spellEnd"/>
      <w:r w:rsidRPr="002B4446">
        <w:rPr>
          <w:rFonts w:ascii="Times New Roman" w:eastAsia="宋体" w:hAnsi="Times New Roman" w:cs="Times New Roman"/>
          <w:color w:val="50A14F"/>
          <w:kern w:val="0"/>
          <w:szCs w:val="21"/>
          <w:rPrChange w:id="3253" w:author="Xiaolong Liu" w:date="2022-07-21T00:25:00Z">
            <w:rPr>
              <w:rFonts w:ascii="Consolas" w:eastAsia="宋体" w:hAnsi="Consolas" w:cs="宋体"/>
              <w:color w:val="50A14F"/>
              <w:kern w:val="0"/>
              <w:szCs w:val="21"/>
            </w:rPr>
          </w:rPrChange>
        </w:rPr>
        <w:t>).^2</w:t>
      </w:r>
      <w:r w:rsidRPr="002B4446">
        <w:rPr>
          <w:rFonts w:ascii="Times New Roman" w:eastAsia="宋体" w:hAnsi="Times New Roman" w:cs="Times New Roman"/>
          <w:color w:val="5C5C5C"/>
          <w:kern w:val="0"/>
          <w:szCs w:val="21"/>
          <w:rPrChange w:id="3254"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55"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56"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257"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0A14F"/>
          <w:kern w:val="0"/>
          <w:szCs w:val="21"/>
          <w:rPrChange w:id="3258" w:author="Xiaolong Liu" w:date="2022-07-21T00:25:00Z">
            <w:rPr>
              <w:rFonts w:ascii="Consolas" w:eastAsia="宋体" w:hAnsi="Consolas" w:cs="宋体"/>
              <w:color w:val="50A14F"/>
              <w:kern w:val="0"/>
              <w:szCs w:val="21"/>
            </w:rPr>
          </w:rPrChange>
        </w:rPr>
        <w:t>*V_hyb.^2));</w:t>
      </w:r>
    </w:p>
    <w:p w14:paraId="5CBF9BB4"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25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260" w:author="Xiaolong Liu" w:date="2022-07-21T00:25:00Z">
            <w:rPr>
              <w:rFonts w:ascii="Consolas" w:eastAsia="宋体" w:hAnsi="Consolas" w:cs="宋体"/>
              <w:color w:val="50A14F"/>
              <w:kern w:val="0"/>
              <w:szCs w:val="21"/>
            </w:rPr>
          </w:rPrChange>
        </w:rPr>
        <w:t>epsilon_2</w:t>
      </w:r>
      <w:r w:rsidRPr="002B4446">
        <w:rPr>
          <w:rFonts w:ascii="Times New Roman" w:eastAsia="宋体" w:hAnsi="Times New Roman" w:cs="Times New Roman"/>
          <w:color w:val="5C5C5C"/>
          <w:kern w:val="0"/>
          <w:szCs w:val="21"/>
          <w:rPrChange w:id="326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62"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6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264"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0A14F"/>
          <w:kern w:val="0"/>
          <w:szCs w:val="21"/>
          <w:rPrChange w:id="3265" w:author="Xiaolong Liu" w:date="2022-07-21T00:25:00Z">
            <w:rPr>
              <w:rFonts w:ascii="Consolas" w:eastAsia="宋体" w:hAnsi="Consolas" w:cs="宋体"/>
              <w:color w:val="50A14F"/>
              <w:kern w:val="0"/>
              <w:szCs w:val="21"/>
            </w:rPr>
          </w:rPrChange>
        </w:rPr>
        <w:t>/2*((</w:t>
      </w:r>
      <w:proofErr w:type="spellStart"/>
      <w:r w:rsidRPr="002B4446">
        <w:rPr>
          <w:rFonts w:ascii="Times New Roman" w:eastAsia="宋体" w:hAnsi="Times New Roman" w:cs="Times New Roman"/>
          <w:color w:val="50A14F"/>
          <w:kern w:val="0"/>
          <w:szCs w:val="21"/>
          <w:rPrChange w:id="3266" w:author="Xiaolong Liu" w:date="2022-07-21T00:25:00Z">
            <w:rPr>
              <w:rFonts w:ascii="Consolas" w:eastAsia="宋体" w:hAnsi="Consolas" w:cs="宋体"/>
              <w:color w:val="50A14F"/>
              <w:kern w:val="0"/>
              <w:szCs w:val="21"/>
            </w:rPr>
          </w:rPrChange>
        </w:rPr>
        <w:t>epsilon_xz</w:t>
      </w:r>
      <w:proofErr w:type="spellEnd"/>
      <w:r w:rsidRPr="002B4446">
        <w:rPr>
          <w:rFonts w:ascii="Times New Roman" w:eastAsia="宋体" w:hAnsi="Times New Roman" w:cs="Times New Roman"/>
          <w:color w:val="5C5C5C"/>
          <w:kern w:val="0"/>
          <w:szCs w:val="21"/>
          <w:rPrChange w:id="326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68"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69" w:author="Xiaolong Liu" w:date="2022-07-21T00:25:00Z">
            <w:rPr>
              <w:rFonts w:ascii="Consolas" w:eastAsia="宋体" w:hAnsi="Consolas" w:cs="宋体"/>
              <w:color w:val="5C5C5C"/>
              <w:kern w:val="0"/>
              <w:szCs w:val="21"/>
            </w:rPr>
          </w:rPrChange>
        </w:rPr>
        <w:t> </w:t>
      </w:r>
      <w:proofErr w:type="spellStart"/>
      <w:r w:rsidRPr="002B4446">
        <w:rPr>
          <w:rFonts w:ascii="Times New Roman" w:eastAsia="宋体" w:hAnsi="Times New Roman" w:cs="Times New Roman"/>
          <w:color w:val="50A14F"/>
          <w:kern w:val="0"/>
          <w:szCs w:val="21"/>
          <w:rPrChange w:id="3270" w:author="Xiaolong Liu" w:date="2022-07-21T00:25:00Z">
            <w:rPr>
              <w:rFonts w:ascii="Consolas" w:eastAsia="宋体" w:hAnsi="Consolas" w:cs="宋体"/>
              <w:color w:val="50A14F"/>
              <w:kern w:val="0"/>
              <w:szCs w:val="21"/>
            </w:rPr>
          </w:rPrChange>
        </w:rPr>
        <w:t>epsilon_yz</w:t>
      </w:r>
      <w:proofErr w:type="spellEnd"/>
      <w:r w:rsidRPr="002B4446">
        <w:rPr>
          <w:rFonts w:ascii="Times New Roman" w:eastAsia="宋体" w:hAnsi="Times New Roman" w:cs="Times New Roman"/>
          <w:color w:val="50A14F"/>
          <w:kern w:val="0"/>
          <w:szCs w:val="21"/>
          <w:rPrChange w:id="3271"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72"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73" w:author="Xiaolong Liu" w:date="2022-07-21T00:25:00Z">
            <w:rPr>
              <w:rFonts w:ascii="Consolas" w:eastAsia="宋体" w:hAnsi="Consolas" w:cs="宋体"/>
              <w:color w:val="50A14F"/>
              <w:kern w:val="0"/>
              <w:szCs w:val="21"/>
            </w:rPr>
          </w:rPrChange>
        </w:rPr>
        <w:t>...</w:t>
      </w:r>
    </w:p>
    <w:p w14:paraId="3DC53ACE" w14:textId="77777777" w:rsidR="009E2175" w:rsidRPr="002B4446"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27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27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76"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77" w:author="Xiaolong Liu" w:date="2022-07-21T00:25:00Z">
            <w:rPr>
              <w:rFonts w:ascii="Consolas" w:eastAsia="宋体" w:hAnsi="Consolas" w:cs="宋体"/>
              <w:color w:val="5C5C5C"/>
              <w:kern w:val="0"/>
              <w:szCs w:val="21"/>
            </w:rPr>
          </w:rPrChange>
        </w:rPr>
        <w:t> </w:t>
      </w:r>
      <w:proofErr w:type="gramStart"/>
      <w:r w:rsidRPr="002B4446">
        <w:rPr>
          <w:rFonts w:ascii="Times New Roman" w:eastAsia="宋体" w:hAnsi="Times New Roman" w:cs="Times New Roman"/>
          <w:color w:val="50A14F"/>
          <w:kern w:val="0"/>
          <w:szCs w:val="21"/>
          <w:rPrChange w:id="3278" w:author="Xiaolong Liu" w:date="2022-07-21T00:25:00Z">
            <w:rPr>
              <w:rFonts w:ascii="Consolas" w:eastAsia="宋体" w:hAnsi="Consolas" w:cs="宋体"/>
              <w:color w:val="50A14F"/>
              <w:kern w:val="0"/>
              <w:szCs w:val="21"/>
            </w:rPr>
          </w:rPrChange>
        </w:rPr>
        <w:t>sqrt(</w:t>
      </w:r>
      <w:proofErr w:type="gramEnd"/>
      <w:r w:rsidRPr="002B4446">
        <w:rPr>
          <w:rFonts w:ascii="Times New Roman" w:eastAsia="宋体" w:hAnsi="Times New Roman" w:cs="Times New Roman"/>
          <w:color w:val="50A14F"/>
          <w:kern w:val="0"/>
          <w:szCs w:val="21"/>
          <w:rPrChange w:id="3279" w:author="Xiaolong Liu" w:date="2022-07-21T00:25:00Z">
            <w:rPr>
              <w:rFonts w:ascii="Consolas" w:eastAsia="宋体" w:hAnsi="Consolas" w:cs="宋体"/>
              <w:color w:val="50A14F"/>
              <w:kern w:val="0"/>
              <w:szCs w:val="21"/>
            </w:rPr>
          </w:rPrChange>
        </w:rPr>
        <w:t>(</w:t>
      </w:r>
      <w:proofErr w:type="spellStart"/>
      <w:r w:rsidRPr="002B4446">
        <w:rPr>
          <w:rFonts w:ascii="Times New Roman" w:eastAsia="宋体" w:hAnsi="Times New Roman" w:cs="Times New Roman"/>
          <w:color w:val="50A14F"/>
          <w:kern w:val="0"/>
          <w:szCs w:val="21"/>
          <w:rPrChange w:id="3280" w:author="Xiaolong Liu" w:date="2022-07-21T00:25:00Z">
            <w:rPr>
              <w:rFonts w:ascii="Consolas" w:eastAsia="宋体" w:hAnsi="Consolas" w:cs="宋体"/>
              <w:color w:val="50A14F"/>
              <w:kern w:val="0"/>
              <w:szCs w:val="21"/>
            </w:rPr>
          </w:rPrChange>
        </w:rPr>
        <w:t>epsilon_xz</w:t>
      </w:r>
      <w:proofErr w:type="spellEnd"/>
      <w:r w:rsidRPr="002B4446">
        <w:rPr>
          <w:rFonts w:ascii="Times New Roman" w:eastAsia="宋体" w:hAnsi="Times New Roman" w:cs="Times New Roman"/>
          <w:color w:val="5C5C5C"/>
          <w:kern w:val="0"/>
          <w:szCs w:val="21"/>
          <w:rPrChange w:id="328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328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283" w:author="Xiaolong Liu" w:date="2022-07-21T00:25:00Z">
            <w:rPr>
              <w:rFonts w:ascii="Consolas" w:eastAsia="宋体" w:hAnsi="Consolas" w:cs="宋体"/>
              <w:color w:val="5C5C5C"/>
              <w:kern w:val="0"/>
              <w:szCs w:val="21"/>
            </w:rPr>
          </w:rPrChange>
        </w:rPr>
        <w:t> </w:t>
      </w:r>
      <w:proofErr w:type="spellStart"/>
      <w:r w:rsidRPr="002B4446">
        <w:rPr>
          <w:rFonts w:ascii="Times New Roman" w:eastAsia="宋体" w:hAnsi="Times New Roman" w:cs="Times New Roman"/>
          <w:color w:val="50A14F"/>
          <w:kern w:val="0"/>
          <w:szCs w:val="21"/>
          <w:rPrChange w:id="3284" w:author="Xiaolong Liu" w:date="2022-07-21T00:25:00Z">
            <w:rPr>
              <w:rFonts w:ascii="Consolas" w:eastAsia="宋体" w:hAnsi="Consolas" w:cs="宋体"/>
              <w:color w:val="50A14F"/>
              <w:kern w:val="0"/>
              <w:szCs w:val="21"/>
            </w:rPr>
          </w:rPrChange>
        </w:rPr>
        <w:t>epsilon_yz</w:t>
      </w:r>
      <w:proofErr w:type="spellEnd"/>
      <w:r w:rsidRPr="002B4446">
        <w:rPr>
          <w:rFonts w:ascii="Times New Roman" w:eastAsia="宋体" w:hAnsi="Times New Roman" w:cs="Times New Roman"/>
          <w:color w:val="50A14F"/>
          <w:kern w:val="0"/>
          <w:szCs w:val="21"/>
          <w:rPrChange w:id="3285" w:author="Xiaolong Liu" w:date="2022-07-21T00:25:00Z">
            <w:rPr>
              <w:rFonts w:ascii="Consolas" w:eastAsia="宋体" w:hAnsi="Consolas" w:cs="宋体"/>
              <w:color w:val="50A14F"/>
              <w:kern w:val="0"/>
              <w:szCs w:val="21"/>
            </w:rPr>
          </w:rPrChange>
        </w:rPr>
        <w:t>).^2</w:t>
      </w:r>
      <w:r w:rsidRPr="002B4446">
        <w:rPr>
          <w:rFonts w:ascii="Times New Roman" w:eastAsia="宋体" w:hAnsi="Times New Roman" w:cs="Times New Roman"/>
          <w:color w:val="5C5C5C"/>
          <w:kern w:val="0"/>
          <w:szCs w:val="21"/>
          <w:rPrChange w:id="3286"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87"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8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289"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0A14F"/>
          <w:kern w:val="0"/>
          <w:szCs w:val="21"/>
          <w:rPrChange w:id="3290" w:author="Xiaolong Liu" w:date="2022-07-21T00:25:00Z">
            <w:rPr>
              <w:rFonts w:ascii="Consolas" w:eastAsia="宋体" w:hAnsi="Consolas" w:cs="宋体"/>
              <w:color w:val="50A14F"/>
              <w:kern w:val="0"/>
              <w:szCs w:val="21"/>
            </w:rPr>
          </w:rPrChange>
        </w:rPr>
        <w:t>*V_hyb.^2));</w:t>
      </w:r>
    </w:p>
    <w:p w14:paraId="526DD8B0" w14:textId="77777777" w:rsidR="009E2175" w:rsidRPr="002B4446" w:rsidRDefault="009E2175" w:rsidP="009E2175">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29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292" w:author="Xiaolong Liu" w:date="2022-07-21T00:25:00Z">
            <w:rPr>
              <w:rFonts w:ascii="Consolas" w:eastAsia="宋体" w:hAnsi="Consolas" w:cs="宋体"/>
              <w:color w:val="5C5C5C"/>
              <w:kern w:val="0"/>
              <w:szCs w:val="21"/>
            </w:rPr>
          </w:rPrChange>
        </w:rPr>
        <w:t> </w:t>
      </w:r>
    </w:p>
    <w:p w14:paraId="5B1EA856" w14:textId="7341F1F4" w:rsidR="009E2175" w:rsidRPr="0098456A" w:rsidRDefault="009E2175" w:rsidP="009E2175">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2B4446">
        <w:rPr>
          <w:rFonts w:ascii="Times New Roman" w:eastAsia="宋体" w:hAnsi="Times New Roman" w:cs="Times New Roman"/>
          <w:color w:val="50A14F"/>
          <w:kern w:val="0"/>
          <w:szCs w:val="21"/>
          <w:rPrChange w:id="3293" w:author="Xiaolong Liu" w:date="2022-07-21T00:25:00Z">
            <w:rPr>
              <w:rFonts w:ascii="Consolas" w:eastAsia="宋体" w:hAnsi="Consolas" w:cs="宋体"/>
              <w:color w:val="50A14F"/>
              <w:kern w:val="0"/>
              <w:szCs w:val="21"/>
            </w:rPr>
          </w:rPrChange>
        </w:rPr>
        <w:t>D0</w:t>
      </w:r>
      <w:r w:rsidR="0098456A">
        <w:rPr>
          <w:rFonts w:ascii="Times New Roman" w:eastAsia="宋体" w:hAnsi="Times New Roman" w:cs="Times New Roman"/>
          <w:color w:val="50A14F"/>
          <w:kern w:val="0"/>
          <w:szCs w:val="21"/>
        </w:rPr>
        <w:t>_1</w:t>
      </w:r>
      <w:r w:rsidRPr="002B4446">
        <w:rPr>
          <w:rFonts w:ascii="Times New Roman" w:eastAsia="宋体" w:hAnsi="Times New Roman" w:cs="Times New Roman"/>
          <w:color w:val="5C5C5C"/>
          <w:kern w:val="0"/>
          <w:szCs w:val="21"/>
          <w:rPrChange w:id="3294"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295"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296"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297" w:author="Xiaolong Liu" w:date="2022-07-21T00:25:00Z">
            <w:rPr>
              <w:rFonts w:ascii="Consolas" w:eastAsia="宋体" w:hAnsi="Consolas" w:cs="宋体"/>
              <w:color w:val="986801"/>
              <w:kern w:val="0"/>
              <w:szCs w:val="21"/>
            </w:rPr>
          </w:rPrChange>
        </w:rPr>
        <w:t>0.00035</w:t>
      </w:r>
      <w:r w:rsidRPr="002B4446">
        <w:rPr>
          <w:rFonts w:ascii="Times New Roman" w:eastAsia="宋体" w:hAnsi="Times New Roman" w:cs="Times New Roman"/>
          <w:color w:val="50A14F"/>
          <w:kern w:val="0"/>
          <w:szCs w:val="21"/>
          <w:rPrChange w:id="3298" w:author="Xiaolong Liu" w:date="2022-07-21T00:25:00Z">
            <w:rPr>
              <w:rFonts w:ascii="Consolas" w:eastAsia="宋体" w:hAnsi="Consolas" w:cs="宋体"/>
              <w:color w:val="50A14F"/>
              <w:kern w:val="0"/>
              <w:szCs w:val="21"/>
            </w:rPr>
          </w:rPrChange>
        </w:rPr>
        <w:t>;</w:t>
      </w:r>
    </w:p>
    <w:p w14:paraId="43EC0B09" w14:textId="549BAA2D" w:rsidR="0098456A" w:rsidRPr="0098456A" w:rsidRDefault="0098456A" w:rsidP="0098456A">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29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0A14F"/>
          <w:kern w:val="0"/>
          <w:szCs w:val="21"/>
          <w:rPrChange w:id="3300" w:author="Xiaolong Liu" w:date="2022-07-21T00:25:00Z">
            <w:rPr>
              <w:rFonts w:ascii="Consolas" w:eastAsia="宋体" w:hAnsi="Consolas" w:cs="宋体"/>
              <w:color w:val="50A14F"/>
              <w:kern w:val="0"/>
              <w:szCs w:val="21"/>
            </w:rPr>
          </w:rPrChange>
        </w:rPr>
        <w:t>D0</w:t>
      </w:r>
      <w:r>
        <w:rPr>
          <w:rFonts w:ascii="Times New Roman" w:eastAsia="宋体" w:hAnsi="Times New Roman" w:cs="Times New Roman"/>
          <w:color w:val="50A14F"/>
          <w:kern w:val="0"/>
          <w:szCs w:val="21"/>
        </w:rPr>
        <w:t>_2</w:t>
      </w:r>
      <w:r w:rsidRPr="002B4446">
        <w:rPr>
          <w:rFonts w:ascii="Times New Roman" w:eastAsia="宋体" w:hAnsi="Times New Roman" w:cs="Times New Roman"/>
          <w:color w:val="5C5C5C"/>
          <w:kern w:val="0"/>
          <w:szCs w:val="21"/>
          <w:rPrChange w:id="330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3302" w:author="Xiaolong Liu" w:date="2022-07-21T00:25:00Z">
            <w:rPr>
              <w:rFonts w:ascii="Consolas" w:eastAsia="宋体" w:hAnsi="Consolas" w:cs="宋体"/>
              <w:color w:val="50A14F"/>
              <w:kern w:val="0"/>
              <w:szCs w:val="21"/>
            </w:rPr>
          </w:rPrChange>
        </w:rPr>
        <w:t>=</w:t>
      </w:r>
      <w:r w:rsidRPr="002B4446">
        <w:rPr>
          <w:rFonts w:ascii="Times New Roman" w:eastAsia="宋体" w:hAnsi="Times New Roman" w:cs="Times New Roman"/>
          <w:color w:val="5C5C5C"/>
          <w:kern w:val="0"/>
          <w:szCs w:val="21"/>
          <w:rPrChange w:id="330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304" w:author="Xiaolong Liu" w:date="2022-07-21T00:25:00Z">
            <w:rPr>
              <w:rFonts w:ascii="Consolas" w:eastAsia="宋体" w:hAnsi="Consolas" w:cs="宋体"/>
              <w:color w:val="986801"/>
              <w:kern w:val="0"/>
              <w:szCs w:val="21"/>
            </w:rPr>
          </w:rPrChange>
        </w:rPr>
        <w:t>0.00035</w:t>
      </w:r>
      <w:r w:rsidRPr="002B4446">
        <w:rPr>
          <w:rFonts w:ascii="Times New Roman" w:eastAsia="宋体" w:hAnsi="Times New Roman" w:cs="Times New Roman"/>
          <w:color w:val="50A14F"/>
          <w:kern w:val="0"/>
          <w:szCs w:val="21"/>
          <w:rPrChange w:id="3305" w:author="Xiaolong Liu" w:date="2022-07-21T00:25:00Z">
            <w:rPr>
              <w:rFonts w:ascii="Consolas" w:eastAsia="宋体" w:hAnsi="Consolas" w:cs="宋体"/>
              <w:color w:val="50A14F"/>
              <w:kern w:val="0"/>
              <w:szCs w:val="21"/>
            </w:rPr>
          </w:rPrChange>
        </w:rPr>
        <w:t>;</w:t>
      </w:r>
    </w:p>
    <w:p w14:paraId="422CC143" w14:textId="22355D6D" w:rsidR="009E2175" w:rsidRPr="00514255" w:rsidRDefault="009E2175" w:rsidP="0098456A">
      <w:pPr>
        <w:widowControl/>
        <w:numPr>
          <w:ilvl w:val="0"/>
          <w:numId w:val="2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0A14F"/>
          <w:kern w:val="0"/>
          <w:szCs w:val="21"/>
          <w:rPrChange w:id="3306" w:author="Xiaolong Liu" w:date="2022-07-21T00:25:00Z">
            <w:rPr>
              <w:rFonts w:ascii="Consolas" w:eastAsia="宋体" w:hAnsi="Consolas" w:cs="宋体"/>
              <w:color w:val="5C5C5C"/>
              <w:kern w:val="0"/>
              <w:szCs w:val="21"/>
              <w:lang w:val="fr-FR"/>
            </w:rPr>
          </w:rPrChange>
        </w:rPr>
      </w:pPr>
      <w:commentRangeStart w:id="3307"/>
      <w:r w:rsidRPr="00514255">
        <w:rPr>
          <w:rFonts w:ascii="Times New Roman" w:eastAsia="宋体" w:hAnsi="Times New Roman" w:cs="Times New Roman"/>
          <w:color w:val="50A14F"/>
          <w:kern w:val="0"/>
          <w:szCs w:val="21"/>
          <w:rPrChange w:id="3308" w:author="Xiaolong Liu" w:date="2022-07-21T00:25:00Z">
            <w:rPr>
              <w:rFonts w:ascii="Consolas" w:eastAsia="宋体" w:hAnsi="Consolas" w:cs="宋体"/>
              <w:color w:val="50A14F"/>
              <w:kern w:val="0"/>
              <w:szCs w:val="21"/>
              <w:lang w:val="fr-FR"/>
            </w:rPr>
          </w:rPrChange>
        </w:rPr>
        <w:t>D1</w:t>
      </w:r>
      <w:r w:rsidRPr="00514255">
        <w:rPr>
          <w:rFonts w:ascii="Times New Roman" w:eastAsia="宋体" w:hAnsi="Times New Roman" w:cs="Times New Roman"/>
          <w:color w:val="50A14F"/>
          <w:kern w:val="0"/>
          <w:szCs w:val="21"/>
          <w:rPrChange w:id="3309"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10" w:author="Xiaolong Liu" w:date="2022-07-21T00:25:00Z">
            <w:rPr>
              <w:rFonts w:ascii="Consolas" w:eastAsia="宋体" w:hAnsi="Consolas" w:cs="宋体"/>
              <w:color w:val="50A14F"/>
              <w:kern w:val="0"/>
              <w:szCs w:val="21"/>
              <w:lang w:val="fr-FR"/>
            </w:rPr>
          </w:rPrChange>
        </w:rPr>
        <w:t>=</w:t>
      </w:r>
      <w:r w:rsidRPr="00514255">
        <w:rPr>
          <w:rFonts w:ascii="Times New Roman" w:eastAsia="宋体" w:hAnsi="Times New Roman" w:cs="Times New Roman"/>
          <w:color w:val="50A14F"/>
          <w:kern w:val="0"/>
          <w:szCs w:val="21"/>
          <w:rPrChange w:id="3311"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12" w:author="Xiaolong Liu" w:date="2022-07-21T00:25:00Z">
            <w:rPr>
              <w:rFonts w:ascii="Consolas" w:eastAsia="宋体" w:hAnsi="Consolas" w:cs="宋体"/>
              <w:color w:val="50A14F"/>
              <w:kern w:val="0"/>
              <w:szCs w:val="21"/>
              <w:lang w:val="fr-FR"/>
            </w:rPr>
          </w:rPrChange>
        </w:rPr>
        <w:t>D0</w:t>
      </w:r>
      <w:r w:rsidR="0098456A" w:rsidRPr="00514255">
        <w:rPr>
          <w:rFonts w:ascii="Times New Roman" w:eastAsia="宋体" w:hAnsi="Times New Roman" w:cs="Times New Roman"/>
          <w:color w:val="50A14F"/>
          <w:kern w:val="0"/>
          <w:szCs w:val="21"/>
        </w:rPr>
        <w:t>_1</w:t>
      </w:r>
      <w:r w:rsidRPr="00514255">
        <w:rPr>
          <w:rFonts w:ascii="Times New Roman" w:eastAsia="宋体" w:hAnsi="Times New Roman" w:cs="Times New Roman"/>
          <w:color w:val="50A14F"/>
          <w:kern w:val="0"/>
          <w:szCs w:val="21"/>
          <w:rPrChange w:id="3313" w:author="Xiaolong Liu" w:date="2022-07-21T00:25:00Z">
            <w:rPr>
              <w:rFonts w:ascii="Consolas" w:eastAsia="宋体" w:hAnsi="Consolas" w:cs="宋体"/>
              <w:color w:val="50A14F"/>
              <w:kern w:val="0"/>
              <w:szCs w:val="21"/>
              <w:lang w:val="fr-FR"/>
            </w:rPr>
          </w:rPrChange>
        </w:rPr>
        <w:t>*(cos(</w:t>
      </w:r>
      <w:proofErr w:type="spellStart"/>
      <w:r w:rsidR="0055699E" w:rsidRPr="00514255">
        <w:rPr>
          <w:rFonts w:ascii="Times New Roman" w:eastAsia="宋体" w:hAnsi="Times New Roman" w:cs="Times New Roman"/>
          <w:color w:val="50A14F"/>
          <w:kern w:val="0"/>
          <w:szCs w:val="21"/>
        </w:rPr>
        <w:t>k</w:t>
      </w:r>
      <w:r w:rsidRPr="00514255">
        <w:rPr>
          <w:rFonts w:ascii="Times New Roman" w:eastAsia="宋体" w:hAnsi="Times New Roman" w:cs="Times New Roman"/>
          <w:color w:val="50A14F"/>
          <w:kern w:val="0"/>
          <w:szCs w:val="21"/>
          <w:rPrChange w:id="3314" w:author="Xiaolong Liu" w:date="2022-07-21T00:25:00Z">
            <w:rPr>
              <w:rFonts w:ascii="Consolas" w:eastAsia="宋体" w:hAnsi="Consolas" w:cs="宋体"/>
              <w:color w:val="50A14F"/>
              <w:kern w:val="0"/>
              <w:szCs w:val="21"/>
              <w:lang w:val="fr-FR"/>
            </w:rPr>
          </w:rPrChange>
        </w:rPr>
        <w:t>x</w:t>
      </w:r>
      <w:proofErr w:type="spellEnd"/>
      <w:r w:rsidRPr="00514255">
        <w:rPr>
          <w:rFonts w:ascii="Times New Roman" w:eastAsia="宋体" w:hAnsi="Times New Roman" w:cs="Times New Roman"/>
          <w:color w:val="50A14F"/>
          <w:kern w:val="0"/>
          <w:szCs w:val="21"/>
          <w:rPrChange w:id="3315" w:author="Xiaolong Liu" w:date="2022-07-21T00:25:00Z">
            <w:rPr>
              <w:rFonts w:ascii="Consolas" w:eastAsia="宋体" w:hAnsi="Consolas" w:cs="宋体"/>
              <w:color w:val="50A14F"/>
              <w:kern w:val="0"/>
              <w:szCs w:val="21"/>
              <w:lang w:val="fr-FR"/>
            </w:rPr>
          </w:rPrChange>
        </w:rPr>
        <w:t>)</w:t>
      </w:r>
      <w:r w:rsidRPr="00514255">
        <w:rPr>
          <w:rFonts w:ascii="Times New Roman" w:eastAsia="宋体" w:hAnsi="Times New Roman" w:cs="Times New Roman"/>
          <w:color w:val="50A14F"/>
          <w:kern w:val="0"/>
          <w:szCs w:val="21"/>
          <w:rPrChange w:id="3316"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17" w:author="Xiaolong Liu" w:date="2022-07-21T00:25:00Z">
            <w:rPr>
              <w:rFonts w:ascii="Consolas" w:eastAsia="宋体" w:hAnsi="Consolas" w:cs="宋体"/>
              <w:color w:val="4078F2"/>
              <w:kern w:val="0"/>
              <w:szCs w:val="21"/>
              <w:lang w:val="fr-FR"/>
            </w:rPr>
          </w:rPrChange>
        </w:rPr>
        <w:t>-</w:t>
      </w:r>
      <w:r w:rsidRPr="00514255">
        <w:rPr>
          <w:rFonts w:ascii="Times New Roman" w:eastAsia="宋体" w:hAnsi="Times New Roman" w:cs="Times New Roman"/>
          <w:color w:val="50A14F"/>
          <w:kern w:val="0"/>
          <w:szCs w:val="21"/>
          <w:rPrChange w:id="3318"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19" w:author="Xiaolong Liu" w:date="2022-07-21T00:25:00Z">
            <w:rPr>
              <w:rFonts w:ascii="Consolas" w:eastAsia="宋体" w:hAnsi="Consolas" w:cs="宋体"/>
              <w:color w:val="50A14F"/>
              <w:kern w:val="0"/>
              <w:szCs w:val="21"/>
              <w:lang w:val="fr-FR"/>
            </w:rPr>
          </w:rPrChange>
        </w:rPr>
        <w:t>cos(</w:t>
      </w:r>
      <w:proofErr w:type="spellStart"/>
      <w:r w:rsidR="00514255" w:rsidRPr="00514255">
        <w:rPr>
          <w:rFonts w:ascii="Times New Roman" w:eastAsia="宋体" w:hAnsi="Times New Roman" w:cs="Times New Roman"/>
          <w:color w:val="50A14F"/>
          <w:kern w:val="0"/>
          <w:szCs w:val="21"/>
        </w:rPr>
        <w:t>k</w:t>
      </w:r>
      <w:r w:rsidRPr="00514255">
        <w:rPr>
          <w:rFonts w:ascii="Times New Roman" w:eastAsia="宋体" w:hAnsi="Times New Roman" w:cs="Times New Roman"/>
          <w:color w:val="50A14F"/>
          <w:kern w:val="0"/>
          <w:szCs w:val="21"/>
          <w:rPrChange w:id="3320" w:author="Xiaolong Liu" w:date="2022-07-21T00:25:00Z">
            <w:rPr>
              <w:rFonts w:ascii="Consolas" w:eastAsia="宋体" w:hAnsi="Consolas" w:cs="宋体"/>
              <w:color w:val="50A14F"/>
              <w:kern w:val="0"/>
              <w:szCs w:val="21"/>
              <w:lang w:val="fr-FR"/>
            </w:rPr>
          </w:rPrChange>
        </w:rPr>
        <w:t>y</w:t>
      </w:r>
      <w:proofErr w:type="spellEnd"/>
      <w:r w:rsidRPr="00514255">
        <w:rPr>
          <w:rFonts w:ascii="Times New Roman" w:eastAsia="宋体" w:hAnsi="Times New Roman" w:cs="Times New Roman"/>
          <w:color w:val="50A14F"/>
          <w:kern w:val="0"/>
          <w:szCs w:val="21"/>
          <w:rPrChange w:id="3321" w:author="Xiaolong Liu" w:date="2022-07-21T00:25:00Z">
            <w:rPr>
              <w:rFonts w:ascii="Consolas" w:eastAsia="宋体" w:hAnsi="Consolas" w:cs="宋体"/>
              <w:color w:val="50A14F"/>
              <w:kern w:val="0"/>
              <w:szCs w:val="21"/>
              <w:lang w:val="fr-FR"/>
            </w:rPr>
          </w:rPrChange>
        </w:rPr>
        <w:t>));</w:t>
      </w:r>
    </w:p>
    <w:p w14:paraId="49FEEEE5" w14:textId="163997CA" w:rsidR="009E2175" w:rsidRPr="00514255" w:rsidRDefault="009E2175" w:rsidP="0098456A">
      <w:pPr>
        <w:widowControl/>
        <w:numPr>
          <w:ilvl w:val="0"/>
          <w:numId w:val="2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0A14F"/>
          <w:kern w:val="0"/>
          <w:szCs w:val="21"/>
          <w:rPrChange w:id="3322" w:author="Xiaolong Liu" w:date="2022-07-21T00:25:00Z">
            <w:rPr>
              <w:rFonts w:ascii="Consolas" w:eastAsia="宋体" w:hAnsi="Consolas" w:cs="宋体"/>
              <w:color w:val="5C5C5C"/>
              <w:kern w:val="0"/>
              <w:szCs w:val="21"/>
              <w:lang w:val="fr-FR"/>
            </w:rPr>
          </w:rPrChange>
        </w:rPr>
      </w:pPr>
      <w:r w:rsidRPr="00514255">
        <w:rPr>
          <w:rFonts w:ascii="Times New Roman" w:eastAsia="宋体" w:hAnsi="Times New Roman" w:cs="Times New Roman"/>
          <w:color w:val="50A14F"/>
          <w:kern w:val="0"/>
          <w:szCs w:val="21"/>
          <w:rPrChange w:id="3323" w:author="Xiaolong Liu" w:date="2022-07-21T00:25:00Z">
            <w:rPr>
              <w:rFonts w:ascii="Consolas" w:eastAsia="宋体" w:hAnsi="Consolas" w:cs="宋体"/>
              <w:color w:val="50A14F"/>
              <w:kern w:val="0"/>
              <w:szCs w:val="21"/>
              <w:lang w:val="fr-FR"/>
            </w:rPr>
          </w:rPrChange>
        </w:rPr>
        <w:t>D2</w:t>
      </w:r>
      <w:r w:rsidRPr="00514255">
        <w:rPr>
          <w:rFonts w:ascii="Times New Roman" w:eastAsia="宋体" w:hAnsi="Times New Roman" w:cs="Times New Roman"/>
          <w:color w:val="50A14F"/>
          <w:kern w:val="0"/>
          <w:szCs w:val="21"/>
          <w:rPrChange w:id="3324"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25" w:author="Xiaolong Liu" w:date="2022-07-21T00:25:00Z">
            <w:rPr>
              <w:rFonts w:ascii="Consolas" w:eastAsia="宋体" w:hAnsi="Consolas" w:cs="宋体"/>
              <w:color w:val="50A14F"/>
              <w:kern w:val="0"/>
              <w:szCs w:val="21"/>
              <w:lang w:val="fr-FR"/>
            </w:rPr>
          </w:rPrChange>
        </w:rPr>
        <w:t>=</w:t>
      </w:r>
      <w:r w:rsidRPr="00514255">
        <w:rPr>
          <w:rFonts w:ascii="Times New Roman" w:eastAsia="宋体" w:hAnsi="Times New Roman" w:cs="Times New Roman"/>
          <w:color w:val="50A14F"/>
          <w:kern w:val="0"/>
          <w:szCs w:val="21"/>
          <w:rPrChange w:id="3326"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27" w:author="Xiaolong Liu" w:date="2022-07-21T00:25:00Z">
            <w:rPr>
              <w:rFonts w:ascii="Consolas" w:eastAsia="宋体" w:hAnsi="Consolas" w:cs="宋体"/>
              <w:color w:val="50A14F"/>
              <w:kern w:val="0"/>
              <w:szCs w:val="21"/>
              <w:lang w:val="fr-FR"/>
            </w:rPr>
          </w:rPrChange>
        </w:rPr>
        <w:t>D0</w:t>
      </w:r>
      <w:r w:rsidR="0098456A" w:rsidRPr="00514255">
        <w:rPr>
          <w:rFonts w:ascii="Times New Roman" w:eastAsia="宋体" w:hAnsi="Times New Roman" w:cs="Times New Roman"/>
          <w:color w:val="50A14F"/>
          <w:kern w:val="0"/>
          <w:szCs w:val="21"/>
        </w:rPr>
        <w:t>_2</w:t>
      </w:r>
      <w:r w:rsidRPr="00514255">
        <w:rPr>
          <w:rFonts w:ascii="Times New Roman" w:eastAsia="宋体" w:hAnsi="Times New Roman" w:cs="Times New Roman"/>
          <w:color w:val="50A14F"/>
          <w:kern w:val="0"/>
          <w:szCs w:val="21"/>
          <w:rPrChange w:id="3328" w:author="Xiaolong Liu" w:date="2022-07-21T00:25:00Z">
            <w:rPr>
              <w:rFonts w:ascii="Consolas" w:eastAsia="宋体" w:hAnsi="Consolas" w:cs="宋体"/>
              <w:color w:val="50A14F"/>
              <w:kern w:val="0"/>
              <w:szCs w:val="21"/>
              <w:lang w:val="fr-FR"/>
            </w:rPr>
          </w:rPrChange>
        </w:rPr>
        <w:t>*(cos(</w:t>
      </w:r>
      <w:proofErr w:type="spellStart"/>
      <w:r w:rsidR="00514255" w:rsidRPr="00514255">
        <w:rPr>
          <w:rFonts w:ascii="Times New Roman" w:eastAsia="宋体" w:hAnsi="Times New Roman" w:cs="Times New Roman"/>
          <w:color w:val="50A14F"/>
          <w:kern w:val="0"/>
          <w:szCs w:val="21"/>
        </w:rPr>
        <w:t>k</w:t>
      </w:r>
      <w:r w:rsidRPr="00514255">
        <w:rPr>
          <w:rFonts w:ascii="Times New Roman" w:eastAsia="宋体" w:hAnsi="Times New Roman" w:cs="Times New Roman"/>
          <w:color w:val="50A14F"/>
          <w:kern w:val="0"/>
          <w:szCs w:val="21"/>
          <w:rPrChange w:id="3329" w:author="Xiaolong Liu" w:date="2022-07-21T00:25:00Z">
            <w:rPr>
              <w:rFonts w:ascii="Consolas" w:eastAsia="宋体" w:hAnsi="Consolas" w:cs="宋体"/>
              <w:color w:val="50A14F"/>
              <w:kern w:val="0"/>
              <w:szCs w:val="21"/>
              <w:lang w:val="fr-FR"/>
            </w:rPr>
          </w:rPrChange>
        </w:rPr>
        <w:t>x</w:t>
      </w:r>
      <w:proofErr w:type="spellEnd"/>
      <w:r w:rsidRPr="00514255">
        <w:rPr>
          <w:rFonts w:ascii="Times New Roman" w:eastAsia="宋体" w:hAnsi="Times New Roman" w:cs="Times New Roman"/>
          <w:color w:val="50A14F"/>
          <w:kern w:val="0"/>
          <w:szCs w:val="21"/>
          <w:rPrChange w:id="3330" w:author="Xiaolong Liu" w:date="2022-07-21T00:25:00Z">
            <w:rPr>
              <w:rFonts w:ascii="Consolas" w:eastAsia="宋体" w:hAnsi="Consolas" w:cs="宋体"/>
              <w:color w:val="50A14F"/>
              <w:kern w:val="0"/>
              <w:szCs w:val="21"/>
              <w:lang w:val="fr-FR"/>
            </w:rPr>
          </w:rPrChange>
        </w:rPr>
        <w:t>)</w:t>
      </w:r>
      <w:r w:rsidRPr="00514255">
        <w:rPr>
          <w:rFonts w:ascii="Times New Roman" w:eastAsia="宋体" w:hAnsi="Times New Roman" w:cs="Times New Roman"/>
          <w:color w:val="50A14F"/>
          <w:kern w:val="0"/>
          <w:szCs w:val="21"/>
          <w:rPrChange w:id="3331"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32" w:author="Xiaolong Liu" w:date="2022-07-21T00:25:00Z">
            <w:rPr>
              <w:rFonts w:ascii="Consolas" w:eastAsia="宋体" w:hAnsi="Consolas" w:cs="宋体"/>
              <w:color w:val="4078F2"/>
              <w:kern w:val="0"/>
              <w:szCs w:val="21"/>
              <w:lang w:val="fr-FR"/>
            </w:rPr>
          </w:rPrChange>
        </w:rPr>
        <w:t>-</w:t>
      </w:r>
      <w:r w:rsidRPr="00514255">
        <w:rPr>
          <w:rFonts w:ascii="Times New Roman" w:eastAsia="宋体" w:hAnsi="Times New Roman" w:cs="Times New Roman"/>
          <w:color w:val="50A14F"/>
          <w:kern w:val="0"/>
          <w:szCs w:val="21"/>
          <w:rPrChange w:id="3333" w:author="Xiaolong Liu" w:date="2022-07-21T00:25:00Z">
            <w:rPr>
              <w:rFonts w:ascii="Consolas" w:eastAsia="宋体" w:hAnsi="Consolas" w:cs="宋体"/>
              <w:color w:val="5C5C5C"/>
              <w:kern w:val="0"/>
              <w:szCs w:val="21"/>
              <w:lang w:val="fr-FR"/>
            </w:rPr>
          </w:rPrChange>
        </w:rPr>
        <w:t> </w:t>
      </w:r>
      <w:r w:rsidRPr="00514255">
        <w:rPr>
          <w:rFonts w:ascii="Times New Roman" w:eastAsia="宋体" w:hAnsi="Times New Roman" w:cs="Times New Roman"/>
          <w:color w:val="50A14F"/>
          <w:kern w:val="0"/>
          <w:szCs w:val="21"/>
          <w:rPrChange w:id="3334" w:author="Xiaolong Liu" w:date="2022-07-21T00:25:00Z">
            <w:rPr>
              <w:rFonts w:ascii="Consolas" w:eastAsia="宋体" w:hAnsi="Consolas" w:cs="宋体"/>
              <w:color w:val="50A14F"/>
              <w:kern w:val="0"/>
              <w:szCs w:val="21"/>
              <w:lang w:val="fr-FR"/>
            </w:rPr>
          </w:rPrChange>
        </w:rPr>
        <w:t>cos(</w:t>
      </w:r>
      <w:proofErr w:type="spellStart"/>
      <w:r w:rsidR="00514255" w:rsidRPr="00514255">
        <w:rPr>
          <w:rFonts w:ascii="Times New Roman" w:eastAsia="宋体" w:hAnsi="Times New Roman" w:cs="Times New Roman"/>
          <w:color w:val="50A14F"/>
          <w:kern w:val="0"/>
          <w:szCs w:val="21"/>
        </w:rPr>
        <w:t>k</w:t>
      </w:r>
      <w:r w:rsidRPr="00514255">
        <w:rPr>
          <w:rFonts w:ascii="Times New Roman" w:eastAsia="宋体" w:hAnsi="Times New Roman" w:cs="Times New Roman"/>
          <w:color w:val="50A14F"/>
          <w:kern w:val="0"/>
          <w:szCs w:val="21"/>
          <w:rPrChange w:id="3335" w:author="Xiaolong Liu" w:date="2022-07-21T00:25:00Z">
            <w:rPr>
              <w:rFonts w:ascii="Consolas" w:eastAsia="宋体" w:hAnsi="Consolas" w:cs="宋体"/>
              <w:color w:val="50A14F"/>
              <w:kern w:val="0"/>
              <w:szCs w:val="21"/>
              <w:lang w:val="fr-FR"/>
            </w:rPr>
          </w:rPrChange>
        </w:rPr>
        <w:t>y</w:t>
      </w:r>
      <w:proofErr w:type="spellEnd"/>
      <w:r w:rsidRPr="00514255">
        <w:rPr>
          <w:rFonts w:ascii="Times New Roman" w:eastAsia="宋体" w:hAnsi="Times New Roman" w:cs="Times New Roman"/>
          <w:color w:val="50A14F"/>
          <w:kern w:val="0"/>
          <w:szCs w:val="21"/>
          <w:rPrChange w:id="3336" w:author="Xiaolong Liu" w:date="2022-07-21T00:25:00Z">
            <w:rPr>
              <w:rFonts w:ascii="Consolas" w:eastAsia="宋体" w:hAnsi="Consolas" w:cs="宋体"/>
              <w:color w:val="50A14F"/>
              <w:kern w:val="0"/>
              <w:szCs w:val="21"/>
              <w:lang w:val="fr-FR"/>
            </w:rPr>
          </w:rPrChange>
        </w:rPr>
        <w:t>));</w:t>
      </w:r>
      <w:commentRangeEnd w:id="3307"/>
      <w:r w:rsidR="00CE3C1C" w:rsidRPr="0098456A">
        <w:rPr>
          <w:rFonts w:ascii="Times New Roman" w:eastAsia="宋体" w:hAnsi="Times New Roman" w:cs="Times New Roman"/>
          <w:color w:val="50A14F"/>
          <w:kern w:val="0"/>
          <w:szCs w:val="21"/>
        </w:rPr>
        <w:commentReference w:id="3307"/>
      </w:r>
    </w:p>
    <w:p w14:paraId="7F77E0DD" w14:textId="1DA17095" w:rsidR="00EB2859" w:rsidRPr="00333F2C" w:rsidRDefault="00EB2859" w:rsidP="00E94603">
      <w:pPr>
        <w:jc w:val="left"/>
        <w:rPr>
          <w:ins w:id="3337" w:author="Xiaolong Liu" w:date="2022-07-21T02:51:00Z"/>
          <w:rFonts w:ascii="Times New Roman" w:hAnsi="Times New Roman" w:cs="Times New Roman"/>
          <w:color w:val="000000" w:themeColor="text1"/>
          <w:sz w:val="24"/>
          <w:szCs w:val="28"/>
        </w:rPr>
      </w:pPr>
      <w:commentRangeStart w:id="3338"/>
      <w:r w:rsidRPr="00333F2C">
        <w:rPr>
          <w:rFonts w:ascii="Times New Roman" w:hAnsi="Times New Roman" w:cs="Times New Roman"/>
          <w:color w:val="000000" w:themeColor="text1"/>
          <w:sz w:val="24"/>
          <w:szCs w:val="28"/>
        </w:rPr>
        <w:t>The parameters are given by</w:t>
      </w:r>
      <w:ins w:id="3339" w:author="Xiaolong Liu" w:date="2022-07-21T02:51:00Z">
        <w:r w:rsidR="00FE3551" w:rsidRPr="00333F2C">
          <w:rPr>
            <w:rFonts w:ascii="Times New Roman" w:hAnsi="Times New Roman" w:cs="Times New Roman"/>
            <w:color w:val="000000" w:themeColor="text1"/>
            <w:sz w:val="24"/>
            <w:szCs w:val="28"/>
          </w:rPr>
          <w:t xml:space="preserve"> </w:t>
        </w:r>
      </w:ins>
      <w:proofErr w:type="spellStart"/>
      <w:r w:rsidR="00514255" w:rsidRPr="00514255">
        <w:rPr>
          <w:rFonts w:ascii="Times New Roman" w:hAnsi="Times New Roman" w:cs="Times New Roman"/>
          <w:iCs/>
          <w:color w:val="000000" w:themeColor="text1"/>
          <w:sz w:val="24"/>
          <w:szCs w:val="28"/>
        </w:rPr>
        <w:t>Firmo</w:t>
      </w:r>
      <w:r w:rsidR="00333F2C" w:rsidRPr="00333F2C">
        <w:rPr>
          <w:rFonts w:ascii="Times New Roman" w:hAnsi="Times New Roman" w:cs="Times New Roman"/>
          <w:iCs/>
          <w:color w:val="000000" w:themeColor="text1"/>
          <w:sz w:val="24"/>
          <w:szCs w:val="28"/>
        </w:rPr>
        <w:t>’s</w:t>
      </w:r>
      <w:proofErr w:type="spellEnd"/>
      <w:r w:rsidR="00333F2C" w:rsidRPr="00333F2C">
        <w:rPr>
          <w:rFonts w:ascii="Times New Roman" w:hAnsi="Times New Roman" w:cs="Times New Roman"/>
          <w:iCs/>
          <w:color w:val="000000" w:themeColor="text1"/>
          <w:sz w:val="24"/>
          <w:szCs w:val="28"/>
        </w:rPr>
        <w:t xml:space="preserve"> paper</w:t>
      </w:r>
      <w:r w:rsidR="00514255" w:rsidRPr="00514255">
        <w:rPr>
          <w:rFonts w:ascii="Times New Roman" w:hAnsi="Times New Roman" w:cs="Times New Roman"/>
          <w:iCs/>
          <w:color w:val="000000" w:themeColor="text1"/>
          <w:sz w:val="24"/>
          <w:szCs w:val="28"/>
          <w:vertAlign w:val="superscript"/>
        </w:rPr>
        <w:fldChar w:fldCharType="begin"/>
      </w:r>
      <w:r w:rsidR="00514255" w:rsidRPr="00514255">
        <w:rPr>
          <w:rFonts w:ascii="Times New Roman" w:hAnsi="Times New Roman" w:cs="Times New Roman"/>
          <w:iCs/>
          <w:color w:val="000000" w:themeColor="text1"/>
          <w:sz w:val="24"/>
          <w:szCs w:val="28"/>
          <w:vertAlign w:val="superscript"/>
        </w:rPr>
        <w:instrText xml:space="preserve"> REF _Ref109412787 \r \h  \* MERGEFORMAT </w:instrText>
      </w:r>
      <w:r w:rsidR="00514255" w:rsidRPr="00514255">
        <w:rPr>
          <w:rFonts w:ascii="Times New Roman" w:hAnsi="Times New Roman" w:cs="Times New Roman"/>
          <w:iCs/>
          <w:color w:val="000000" w:themeColor="text1"/>
          <w:sz w:val="24"/>
          <w:szCs w:val="28"/>
          <w:vertAlign w:val="superscript"/>
        </w:rPr>
      </w:r>
      <w:r w:rsidR="00514255" w:rsidRPr="00514255">
        <w:rPr>
          <w:rFonts w:ascii="Times New Roman" w:hAnsi="Times New Roman" w:cs="Times New Roman"/>
          <w:iCs/>
          <w:color w:val="000000" w:themeColor="text1"/>
          <w:sz w:val="24"/>
          <w:szCs w:val="28"/>
          <w:vertAlign w:val="superscript"/>
        </w:rPr>
        <w:fldChar w:fldCharType="separate"/>
      </w:r>
      <w:r w:rsidR="00514255" w:rsidRPr="00514255">
        <w:rPr>
          <w:rFonts w:ascii="Times New Roman" w:hAnsi="Times New Roman" w:cs="Times New Roman"/>
          <w:iCs/>
          <w:color w:val="000000" w:themeColor="text1"/>
          <w:sz w:val="24"/>
          <w:szCs w:val="28"/>
          <w:vertAlign w:val="superscript"/>
        </w:rPr>
        <w:t>[7]</w:t>
      </w:r>
      <w:r w:rsidR="00514255" w:rsidRPr="00514255">
        <w:rPr>
          <w:rFonts w:ascii="Times New Roman" w:hAnsi="Times New Roman" w:cs="Times New Roman"/>
          <w:iCs/>
          <w:color w:val="000000" w:themeColor="text1"/>
          <w:sz w:val="24"/>
          <w:szCs w:val="28"/>
          <w:vertAlign w:val="superscript"/>
        </w:rPr>
        <w:fldChar w:fldCharType="end"/>
      </w:r>
      <w:r w:rsidRPr="00333F2C">
        <w:rPr>
          <w:rFonts w:ascii="Times New Roman" w:hAnsi="Times New Roman" w:cs="Times New Roman"/>
          <w:color w:val="000000" w:themeColor="text1"/>
          <w:sz w:val="24"/>
          <w:szCs w:val="28"/>
        </w:rPr>
        <w:t xml:space="preserve">. </w:t>
      </w:r>
      <w:commentRangeEnd w:id="3338"/>
      <w:r w:rsidR="00D30E8A" w:rsidRPr="00333F2C">
        <w:rPr>
          <w:rStyle w:val="aa"/>
          <w:color w:val="000000" w:themeColor="text1"/>
        </w:rPr>
        <w:commentReference w:id="3338"/>
      </w:r>
    </w:p>
    <w:p w14:paraId="2B463763" w14:textId="347CF5AD" w:rsidR="00FE3551" w:rsidRDefault="00FE3551" w:rsidP="00E94603">
      <w:pPr>
        <w:ind w:leftChars="86" w:left="181"/>
        <w:jc w:val="left"/>
        <w:rPr>
          <w:ins w:id="3340" w:author="Xiaolong Liu" w:date="2022-07-21T02:52:00Z"/>
          <w:rFonts w:ascii="Times New Roman" w:hAnsi="Times New Roman" w:cs="Times New Roman"/>
          <w:color w:val="FF0000"/>
          <w:sz w:val="24"/>
          <w:szCs w:val="28"/>
        </w:rPr>
      </w:pPr>
    </w:p>
    <w:p w14:paraId="38E9AAD7" w14:textId="63A723B4" w:rsidR="00FE3551" w:rsidRDefault="00000000" w:rsidP="00E94603">
      <w:pPr>
        <w:ind w:leftChars="86" w:left="181"/>
        <w:jc w:val="left"/>
        <w:rPr>
          <w:ins w:id="3341" w:author="Xiaolong Liu" w:date="2022-07-21T02:51:00Z"/>
          <w:rFonts w:ascii="Times New Roman" w:hAnsi="Times New Roman" w:cs="Times New Roman"/>
          <w:color w:val="FF0000"/>
          <w:sz w:val="24"/>
          <w:szCs w:val="28"/>
        </w:rPr>
      </w:pPr>
      <m:oMath>
        <m:sSub>
          <m:sSubPr>
            <m:ctrlPr>
              <w:ins w:id="3342" w:author="Xiaolong Liu" w:date="2022-07-21T02:52:00Z">
                <w:rPr>
                  <w:rFonts w:ascii="Cambria Math" w:hAnsi="Cambria Math" w:cs="Times New Roman"/>
                  <w:i/>
                  <w:sz w:val="24"/>
                  <w:szCs w:val="28"/>
                </w:rPr>
              </w:ins>
            </m:ctrlPr>
          </m:sSubPr>
          <m:e>
            <m:r>
              <w:ins w:id="3343" w:author="Xiaolong Liu" w:date="2022-07-21T02:52:00Z">
                <w:rPr>
                  <w:rFonts w:ascii="Cambria Math" w:hAnsi="Cambria Math" w:cs="Times New Roman"/>
                  <w:sz w:val="24"/>
                  <w:szCs w:val="28"/>
                </w:rPr>
                <m:t>ϵ</m:t>
              </w:ins>
            </m:r>
          </m:e>
          <m:sub>
            <m:r>
              <w:ins w:id="3344" w:author="Xiaolong Liu" w:date="2022-07-21T02:52:00Z">
                <w:rPr>
                  <w:rFonts w:ascii="Cambria Math" w:hAnsi="Cambria Math" w:cs="Times New Roman"/>
                  <w:sz w:val="24"/>
                  <w:szCs w:val="28"/>
                </w:rPr>
                <m:t>1</m:t>
              </w:ins>
            </m:r>
          </m:sub>
        </m:sSub>
        <m:d>
          <m:dPr>
            <m:ctrlPr>
              <w:ins w:id="3345" w:author="Xiaolong Liu" w:date="2022-07-21T02:52:00Z">
                <w:rPr>
                  <w:rFonts w:ascii="Cambria Math" w:hAnsi="Cambria Math" w:cs="Times New Roman"/>
                  <w:i/>
                  <w:sz w:val="24"/>
                  <w:szCs w:val="28"/>
                  <w:lang w:val="fr-FR"/>
                </w:rPr>
              </w:ins>
            </m:ctrlPr>
          </m:dPr>
          <m:e>
            <m:r>
              <w:ins w:id="3346" w:author="Xiaolong Liu" w:date="2022-07-21T02:52:00Z">
                <m:rPr>
                  <m:sty m:val="bi"/>
                </m:rPr>
                <w:rPr>
                  <w:rFonts w:ascii="Cambria Math" w:hAnsi="Cambria Math" w:cs="Times New Roman"/>
                  <w:sz w:val="24"/>
                  <w:szCs w:val="28"/>
                </w:rPr>
                <m:t>k</m:t>
              </w:ins>
            </m:r>
          </m:e>
        </m:d>
        <m:r>
          <w:ins w:id="3347" w:author="Xiaolong Liu" w:date="2022-07-21T02:52:00Z">
            <w:rPr>
              <w:rFonts w:ascii="Cambria Math" w:hAnsi="Cambria Math" w:cs="Times New Roman"/>
              <w:sz w:val="24"/>
              <w:szCs w:val="28"/>
            </w:rPr>
            <m:t>,</m:t>
          </w:ins>
        </m:r>
        <m:sSub>
          <m:sSubPr>
            <m:ctrlPr>
              <w:ins w:id="3348" w:author="Xiaolong Liu" w:date="2022-07-21T02:52:00Z">
                <w:rPr>
                  <w:rFonts w:ascii="Cambria Math" w:hAnsi="Cambria Math" w:cs="Times New Roman"/>
                  <w:i/>
                  <w:sz w:val="24"/>
                  <w:szCs w:val="28"/>
                </w:rPr>
              </w:ins>
            </m:ctrlPr>
          </m:sSubPr>
          <m:e>
            <m:r>
              <w:ins w:id="3349" w:author="Xiaolong Liu" w:date="2022-07-21T02:52:00Z">
                <w:rPr>
                  <w:rFonts w:ascii="Cambria Math" w:hAnsi="Cambria Math" w:cs="Times New Roman"/>
                  <w:sz w:val="24"/>
                  <w:szCs w:val="28"/>
                </w:rPr>
                <m:t>ϵ</m:t>
              </w:ins>
            </m:r>
          </m:e>
          <m:sub>
            <m:r>
              <w:ins w:id="3350" w:author="Xiaolong Liu" w:date="2022-07-21T02:52:00Z">
                <w:rPr>
                  <w:rFonts w:ascii="Cambria Math" w:hAnsi="Cambria Math" w:cs="Times New Roman"/>
                  <w:sz w:val="24"/>
                  <w:szCs w:val="28"/>
                </w:rPr>
                <m:t>2</m:t>
              </w:ins>
            </m:r>
          </m:sub>
        </m:sSub>
        <m:r>
          <w:ins w:id="3351" w:author="Xiaolong Liu" w:date="2022-07-21T02:52:00Z">
            <w:rPr>
              <w:rFonts w:ascii="Cambria Math" w:hAnsi="Cambria Math" w:cs="Times New Roman"/>
              <w:sz w:val="24"/>
              <w:szCs w:val="28"/>
            </w:rPr>
            <m:t>(</m:t>
          </w:ins>
        </m:r>
        <m:r>
          <w:ins w:id="3352" w:author="Xiaolong Liu" w:date="2022-07-21T02:52:00Z">
            <m:rPr>
              <m:sty m:val="bi"/>
            </m:rPr>
            <w:rPr>
              <w:rFonts w:ascii="Cambria Math" w:hAnsi="Cambria Math" w:cs="Times New Roman"/>
              <w:sz w:val="24"/>
              <w:szCs w:val="28"/>
            </w:rPr>
            <m:t>k</m:t>
          </w:ins>
        </m:r>
        <m:r>
          <w:ins w:id="3353" w:author="Xiaolong Liu" w:date="2022-07-21T02:52:00Z">
            <w:rPr>
              <w:rFonts w:ascii="Cambria Math" w:hAnsi="Cambria Math" w:cs="Times New Roman"/>
              <w:sz w:val="24"/>
              <w:szCs w:val="28"/>
            </w:rPr>
            <m:t>)</m:t>
          </w:ins>
        </m:r>
      </m:oMath>
      <w:ins w:id="3354" w:author="Xiaolong Liu" w:date="2022-07-21T02:52:00Z">
        <w:r w:rsidR="00FE3551" w:rsidRPr="002B4446">
          <w:rPr>
            <w:rFonts w:ascii="Times New Roman" w:hAnsi="Times New Roman" w:cs="Times New Roman"/>
            <w:color w:val="000000" w:themeColor="text1"/>
            <w:sz w:val="24"/>
            <w:szCs w:val="28"/>
          </w:rPr>
          <w:t xml:space="preserve"> and </w:t>
        </w:r>
      </w:ins>
      <m:oMath>
        <m:r>
          <w:ins w:id="3355" w:author="Xiaolong Liu" w:date="2022-07-21T02:52:00Z">
            <w:rPr>
              <w:rFonts w:ascii="Cambria Math" w:hAnsi="Cambria Math" w:cs="Times New Roman"/>
              <w:sz w:val="24"/>
              <w:szCs w:val="28"/>
            </w:rPr>
            <m:t xml:space="preserve"> </m:t>
          </w:ins>
        </m:r>
        <m:sSub>
          <m:sSubPr>
            <m:ctrlPr>
              <w:ins w:id="3356" w:author="Xiaolong Liu" w:date="2022-07-21T02:52:00Z">
                <w:rPr>
                  <w:rFonts w:ascii="Cambria Math" w:hAnsi="Cambria Math" w:cs="Times New Roman"/>
                  <w:i/>
                  <w:sz w:val="24"/>
                  <w:szCs w:val="28"/>
                  <w:lang w:val="fr-FR"/>
                </w:rPr>
              </w:ins>
            </m:ctrlPr>
          </m:sSubPr>
          <m:e>
            <m:r>
              <w:ins w:id="3357" w:author="Xiaolong Liu" w:date="2022-07-21T02:52:00Z">
                <w:rPr>
                  <w:rFonts w:ascii="Cambria Math" w:hAnsi="Cambria Math" w:cs="Times New Roman"/>
                  <w:sz w:val="24"/>
                  <w:szCs w:val="28"/>
                </w:rPr>
                <m:t>Δ</m:t>
              </w:ins>
            </m:r>
            <m:ctrlPr>
              <w:ins w:id="3358" w:author="Xiaolong Liu" w:date="2022-07-21T02:52:00Z">
                <w:rPr>
                  <w:rFonts w:ascii="Cambria Math" w:hAnsi="Cambria Math" w:cs="Times New Roman"/>
                  <w:i/>
                  <w:sz w:val="24"/>
                  <w:szCs w:val="28"/>
                </w:rPr>
              </w:ins>
            </m:ctrlPr>
          </m:e>
          <m:sub>
            <m:r>
              <w:ins w:id="3359" w:author="Xiaolong Liu" w:date="2022-07-21T02:52:00Z">
                <w:rPr>
                  <w:rFonts w:ascii="Cambria Math" w:hAnsi="Cambria Math" w:cs="Times New Roman"/>
                  <w:sz w:val="24"/>
                  <w:szCs w:val="28"/>
                </w:rPr>
                <m:t>1</m:t>
              </w:ins>
            </m:r>
          </m:sub>
        </m:sSub>
        <m:r>
          <w:ins w:id="3360" w:author="Xiaolong Liu" w:date="2022-07-21T02:52:00Z">
            <w:rPr>
              <w:rFonts w:ascii="Cambria Math" w:hAnsi="Cambria Math" w:cs="Times New Roman"/>
              <w:sz w:val="24"/>
              <w:szCs w:val="28"/>
            </w:rPr>
            <m:t>(</m:t>
          </w:ins>
        </m:r>
        <m:r>
          <w:ins w:id="3361" w:author="Xiaolong Liu" w:date="2022-07-21T02:52:00Z">
            <m:rPr>
              <m:sty m:val="bi"/>
            </m:rPr>
            <w:rPr>
              <w:rFonts w:ascii="Cambria Math" w:hAnsi="Cambria Math" w:cs="Times New Roman"/>
              <w:sz w:val="24"/>
              <w:szCs w:val="28"/>
            </w:rPr>
            <m:t>k</m:t>
          </w:ins>
        </m:r>
        <m:r>
          <w:ins w:id="3362" w:author="Xiaolong Liu" w:date="2022-07-21T02:52:00Z">
            <w:rPr>
              <w:rFonts w:ascii="Cambria Math" w:hAnsi="Cambria Math" w:cs="Times New Roman"/>
              <w:sz w:val="24"/>
              <w:szCs w:val="28"/>
            </w:rPr>
            <m:t xml:space="preserve">), </m:t>
          </w:ins>
        </m:r>
        <m:sSub>
          <m:sSubPr>
            <m:ctrlPr>
              <w:ins w:id="3363" w:author="Xiaolong Liu" w:date="2022-07-21T02:52:00Z">
                <w:rPr>
                  <w:rFonts w:ascii="Cambria Math" w:hAnsi="Cambria Math" w:cs="Times New Roman"/>
                  <w:i/>
                  <w:sz w:val="24"/>
                  <w:szCs w:val="28"/>
                  <w:lang w:val="fr-FR"/>
                </w:rPr>
              </w:ins>
            </m:ctrlPr>
          </m:sSubPr>
          <m:e>
            <m:r>
              <w:ins w:id="3364" w:author="Xiaolong Liu" w:date="2022-07-21T02:52:00Z">
                <w:rPr>
                  <w:rFonts w:ascii="Cambria Math" w:hAnsi="Cambria Math" w:cs="Times New Roman"/>
                  <w:sz w:val="24"/>
                  <w:szCs w:val="28"/>
                </w:rPr>
                <m:t>Δ</m:t>
              </w:ins>
            </m:r>
            <m:ctrlPr>
              <w:ins w:id="3365" w:author="Xiaolong Liu" w:date="2022-07-21T02:52:00Z">
                <w:rPr>
                  <w:rFonts w:ascii="Cambria Math" w:hAnsi="Cambria Math" w:cs="Times New Roman"/>
                  <w:i/>
                  <w:sz w:val="24"/>
                  <w:szCs w:val="28"/>
                </w:rPr>
              </w:ins>
            </m:ctrlPr>
          </m:e>
          <m:sub>
            <m:r>
              <w:ins w:id="3366" w:author="Xiaolong Liu" w:date="2022-07-21T02:52:00Z">
                <w:rPr>
                  <w:rFonts w:ascii="Cambria Math" w:hAnsi="Cambria Math" w:cs="Times New Roman"/>
                  <w:sz w:val="24"/>
                  <w:szCs w:val="28"/>
                </w:rPr>
                <m:t>2</m:t>
              </w:ins>
            </m:r>
          </m:sub>
        </m:sSub>
        <m:r>
          <w:ins w:id="3367" w:author="Xiaolong Liu" w:date="2022-07-21T02:52:00Z">
            <w:rPr>
              <w:rFonts w:ascii="Cambria Math" w:hAnsi="Cambria Math" w:cs="Times New Roman"/>
              <w:sz w:val="24"/>
              <w:szCs w:val="28"/>
            </w:rPr>
            <m:t>(</m:t>
          </w:ins>
        </m:r>
        <m:r>
          <w:ins w:id="3368" w:author="Xiaolong Liu" w:date="2022-07-21T02:52:00Z">
            <m:rPr>
              <m:sty m:val="bi"/>
            </m:rPr>
            <w:rPr>
              <w:rFonts w:ascii="Cambria Math" w:hAnsi="Cambria Math" w:cs="Times New Roman"/>
              <w:sz w:val="24"/>
              <w:szCs w:val="28"/>
            </w:rPr>
            <m:t>k</m:t>
          </w:ins>
        </m:r>
        <m:r>
          <w:ins w:id="3369" w:author="Xiaolong Liu" w:date="2022-07-21T02:52:00Z">
            <w:rPr>
              <w:rFonts w:ascii="Cambria Math" w:hAnsi="Cambria Math" w:cs="Times New Roman"/>
              <w:sz w:val="24"/>
              <w:szCs w:val="28"/>
            </w:rPr>
            <m:t>)</m:t>
          </w:ins>
        </m:r>
      </m:oMath>
      <w:ins w:id="3370" w:author="Xiaolong Liu" w:date="2022-07-21T02:52:00Z">
        <w:r w:rsidR="00FE3551" w:rsidRPr="002B4446">
          <w:rPr>
            <w:rFonts w:ascii="Times New Roman" w:hAnsi="Times New Roman" w:cs="Times New Roman"/>
            <w:color w:val="000000" w:themeColor="text1"/>
            <w:sz w:val="24"/>
            <w:szCs w:val="28"/>
          </w:rPr>
          <w:t xml:space="preserve"> for </w:t>
        </w:r>
        <w:r w:rsidR="00FE3551" w:rsidRPr="00040BD5">
          <w:rPr>
            <w:rFonts w:ascii="Times New Roman" w:hAnsi="Times New Roman" w:cs="Times New Roman"/>
            <w:sz w:val="24"/>
            <w:szCs w:val="24"/>
          </w:rPr>
          <w:t>Sr</w:t>
        </w:r>
        <w:r w:rsidR="00FE3551" w:rsidRPr="00040BD5">
          <w:rPr>
            <w:rFonts w:ascii="Times New Roman" w:hAnsi="Times New Roman" w:cs="Times New Roman"/>
            <w:sz w:val="24"/>
            <w:szCs w:val="24"/>
            <w:vertAlign w:val="subscript"/>
          </w:rPr>
          <w:t>2</w:t>
        </w:r>
        <w:r w:rsidR="00FE3551" w:rsidRPr="00040BD5">
          <w:rPr>
            <w:rFonts w:ascii="Times New Roman" w:hAnsi="Times New Roman" w:cs="Times New Roman"/>
            <w:sz w:val="24"/>
            <w:szCs w:val="24"/>
          </w:rPr>
          <w:t>RuO</w:t>
        </w:r>
        <w:r w:rsidR="00FE3551" w:rsidRPr="00040BD5">
          <w:rPr>
            <w:rFonts w:ascii="Times New Roman" w:hAnsi="Times New Roman" w:cs="Times New Roman"/>
            <w:sz w:val="24"/>
            <w:szCs w:val="24"/>
            <w:vertAlign w:val="subscript"/>
          </w:rPr>
          <w:t xml:space="preserve">4 </w:t>
        </w:r>
        <w:r w:rsidR="00FE3551">
          <w:rPr>
            <w:rFonts w:ascii="Times New Roman" w:hAnsi="Times New Roman" w:cs="Times New Roman"/>
            <w:color w:val="000000" w:themeColor="text1"/>
            <w:sz w:val="24"/>
            <w:szCs w:val="24"/>
          </w:rPr>
          <w:t>are plotted below</w:t>
        </w:r>
      </w:ins>
      <w:ins w:id="3371" w:author="Xiaolong Liu" w:date="2022-07-21T02:53:00Z">
        <w:r w:rsidR="00FE3551">
          <w:rPr>
            <w:rFonts w:ascii="Times New Roman" w:hAnsi="Times New Roman" w:cs="Times New Roman"/>
            <w:color w:val="000000" w:themeColor="text1"/>
            <w:sz w:val="24"/>
            <w:szCs w:val="24"/>
          </w:rPr>
          <w:t>:</w:t>
        </w:r>
      </w:ins>
    </w:p>
    <w:p w14:paraId="047A3205" w14:textId="15DD791B" w:rsidR="00FE3551" w:rsidRPr="002B4446" w:rsidRDefault="004A08A1" w:rsidP="00FE3551">
      <w:pPr>
        <w:ind w:leftChars="86" w:left="181"/>
        <w:jc w:val="left"/>
        <w:rPr>
          <w:ins w:id="3372" w:author="Xiaolong Liu" w:date="2022-07-21T02:51:00Z"/>
          <w:rFonts w:ascii="Times New Roman" w:hAnsi="Times New Roman" w:cs="Times New Roman"/>
          <w:color w:val="000000" w:themeColor="text1"/>
          <w:sz w:val="24"/>
          <w:szCs w:val="28"/>
        </w:rPr>
      </w:pPr>
      <w:r w:rsidRPr="004A08A1">
        <w:rPr>
          <w:rFonts w:ascii="Times New Roman" w:hAnsi="Times New Roman" w:cs="Times New Roman"/>
          <w:noProof/>
          <w:color w:val="FF0000"/>
          <w:kern w:val="0"/>
          <w:szCs w:val="21"/>
        </w:rPr>
        <w:drawing>
          <wp:inline distT="0" distB="0" distL="0" distR="0" wp14:anchorId="1B4C5523" wp14:editId="602E399A">
            <wp:extent cx="2028092" cy="168519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113" t="9040" r="17970" b="5737"/>
                    <a:stretch/>
                  </pic:blipFill>
                  <pic:spPr bwMode="auto">
                    <a:xfrm>
                      <a:off x="0" y="0"/>
                      <a:ext cx="2039671" cy="1694812"/>
                    </a:xfrm>
                    <a:prstGeom prst="rect">
                      <a:avLst/>
                    </a:prstGeom>
                    <a:noFill/>
                    <a:ln>
                      <a:noFill/>
                    </a:ln>
                    <a:extLst>
                      <a:ext uri="{53640926-AAD7-44D8-BBD7-CCE9431645EC}">
                        <a14:shadowObscured xmlns:a14="http://schemas.microsoft.com/office/drawing/2010/main"/>
                      </a:ext>
                    </a:extLst>
                  </pic:spPr>
                </pic:pic>
              </a:graphicData>
            </a:graphic>
          </wp:inline>
        </w:drawing>
      </w:r>
      <w:r w:rsidRPr="004A08A1">
        <w:rPr>
          <w:rFonts w:ascii="Times New Roman" w:hAnsi="Times New Roman" w:cs="Times New Roman"/>
          <w:color w:val="000000" w:themeColor="text1"/>
          <w:sz w:val="24"/>
          <w:szCs w:val="28"/>
        </w:rPr>
        <w:t xml:space="preserve"> </w:t>
      </w:r>
      <w:r w:rsidRPr="004A08A1">
        <w:rPr>
          <w:rFonts w:ascii="Times New Roman" w:hAnsi="Times New Roman" w:cs="Times New Roman"/>
          <w:noProof/>
          <w:color w:val="000000" w:themeColor="text1"/>
          <w:sz w:val="24"/>
          <w:szCs w:val="28"/>
        </w:rPr>
        <w:drawing>
          <wp:inline distT="0" distB="0" distL="0" distR="0" wp14:anchorId="40DDB7FF" wp14:editId="6650C353">
            <wp:extent cx="2470658" cy="1687292"/>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80" t="8456" r="1497" b="5187"/>
                    <a:stretch/>
                  </pic:blipFill>
                  <pic:spPr bwMode="auto">
                    <a:xfrm>
                      <a:off x="0" y="0"/>
                      <a:ext cx="2482197" cy="1695173"/>
                    </a:xfrm>
                    <a:prstGeom prst="rect">
                      <a:avLst/>
                    </a:prstGeom>
                    <a:noFill/>
                    <a:ln>
                      <a:noFill/>
                    </a:ln>
                    <a:extLst>
                      <a:ext uri="{53640926-AAD7-44D8-BBD7-CCE9431645EC}">
                        <a14:shadowObscured xmlns:a14="http://schemas.microsoft.com/office/drawing/2010/main"/>
                      </a:ext>
                    </a:extLst>
                  </pic:spPr>
                </pic:pic>
              </a:graphicData>
            </a:graphic>
          </wp:inline>
        </w:drawing>
      </w:r>
    </w:p>
    <w:p w14:paraId="5EDD8FCE" w14:textId="77777777" w:rsidR="00FE3551" w:rsidRPr="00040BD5" w:rsidRDefault="00FE3551" w:rsidP="00FE3551">
      <w:pPr>
        <w:ind w:leftChars="86" w:left="181"/>
        <w:jc w:val="center"/>
        <w:rPr>
          <w:ins w:id="3373" w:author="Xiaolong Liu" w:date="2022-07-21T02:51:00Z"/>
          <w:rFonts w:ascii="Times New Roman" w:hAnsi="Times New Roman" w:cs="Times New Roman"/>
          <w:sz w:val="24"/>
          <w:szCs w:val="24"/>
        </w:rPr>
      </w:pPr>
      <w:ins w:id="3374" w:author="Xiaolong Liu" w:date="2022-07-21T02:51:00Z">
        <w:r w:rsidRPr="00040BD5">
          <w:rPr>
            <w:rFonts w:ascii="Times New Roman" w:hAnsi="Times New Roman" w:cs="Times New Roman"/>
            <w:color w:val="000000" w:themeColor="text1"/>
            <w:sz w:val="24"/>
            <w:szCs w:val="24"/>
          </w:rPr>
          <w:t xml:space="preserve">Figure 8. (a) the left is </w:t>
        </w:r>
      </w:ins>
      <m:oMath>
        <m:sSub>
          <m:sSubPr>
            <m:ctrlPr>
              <w:ins w:id="3375" w:author="Xiaolong Liu" w:date="2022-07-21T02:51:00Z">
                <w:rPr>
                  <w:rFonts w:ascii="Cambria Math" w:hAnsi="Cambria Math" w:cs="Times New Roman"/>
                  <w:i/>
                  <w:sz w:val="24"/>
                  <w:szCs w:val="24"/>
                </w:rPr>
              </w:ins>
            </m:ctrlPr>
          </m:sSubPr>
          <m:e>
            <m:r>
              <w:ins w:id="3376" w:author="Xiaolong Liu" w:date="2022-07-21T02:51:00Z">
                <m:rPr>
                  <m:sty m:val="p"/>
                </m:rPr>
                <w:rPr>
                  <w:rFonts w:ascii="Cambria Math" w:hAnsi="Cambria Math" w:cs="Times New Roman"/>
                  <w:sz w:val="24"/>
                  <w:szCs w:val="24"/>
                </w:rPr>
                <m:t>Δ</m:t>
              </w:ins>
            </m:r>
            <m:ctrlPr>
              <w:ins w:id="3377" w:author="Xiaolong Liu" w:date="2022-07-21T02:51:00Z">
                <w:rPr>
                  <w:rFonts w:ascii="Cambria Math" w:hAnsi="Cambria Math" w:cs="Times New Roman"/>
                  <w:sz w:val="24"/>
                  <w:szCs w:val="24"/>
                </w:rPr>
              </w:ins>
            </m:ctrlPr>
          </m:e>
          <m:sub>
            <m:r>
              <w:ins w:id="3378" w:author="Xiaolong Liu" w:date="2022-07-21T02:51:00Z">
                <w:rPr>
                  <w:rFonts w:ascii="Cambria Math" w:hAnsi="Cambria Math" w:cs="Times New Roman"/>
                  <w:sz w:val="24"/>
                  <w:szCs w:val="24"/>
                </w:rPr>
                <m:t>1</m:t>
              </w:ins>
            </m:r>
          </m:sub>
        </m:sSub>
        <m:r>
          <w:ins w:id="3379" w:author="Xiaolong Liu" w:date="2022-07-21T02:51:00Z">
            <w:rPr>
              <w:rFonts w:ascii="Cambria Math" w:hAnsi="Cambria Math" w:cs="Times New Roman"/>
              <w:sz w:val="24"/>
              <w:szCs w:val="24"/>
            </w:rPr>
            <m:t>(</m:t>
          </w:ins>
        </m:r>
        <m:r>
          <w:ins w:id="3380" w:author="Xiaolong Liu" w:date="2022-07-21T02:51:00Z">
            <m:rPr>
              <m:sty m:val="bi"/>
            </m:rPr>
            <w:rPr>
              <w:rFonts w:ascii="Cambria Math" w:hAnsi="Cambria Math" w:cs="Times New Roman"/>
              <w:sz w:val="24"/>
              <w:szCs w:val="24"/>
            </w:rPr>
            <m:t>k</m:t>
          </w:ins>
        </m:r>
        <m:r>
          <w:ins w:id="3381" w:author="Xiaolong Liu" w:date="2022-07-21T02:51:00Z">
            <w:rPr>
              <w:rFonts w:ascii="Cambria Math" w:hAnsi="Cambria Math" w:cs="Times New Roman"/>
              <w:sz w:val="24"/>
              <w:szCs w:val="24"/>
            </w:rPr>
            <m:t>)</m:t>
          </w:ins>
        </m:r>
      </m:oMath>
      <w:ins w:id="3382" w:author="Xiaolong Liu" w:date="2022-07-21T02:51:00Z">
        <w:r w:rsidRPr="00040BD5">
          <w:rPr>
            <w:rFonts w:ascii="Times New Roman" w:hAnsi="Times New Roman" w:cs="Times New Roman"/>
            <w:sz w:val="24"/>
            <w:szCs w:val="24"/>
          </w:rPr>
          <w:t xml:space="preserve"> (b) the right is </w:t>
        </w:r>
      </w:ins>
      <m:oMath>
        <m:sSub>
          <m:sSubPr>
            <m:ctrlPr>
              <w:ins w:id="3383" w:author="Xiaolong Liu" w:date="2022-07-21T02:51:00Z">
                <w:rPr>
                  <w:rFonts w:ascii="Cambria Math" w:hAnsi="Cambria Math" w:cs="Times New Roman"/>
                  <w:sz w:val="24"/>
                  <w:szCs w:val="24"/>
                </w:rPr>
              </w:ins>
            </m:ctrlPr>
          </m:sSubPr>
          <m:e>
            <m:r>
              <w:ins w:id="3384" w:author="Xiaolong Liu" w:date="2022-07-21T02:51:00Z">
                <m:rPr>
                  <m:sty m:val="p"/>
                </m:rPr>
                <w:rPr>
                  <w:rFonts w:ascii="Cambria Math" w:hAnsi="Cambria Math" w:cs="Times New Roman"/>
                  <w:sz w:val="24"/>
                  <w:szCs w:val="24"/>
                </w:rPr>
                <m:t>Δ</m:t>
              </w:ins>
            </m:r>
          </m:e>
          <m:sub>
            <m:r>
              <w:ins w:id="3385" w:author="Xiaolong Liu" w:date="2022-07-21T02:51:00Z">
                <m:rPr>
                  <m:sty m:val="p"/>
                </m:rPr>
                <w:rPr>
                  <w:rFonts w:ascii="Cambria Math" w:hAnsi="Cambria Math" w:cs="Times New Roman"/>
                  <w:sz w:val="24"/>
                  <w:szCs w:val="24"/>
                </w:rPr>
                <m:t>2</m:t>
              </w:ins>
            </m:r>
          </m:sub>
        </m:sSub>
        <m:r>
          <w:ins w:id="3386" w:author="Xiaolong Liu" w:date="2022-07-21T02:51:00Z">
            <w:rPr>
              <w:rFonts w:ascii="Cambria Math" w:hAnsi="Cambria Math" w:cs="Times New Roman"/>
              <w:sz w:val="24"/>
              <w:szCs w:val="24"/>
            </w:rPr>
            <m:t>(</m:t>
          </w:ins>
        </m:r>
        <m:r>
          <w:ins w:id="3387" w:author="Xiaolong Liu" w:date="2022-07-21T02:51:00Z">
            <m:rPr>
              <m:sty m:val="bi"/>
            </m:rPr>
            <w:rPr>
              <w:rFonts w:ascii="Cambria Math" w:hAnsi="Cambria Math" w:cs="Times New Roman"/>
              <w:sz w:val="24"/>
              <w:szCs w:val="24"/>
            </w:rPr>
            <m:t>k</m:t>
          </w:ins>
        </m:r>
        <m:r>
          <w:ins w:id="3388" w:author="Xiaolong Liu" w:date="2022-07-21T02:51:00Z">
            <w:rPr>
              <w:rFonts w:ascii="Cambria Math" w:hAnsi="Cambria Math" w:cs="Times New Roman"/>
              <w:sz w:val="24"/>
              <w:szCs w:val="24"/>
            </w:rPr>
            <m:t>)</m:t>
          </w:ins>
        </m:r>
      </m:oMath>
    </w:p>
    <w:p w14:paraId="74E2AF32" w14:textId="648A8540" w:rsidR="00FE3551" w:rsidRPr="002B4446" w:rsidRDefault="004A08A1" w:rsidP="00FE3551">
      <w:pPr>
        <w:ind w:leftChars="86" w:left="181"/>
        <w:jc w:val="left"/>
        <w:rPr>
          <w:ins w:id="3389" w:author="Xiaolong Liu" w:date="2022-07-21T02:51:00Z"/>
          <w:rFonts w:ascii="Times New Roman" w:hAnsi="Times New Roman" w:cs="Times New Roman"/>
          <w:color w:val="000000" w:themeColor="text1"/>
          <w:sz w:val="24"/>
          <w:szCs w:val="28"/>
        </w:rPr>
      </w:pPr>
      <w:r w:rsidRPr="004A08A1">
        <w:rPr>
          <w:rFonts w:ascii="Times New Roman" w:hAnsi="Times New Roman" w:cs="Times New Roman"/>
          <w:noProof/>
          <w:color w:val="000000" w:themeColor="text1"/>
          <w:sz w:val="24"/>
          <w:szCs w:val="28"/>
        </w:rPr>
        <w:drawing>
          <wp:inline distT="0" distB="0" distL="0" distR="0" wp14:anchorId="37F7D895" wp14:editId="38DA8B92">
            <wp:extent cx="2092569" cy="153206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224" t="9791" r="7636" b="5040"/>
                    <a:stretch/>
                  </pic:blipFill>
                  <pic:spPr bwMode="auto">
                    <a:xfrm>
                      <a:off x="0" y="0"/>
                      <a:ext cx="2107191" cy="1542765"/>
                    </a:xfrm>
                    <a:prstGeom prst="rect">
                      <a:avLst/>
                    </a:prstGeom>
                    <a:noFill/>
                    <a:ln>
                      <a:noFill/>
                    </a:ln>
                    <a:extLst>
                      <a:ext uri="{53640926-AAD7-44D8-BBD7-CCE9431645EC}">
                        <a14:shadowObscured xmlns:a14="http://schemas.microsoft.com/office/drawing/2010/main"/>
                      </a:ext>
                    </a:extLst>
                  </pic:spPr>
                </pic:pic>
              </a:graphicData>
            </a:graphic>
          </wp:inline>
        </w:drawing>
      </w:r>
      <w:r w:rsidRPr="004A08A1">
        <w:rPr>
          <w:rFonts w:ascii="Times New Roman" w:hAnsi="Times New Roman" w:cs="Times New Roman"/>
          <w:color w:val="000000" w:themeColor="text1"/>
          <w:sz w:val="24"/>
          <w:szCs w:val="28"/>
        </w:rPr>
        <w:t xml:space="preserve"> </w:t>
      </w:r>
      <w:r w:rsidRPr="004A08A1">
        <w:rPr>
          <w:rFonts w:ascii="Times New Roman" w:hAnsi="Times New Roman" w:cs="Times New Roman"/>
          <w:noProof/>
          <w:color w:val="000000" w:themeColor="text1"/>
          <w:sz w:val="24"/>
          <w:szCs w:val="28"/>
        </w:rPr>
        <w:drawing>
          <wp:inline distT="0" distB="0" distL="0" distR="0" wp14:anchorId="31A0F9A9" wp14:editId="0B78E9FA">
            <wp:extent cx="2981143" cy="1535723"/>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003" t="6908" r="8312" b="5886"/>
                    <a:stretch/>
                  </pic:blipFill>
                  <pic:spPr bwMode="auto">
                    <a:xfrm>
                      <a:off x="0" y="0"/>
                      <a:ext cx="2998177" cy="1544498"/>
                    </a:xfrm>
                    <a:prstGeom prst="rect">
                      <a:avLst/>
                    </a:prstGeom>
                    <a:noFill/>
                    <a:ln>
                      <a:noFill/>
                    </a:ln>
                    <a:extLst>
                      <a:ext uri="{53640926-AAD7-44D8-BBD7-CCE9431645EC}">
                        <a14:shadowObscured xmlns:a14="http://schemas.microsoft.com/office/drawing/2010/main"/>
                      </a:ext>
                    </a:extLst>
                  </pic:spPr>
                </pic:pic>
              </a:graphicData>
            </a:graphic>
          </wp:inline>
        </w:drawing>
      </w:r>
    </w:p>
    <w:p w14:paraId="3767F771" w14:textId="77777777" w:rsidR="00FE3551" w:rsidRPr="00040BD5" w:rsidRDefault="00FE3551" w:rsidP="00FE3551">
      <w:pPr>
        <w:ind w:leftChars="86" w:left="181"/>
        <w:jc w:val="center"/>
        <w:rPr>
          <w:ins w:id="3390" w:author="Xiaolong Liu" w:date="2022-07-21T02:51:00Z"/>
          <w:rFonts w:ascii="Times New Roman" w:hAnsi="Times New Roman" w:cs="Times New Roman"/>
          <w:sz w:val="24"/>
          <w:szCs w:val="24"/>
        </w:rPr>
      </w:pPr>
      <w:ins w:id="3391" w:author="Xiaolong Liu" w:date="2022-07-21T02:51:00Z">
        <w:r w:rsidRPr="00040BD5">
          <w:rPr>
            <w:rFonts w:ascii="Times New Roman" w:hAnsi="Times New Roman" w:cs="Times New Roman"/>
            <w:color w:val="000000" w:themeColor="text1"/>
            <w:sz w:val="24"/>
            <w:szCs w:val="24"/>
          </w:rPr>
          <w:t xml:space="preserve">Figure 9. (a) the left is </w:t>
        </w:r>
      </w:ins>
      <m:oMath>
        <m:sSub>
          <m:sSubPr>
            <m:ctrlPr>
              <w:ins w:id="3392" w:author="Xiaolong Liu" w:date="2022-07-21T02:51:00Z">
                <w:rPr>
                  <w:rFonts w:ascii="Cambria Math" w:hAnsi="Cambria Math" w:cs="Times New Roman"/>
                  <w:i/>
                  <w:sz w:val="24"/>
                  <w:szCs w:val="24"/>
                </w:rPr>
              </w:ins>
            </m:ctrlPr>
          </m:sSubPr>
          <m:e>
            <m:r>
              <w:ins w:id="3393" w:author="Xiaolong Liu" w:date="2022-07-21T02:51:00Z">
                <m:rPr>
                  <m:sty m:val="p"/>
                </m:rPr>
                <w:rPr>
                  <w:rFonts w:ascii="Cambria Math" w:hAnsi="Cambria Math" w:cs="Times New Roman"/>
                  <w:sz w:val="24"/>
                  <w:szCs w:val="24"/>
                </w:rPr>
                <m:t>ϵ</m:t>
              </w:ins>
            </m:r>
            <m:ctrlPr>
              <w:ins w:id="3394" w:author="Xiaolong Liu" w:date="2022-07-21T02:51:00Z">
                <w:rPr>
                  <w:rFonts w:ascii="Cambria Math" w:hAnsi="Cambria Math" w:cs="Times New Roman"/>
                  <w:sz w:val="24"/>
                  <w:szCs w:val="24"/>
                </w:rPr>
              </w:ins>
            </m:ctrlPr>
          </m:e>
          <m:sub>
            <m:r>
              <w:ins w:id="3395" w:author="Xiaolong Liu" w:date="2022-07-21T02:51:00Z">
                <w:rPr>
                  <w:rFonts w:ascii="Cambria Math" w:hAnsi="Cambria Math" w:cs="Times New Roman"/>
                  <w:sz w:val="24"/>
                  <w:szCs w:val="24"/>
                </w:rPr>
                <m:t>1</m:t>
              </w:ins>
            </m:r>
          </m:sub>
        </m:sSub>
        <m:r>
          <w:ins w:id="3396" w:author="Xiaolong Liu" w:date="2022-07-21T02:51:00Z">
            <w:rPr>
              <w:rFonts w:ascii="Cambria Math" w:hAnsi="Cambria Math" w:cs="Times New Roman"/>
              <w:sz w:val="24"/>
              <w:szCs w:val="24"/>
            </w:rPr>
            <m:t>(</m:t>
          </w:ins>
        </m:r>
        <m:r>
          <w:ins w:id="3397" w:author="Xiaolong Liu" w:date="2022-07-21T02:51:00Z">
            <m:rPr>
              <m:sty m:val="bi"/>
            </m:rPr>
            <w:rPr>
              <w:rFonts w:ascii="Cambria Math" w:hAnsi="Cambria Math" w:cs="Times New Roman"/>
              <w:sz w:val="24"/>
              <w:szCs w:val="24"/>
            </w:rPr>
            <m:t>k</m:t>
          </w:ins>
        </m:r>
        <m:r>
          <w:ins w:id="3398" w:author="Xiaolong Liu" w:date="2022-07-21T02:51:00Z">
            <w:rPr>
              <w:rFonts w:ascii="Cambria Math" w:hAnsi="Cambria Math" w:cs="Times New Roman"/>
              <w:sz w:val="24"/>
              <w:szCs w:val="24"/>
            </w:rPr>
            <m:t>)</m:t>
          </w:ins>
        </m:r>
      </m:oMath>
      <w:ins w:id="3399" w:author="Xiaolong Liu" w:date="2022-07-21T02:51:00Z">
        <w:r w:rsidRPr="00040BD5">
          <w:rPr>
            <w:rFonts w:ascii="Times New Roman" w:hAnsi="Times New Roman" w:cs="Times New Roman"/>
            <w:sz w:val="24"/>
            <w:szCs w:val="24"/>
          </w:rPr>
          <w:t xml:space="preserve"> (b) the right is </w:t>
        </w:r>
      </w:ins>
      <m:oMath>
        <m:sSub>
          <m:sSubPr>
            <m:ctrlPr>
              <w:ins w:id="3400" w:author="Xiaolong Liu" w:date="2022-07-21T02:51:00Z">
                <w:rPr>
                  <w:rFonts w:ascii="Cambria Math" w:hAnsi="Cambria Math" w:cs="Times New Roman"/>
                  <w:sz w:val="24"/>
                  <w:szCs w:val="24"/>
                </w:rPr>
              </w:ins>
            </m:ctrlPr>
          </m:sSubPr>
          <m:e>
            <m:r>
              <w:ins w:id="3401" w:author="Xiaolong Liu" w:date="2022-07-21T02:51:00Z">
                <m:rPr>
                  <m:sty m:val="p"/>
                </m:rPr>
                <w:rPr>
                  <w:rFonts w:ascii="Cambria Math" w:hAnsi="Cambria Math" w:cs="Times New Roman"/>
                  <w:sz w:val="24"/>
                  <w:szCs w:val="24"/>
                </w:rPr>
                <m:t>ϵ</m:t>
              </w:ins>
            </m:r>
          </m:e>
          <m:sub>
            <m:r>
              <w:ins w:id="3402" w:author="Xiaolong Liu" w:date="2022-07-21T02:51:00Z">
                <m:rPr>
                  <m:sty m:val="p"/>
                </m:rPr>
                <w:rPr>
                  <w:rFonts w:ascii="Cambria Math" w:hAnsi="Cambria Math" w:cs="Times New Roman"/>
                  <w:sz w:val="24"/>
                  <w:szCs w:val="24"/>
                </w:rPr>
                <m:t>2</m:t>
              </w:ins>
            </m:r>
          </m:sub>
        </m:sSub>
        <m:r>
          <w:ins w:id="3403" w:author="Xiaolong Liu" w:date="2022-07-21T02:51:00Z">
            <w:rPr>
              <w:rFonts w:ascii="Cambria Math" w:hAnsi="Cambria Math" w:cs="Times New Roman"/>
              <w:sz w:val="24"/>
              <w:szCs w:val="24"/>
            </w:rPr>
            <m:t>(</m:t>
          </w:ins>
        </m:r>
        <m:r>
          <w:ins w:id="3404" w:author="Xiaolong Liu" w:date="2022-07-21T02:51:00Z">
            <m:rPr>
              <m:sty m:val="bi"/>
            </m:rPr>
            <w:rPr>
              <w:rFonts w:ascii="Cambria Math" w:hAnsi="Cambria Math" w:cs="Times New Roman"/>
              <w:sz w:val="24"/>
              <w:szCs w:val="24"/>
            </w:rPr>
            <m:t>k</m:t>
          </w:ins>
        </m:r>
        <m:r>
          <w:ins w:id="3405" w:author="Xiaolong Liu" w:date="2022-07-21T02:51:00Z">
            <w:rPr>
              <w:rFonts w:ascii="Cambria Math" w:hAnsi="Cambria Math" w:cs="Times New Roman"/>
              <w:sz w:val="24"/>
              <w:szCs w:val="24"/>
            </w:rPr>
            <m:t>)</m:t>
          </w:ins>
        </m:r>
      </m:oMath>
    </w:p>
    <w:p w14:paraId="20AF69CA" w14:textId="77777777" w:rsidR="00FE3551" w:rsidRPr="002B4446" w:rsidRDefault="00FE3551" w:rsidP="00E94603">
      <w:pPr>
        <w:jc w:val="left"/>
        <w:rPr>
          <w:rFonts w:ascii="Times New Roman" w:hAnsi="Times New Roman" w:cs="Times New Roman"/>
          <w:color w:val="FF0000"/>
          <w:sz w:val="24"/>
          <w:szCs w:val="28"/>
        </w:rPr>
      </w:pPr>
    </w:p>
    <w:p w14:paraId="70E6A529" w14:textId="77777777" w:rsidR="00FE3551" w:rsidRDefault="00FE3551" w:rsidP="00E94603">
      <w:pPr>
        <w:jc w:val="left"/>
        <w:rPr>
          <w:ins w:id="3406" w:author="Xiaolong Liu" w:date="2022-07-21T02:50:00Z"/>
          <w:rFonts w:ascii="Times New Roman" w:hAnsi="Times New Roman" w:cs="Times New Roman"/>
          <w:color w:val="000000" w:themeColor="text1"/>
          <w:sz w:val="24"/>
          <w:szCs w:val="28"/>
        </w:rPr>
      </w:pPr>
    </w:p>
    <w:p w14:paraId="020A181E" w14:textId="77777777" w:rsidR="00FE3551" w:rsidRDefault="00FE3551" w:rsidP="00FE3551">
      <w:pPr>
        <w:rPr>
          <w:ins w:id="3407" w:author="Xiaolong Liu" w:date="2022-07-21T02:50:00Z"/>
          <w:rFonts w:ascii="Times New Roman" w:hAnsi="Times New Roman" w:cs="Times New Roman"/>
          <w:b/>
          <w:bCs/>
          <w:sz w:val="24"/>
          <w:szCs w:val="28"/>
          <w:u w:val="single"/>
        </w:rPr>
      </w:pPr>
      <w:ins w:id="3408" w:author="Xiaolong Liu" w:date="2022-07-21T02:50:00Z">
        <w:r w:rsidRPr="00040BD5">
          <w:rPr>
            <w:rFonts w:ascii="Times New Roman" w:hAnsi="Times New Roman" w:cs="Times New Roman"/>
            <w:b/>
            <w:bCs/>
            <w:sz w:val="24"/>
            <w:szCs w:val="28"/>
            <w:u w:val="single"/>
          </w:rPr>
          <w:t xml:space="preserve">Calculate retarded </w:t>
        </w:r>
        <w:proofErr w:type="gramStart"/>
        <w:r w:rsidRPr="00040BD5">
          <w:rPr>
            <w:rFonts w:ascii="Times New Roman" w:hAnsi="Times New Roman" w:cs="Times New Roman"/>
            <w:b/>
            <w:bCs/>
            <w:sz w:val="24"/>
            <w:szCs w:val="28"/>
            <w:u w:val="single"/>
          </w:rPr>
          <w:t>Green’s</w:t>
        </w:r>
        <w:proofErr w:type="gramEnd"/>
        <w:r w:rsidRPr="00040BD5">
          <w:rPr>
            <w:rFonts w:ascii="Times New Roman" w:hAnsi="Times New Roman" w:cs="Times New Roman"/>
            <w:b/>
            <w:bCs/>
            <w:sz w:val="24"/>
            <w:szCs w:val="28"/>
            <w:u w:val="single"/>
          </w:rPr>
          <w:t xml:space="preserve"> function</w:t>
        </w:r>
      </w:ins>
    </w:p>
    <w:p w14:paraId="506E6EA0" w14:textId="77777777" w:rsidR="00FE3551" w:rsidRDefault="00FE3551" w:rsidP="00E94603">
      <w:pPr>
        <w:jc w:val="left"/>
        <w:rPr>
          <w:ins w:id="3409" w:author="Xiaolong Liu" w:date="2022-07-21T02:50:00Z"/>
          <w:rFonts w:ascii="Times New Roman" w:hAnsi="Times New Roman" w:cs="Times New Roman"/>
          <w:color w:val="000000" w:themeColor="text1"/>
          <w:sz w:val="24"/>
          <w:szCs w:val="28"/>
        </w:rPr>
      </w:pPr>
    </w:p>
    <w:p w14:paraId="43BCC65D" w14:textId="5B5B162C" w:rsidR="009E2175" w:rsidRPr="002B4446" w:rsidRDefault="00273B70" w:rsidP="00E94603">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The </w:t>
      </w:r>
      <w:proofErr w:type="spellStart"/>
      <w:r w:rsidRPr="002B4446">
        <w:rPr>
          <w:rFonts w:ascii="Times New Roman" w:hAnsi="Times New Roman" w:cs="Times New Roman"/>
          <w:color w:val="000000" w:themeColor="text1"/>
          <w:sz w:val="24"/>
          <w:szCs w:val="28"/>
        </w:rPr>
        <w:t>Bogoliubov</w:t>
      </w:r>
      <w:proofErr w:type="spellEnd"/>
      <w:r w:rsidRPr="002B4446">
        <w:rPr>
          <w:rFonts w:ascii="Times New Roman" w:hAnsi="Times New Roman" w:cs="Times New Roman"/>
          <w:color w:val="000000" w:themeColor="text1"/>
          <w:sz w:val="24"/>
          <w:szCs w:val="28"/>
        </w:rPr>
        <w:t xml:space="preserve"> de </w:t>
      </w:r>
      <w:proofErr w:type="spellStart"/>
      <w:r w:rsidRPr="002B4446">
        <w:rPr>
          <w:rFonts w:ascii="Times New Roman" w:hAnsi="Times New Roman" w:cs="Times New Roman"/>
          <w:color w:val="000000" w:themeColor="text1"/>
          <w:sz w:val="24"/>
          <w:szCs w:val="28"/>
        </w:rPr>
        <w:t>Gennes</w:t>
      </w:r>
      <w:proofErr w:type="spellEnd"/>
      <w:r w:rsidRPr="002B4446">
        <w:rPr>
          <w:rFonts w:ascii="Times New Roman" w:hAnsi="Times New Roman" w:cs="Times New Roman"/>
          <w:color w:val="000000" w:themeColor="text1"/>
          <w:sz w:val="24"/>
          <w:szCs w:val="28"/>
        </w:rPr>
        <w:t xml:space="preserve"> Hamiltonian of the two</w:t>
      </w:r>
      <w:ins w:id="3410" w:author="Xiaolong Liu" w:date="2022-07-21T02:36:00Z">
        <w:r w:rsidR="00CE3C1C">
          <w:rPr>
            <w:rFonts w:ascii="Times New Roman" w:hAnsi="Times New Roman" w:cs="Times New Roman"/>
            <w:color w:val="000000" w:themeColor="text1"/>
            <w:sz w:val="24"/>
            <w:szCs w:val="28"/>
          </w:rPr>
          <w:t>-</w:t>
        </w:r>
      </w:ins>
      <w:del w:id="3411" w:author="Xiaolong Liu" w:date="2022-07-21T02:36:00Z">
        <w:r w:rsidRPr="002B4446" w:rsidDel="00CE3C1C">
          <w:rPr>
            <w:rFonts w:ascii="Times New Roman" w:hAnsi="Times New Roman" w:cs="Times New Roman"/>
            <w:color w:val="000000" w:themeColor="text1"/>
            <w:sz w:val="24"/>
            <w:szCs w:val="28"/>
          </w:rPr>
          <w:delText xml:space="preserve"> </w:delText>
        </w:r>
      </w:del>
      <w:r w:rsidRPr="002B4446">
        <w:rPr>
          <w:rFonts w:ascii="Times New Roman" w:hAnsi="Times New Roman" w:cs="Times New Roman"/>
          <w:color w:val="000000" w:themeColor="text1"/>
          <w:sz w:val="24"/>
          <w:szCs w:val="28"/>
        </w:rPr>
        <w:t>band</w:t>
      </w:r>
      <w:del w:id="3412" w:author="Xiaolong Liu" w:date="2022-07-21T02:36:00Z">
        <w:r w:rsidRPr="002B4446" w:rsidDel="00CE3C1C">
          <w:rPr>
            <w:rFonts w:ascii="Times New Roman" w:hAnsi="Times New Roman" w:cs="Times New Roman"/>
            <w:color w:val="000000" w:themeColor="text1"/>
            <w:sz w:val="24"/>
            <w:szCs w:val="28"/>
          </w:rPr>
          <w:delText>s</w:delText>
        </w:r>
      </w:del>
      <w:r w:rsidRPr="002B4446">
        <w:rPr>
          <w:rFonts w:ascii="Times New Roman" w:hAnsi="Times New Roman" w:cs="Times New Roman"/>
          <w:color w:val="000000" w:themeColor="text1"/>
          <w:sz w:val="24"/>
          <w:szCs w:val="28"/>
        </w:rPr>
        <w:t xml:space="preserve"> </w:t>
      </w:r>
      <w:del w:id="3413" w:author="Xiaolong Liu" w:date="2022-07-21T02:36:00Z">
        <w:r w:rsidRPr="002B4446" w:rsidDel="00CE3C1C">
          <w:rPr>
            <w:rFonts w:ascii="Times New Roman" w:hAnsi="Times New Roman" w:cs="Times New Roman"/>
            <w:color w:val="000000" w:themeColor="text1"/>
            <w:sz w:val="24"/>
            <w:szCs w:val="28"/>
          </w:rPr>
          <w:delText xml:space="preserve">material </w:delText>
        </w:r>
      </w:del>
      <w:ins w:id="3414" w:author="Xiaolong Liu" w:date="2022-07-21T02:36:00Z">
        <w:r w:rsidR="00CE3C1C">
          <w:rPr>
            <w:rFonts w:ascii="Times New Roman" w:hAnsi="Times New Roman" w:cs="Times New Roman"/>
            <w:color w:val="000000" w:themeColor="text1"/>
            <w:sz w:val="24"/>
            <w:szCs w:val="28"/>
          </w:rPr>
          <w:t>model without hybridization</w:t>
        </w:r>
        <w:r w:rsidR="00CE3C1C" w:rsidRPr="002B4446">
          <w:rPr>
            <w:rFonts w:ascii="Times New Roman" w:hAnsi="Times New Roman" w:cs="Times New Roman"/>
            <w:color w:val="000000" w:themeColor="text1"/>
            <w:sz w:val="24"/>
            <w:szCs w:val="28"/>
          </w:rPr>
          <w:t xml:space="preserve"> </w:t>
        </w:r>
      </w:ins>
      <w:r w:rsidRPr="002B4446">
        <w:rPr>
          <w:rFonts w:ascii="Times New Roman" w:hAnsi="Times New Roman" w:cs="Times New Roman"/>
          <w:color w:val="000000" w:themeColor="text1"/>
          <w:sz w:val="24"/>
          <w:szCs w:val="28"/>
        </w:rPr>
        <w:t>can be written as</w:t>
      </w:r>
    </w:p>
    <w:p w14:paraId="0FD7CF3B" w14:textId="77777777" w:rsidR="00273B70" w:rsidRPr="002B4446" w:rsidRDefault="00000000" w:rsidP="00273B70">
      <w:pPr>
        <w:rPr>
          <w:rFonts w:ascii="Times New Roman" w:hAnsi="Times New Roman" w:cs="Times New Roman"/>
          <w:sz w:val="24"/>
          <w:szCs w:val="28"/>
        </w:rPr>
      </w:pPr>
      <m:oMathPara>
        <m:oMath>
          <m:eqArr>
            <m:eqArrPr>
              <m:maxDist m:val="1"/>
              <m:ctrlPr>
                <w:rPr>
                  <w:rFonts w:ascii="Cambria Math" w:hAnsi="Cambria Math" w:cs="Times New Roman"/>
                  <w:i/>
                  <w:sz w:val="24"/>
                  <w:szCs w:val="28"/>
                </w:rPr>
              </m:ctrlPr>
            </m:eqArrPr>
            <m:e>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 xml:space="preserve">= </m:t>
              </m:r>
              <m:d>
                <m:dPr>
                  <m:ctrlPr>
                    <w:rPr>
                      <w:rFonts w:ascii="Cambria Math" w:hAnsi="Cambria Math" w:cs="Times New Roman"/>
                      <w:i/>
                      <w:sz w:val="24"/>
                      <w:szCs w:val="28"/>
                    </w:rPr>
                  </m:ctrlPr>
                </m:dPr>
                <m:e>
                  <m:m>
                    <m:mPr>
                      <m:mcs>
                        <m:mc>
                          <m:mcPr>
                            <m:count m:val="4"/>
                            <m:mcJc m:val="center"/>
                          </m:mcPr>
                        </m:mc>
                      </m:mcs>
                      <m:ctrlPr>
                        <w:rPr>
                          <w:rFonts w:ascii="Cambria Math" w:hAnsi="Cambria Math" w:cs="Times New Roman"/>
                          <w:i/>
                          <w:sz w:val="24"/>
                          <w:szCs w:val="28"/>
                        </w:rPr>
                      </m:ctrlPr>
                    </m:mPr>
                    <m:mr>
                      <m:e>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1</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e>
                        <m:sSub>
                          <m:sSubPr>
                            <m:ctrlPr>
                              <w:rPr>
                                <w:rFonts w:ascii="Cambria Math" w:hAnsi="Cambria Math" w:cs="Times New Roman"/>
                                <w:sz w:val="24"/>
                                <w:szCs w:val="28"/>
                              </w:rPr>
                            </m:ctrlPr>
                          </m:sSubPr>
                          <m:e>
                            <m:r>
                              <m:rPr>
                                <m:sty m:val="p"/>
                              </m:rPr>
                              <w:rPr>
                                <w:rFonts w:ascii="Cambria Math" w:hAnsi="Cambria Math" w:cs="Times New Roman"/>
                                <w:sz w:val="24"/>
                                <w:szCs w:val="28"/>
                              </w:rPr>
                              <m:t>Δ</m:t>
                            </m:r>
                          </m:e>
                          <m:sub>
                            <m:r>
                              <m:rPr>
                                <m:sty m:val="p"/>
                              </m:rPr>
                              <w:rPr>
                                <w:rFonts w:ascii="Cambria Math" w:hAnsi="Cambria Math" w:cs="Times New Roman"/>
                                <w:sz w:val="24"/>
                                <w:szCs w:val="28"/>
                              </w:rPr>
                              <m:t>1</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e>
                        <m:r>
                          <w:rPr>
                            <w:rFonts w:ascii="Cambria Math" w:hAnsi="Cambria Math" w:cs="Times New Roman"/>
                            <w:sz w:val="24"/>
                            <w:szCs w:val="28"/>
                          </w:rPr>
                          <m:t>0</m:t>
                        </m:r>
                        <m:ctrlPr>
                          <w:rPr>
                            <w:rFonts w:ascii="Cambria Math" w:eastAsia="Cambria Math" w:hAnsi="Cambria Math" w:cs="Times New Roman"/>
                            <w:i/>
                            <w:sz w:val="24"/>
                            <w:szCs w:val="28"/>
                          </w:rPr>
                        </m:ctrlPr>
                      </m:e>
                      <m:e>
                        <m:r>
                          <w:rPr>
                            <w:rFonts w:ascii="Cambria Math" w:eastAsia="Cambria Math" w:hAnsi="Cambria Math" w:cs="Times New Roman"/>
                            <w:sz w:val="24"/>
                            <w:szCs w:val="28"/>
                          </w:rPr>
                          <m:t>0</m:t>
                        </m:r>
                      </m:e>
                    </m:mr>
                    <m:mr>
                      <m:e>
                        <m:sSub>
                          <m:sSubPr>
                            <m:ctrlPr>
                              <w:rPr>
                                <w:rFonts w:ascii="Cambria Math" w:hAnsi="Cambria Math" w:cs="Times New Roman"/>
                                <w:sz w:val="24"/>
                                <w:szCs w:val="28"/>
                              </w:rPr>
                            </m:ctrlPr>
                          </m:sSubPr>
                          <m:e>
                            <m:r>
                              <m:rPr>
                                <m:sty m:val="p"/>
                              </m:rPr>
                              <w:rPr>
                                <w:rFonts w:ascii="Cambria Math" w:hAnsi="Cambria Math" w:cs="Times New Roman"/>
                                <w:sz w:val="24"/>
                                <w:szCs w:val="28"/>
                              </w:rPr>
                              <m:t>Δ</m:t>
                            </m:r>
                          </m:e>
                          <m:sub>
                            <m:sSup>
                              <m:sSupPr>
                                <m:ctrlPr>
                                  <w:rPr>
                                    <w:rFonts w:ascii="Cambria Math" w:hAnsi="Cambria Math" w:cs="Times New Roman"/>
                                    <w:i/>
                                    <w:sz w:val="24"/>
                                    <w:szCs w:val="28"/>
                                  </w:rPr>
                                </m:ctrlPr>
                              </m:sSupPr>
                              <m:e>
                                <m:r>
                                  <w:rPr>
                                    <w:rFonts w:ascii="Cambria Math" w:hAnsi="Cambria Math" w:cs="Times New Roman"/>
                                    <w:sz w:val="24"/>
                                    <w:szCs w:val="28"/>
                                  </w:rPr>
                                  <m:t>1</m:t>
                                </m:r>
                              </m:e>
                              <m:sup>
                                <m:r>
                                  <w:rPr>
                                    <w:rFonts w:ascii="Cambria Math" w:hAnsi="Cambria Math" w:cs="Times New Roman"/>
                                    <w:sz w:val="24"/>
                                    <w:szCs w:val="28"/>
                                  </w:rPr>
                                  <m:t>*</m:t>
                                </m:r>
                              </m:sup>
                            </m:sSup>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ctrlPr>
                          <w:rPr>
                            <w:rFonts w:ascii="Cambria Math" w:eastAsia="Cambria Math" w:hAnsi="Cambria Math" w:cs="Times New Roman"/>
                            <w:i/>
                            <w:sz w:val="24"/>
                            <w:szCs w:val="28"/>
                          </w:rPr>
                        </m:ctrlPr>
                      </m:e>
                      <m:e>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1</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ctrlPr>
                          <w:rPr>
                            <w:rFonts w:ascii="Cambria Math" w:eastAsia="Cambria Math" w:hAnsi="Cambria Math" w:cs="Times New Roman"/>
                            <w:i/>
                            <w:sz w:val="24"/>
                            <w:szCs w:val="28"/>
                          </w:rPr>
                        </m:ctrlPr>
                      </m:e>
                      <m:e>
                        <m:r>
                          <w:rPr>
                            <w:rFonts w:ascii="Cambria Math" w:eastAsia="Cambria Math" w:hAnsi="Cambria Math" w:cs="Times New Roman"/>
                            <w:sz w:val="24"/>
                            <w:szCs w:val="28"/>
                          </w:rPr>
                          <m:t>0</m:t>
                        </m:r>
                        <m:ctrlPr>
                          <w:rPr>
                            <w:rFonts w:ascii="Cambria Math" w:eastAsia="Cambria Math" w:hAnsi="Cambria Math" w:cs="Times New Roman"/>
                            <w:i/>
                            <w:sz w:val="24"/>
                            <w:szCs w:val="28"/>
                          </w:rPr>
                        </m:ctrlPr>
                      </m:e>
                      <m:e>
                        <m:r>
                          <w:rPr>
                            <w:rFonts w:ascii="Cambria Math" w:eastAsia="Cambria Math" w:hAnsi="Cambria Math" w:cs="Times New Roman"/>
                            <w:sz w:val="24"/>
                            <w:szCs w:val="28"/>
                          </w:rPr>
                          <m:t>0</m:t>
                        </m:r>
                        <m:ctrlPr>
                          <w:rPr>
                            <w:rFonts w:ascii="Cambria Math" w:eastAsia="Cambria Math" w:hAnsi="Cambria Math" w:cs="Times New Roman"/>
                            <w:i/>
                            <w:sz w:val="24"/>
                            <w:szCs w:val="28"/>
                          </w:rPr>
                        </m:ctrlPr>
                      </m:e>
                    </m:mr>
                    <m:mr>
                      <m:e>
                        <m:r>
                          <w:rPr>
                            <w:rFonts w:ascii="Cambria Math" w:eastAsia="Cambria Math" w:hAnsi="Cambria Math" w:cs="Times New Roman"/>
                            <w:sz w:val="24"/>
                            <w:szCs w:val="28"/>
                          </w:rPr>
                          <m:t>0</m:t>
                        </m:r>
                      </m:e>
                      <m:e>
                        <m:r>
                          <w:rPr>
                            <w:rFonts w:ascii="Cambria Math" w:hAnsi="Cambria Math" w:cs="Times New Roman"/>
                            <w:sz w:val="24"/>
                            <w:szCs w:val="28"/>
                          </w:rPr>
                          <m:t>0</m:t>
                        </m:r>
                      </m:e>
                      <m:e>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2</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ctrlPr>
                          <w:rPr>
                            <w:rFonts w:ascii="Cambria Math" w:eastAsia="Cambria Math" w:hAnsi="Cambria Math" w:cs="Times New Roman"/>
                            <w:i/>
                            <w:sz w:val="24"/>
                            <w:szCs w:val="28"/>
                          </w:rPr>
                        </m:ctrlPr>
                      </m:e>
                      <m:e>
                        <m:sSub>
                          <m:sSubPr>
                            <m:ctrlPr>
                              <w:rPr>
                                <w:rFonts w:ascii="Cambria Math" w:hAnsi="Cambria Math" w:cs="Times New Roman"/>
                                <w:sz w:val="24"/>
                                <w:szCs w:val="28"/>
                              </w:rPr>
                            </m:ctrlPr>
                          </m:sSubPr>
                          <m:e>
                            <m:r>
                              <m:rPr>
                                <m:sty m:val="p"/>
                              </m:rPr>
                              <w:rPr>
                                <w:rFonts w:ascii="Cambria Math" w:hAnsi="Cambria Math" w:cs="Times New Roman"/>
                                <w:sz w:val="24"/>
                                <w:szCs w:val="28"/>
                              </w:rPr>
                              <m:t>Δ</m:t>
                            </m:r>
                          </m:e>
                          <m:sub>
                            <m:r>
                              <w:rPr>
                                <w:rFonts w:ascii="Cambria Math" w:hAnsi="Cambria Math" w:cs="Times New Roman"/>
                                <w:sz w:val="24"/>
                                <w:szCs w:val="28"/>
                              </w:rPr>
                              <m:t>2</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mr>
                    <m:mr>
                      <m:e>
                        <m:r>
                          <w:rPr>
                            <w:rFonts w:ascii="Cambria Math" w:hAnsi="Cambria Math" w:cs="Times New Roman"/>
                            <w:sz w:val="24"/>
                            <w:szCs w:val="28"/>
                          </w:rPr>
                          <m:t>0</m:t>
                        </m:r>
                      </m:e>
                      <m:e>
                        <m:r>
                          <w:rPr>
                            <w:rFonts w:ascii="Cambria Math" w:hAnsi="Cambria Math" w:cs="Times New Roman"/>
                            <w:sz w:val="24"/>
                            <w:szCs w:val="28"/>
                          </w:rPr>
                          <m:t>0</m:t>
                        </m:r>
                      </m:e>
                      <m:e>
                        <m:sSubSup>
                          <m:sSubSupPr>
                            <m:ctrlPr>
                              <w:rPr>
                                <w:rFonts w:ascii="Cambria Math" w:hAnsi="Cambria Math" w:cs="Times New Roman"/>
                                <w:i/>
                                <w:sz w:val="24"/>
                                <w:szCs w:val="28"/>
                              </w:rPr>
                            </m:ctrlPr>
                          </m:sSubSupPr>
                          <m:e>
                            <m:r>
                              <m:rPr>
                                <m:sty m:val="p"/>
                              </m:rPr>
                              <w:rPr>
                                <w:rFonts w:ascii="Cambria Math" w:hAnsi="Cambria Math" w:cs="Times New Roman"/>
                                <w:sz w:val="24"/>
                                <w:szCs w:val="28"/>
                              </w:rPr>
                              <m:t>Δ</m:t>
                            </m:r>
                            <m:ctrlPr>
                              <w:rPr>
                                <w:rFonts w:ascii="Cambria Math" w:hAnsi="Cambria Math" w:cs="Times New Roman"/>
                                <w:sz w:val="24"/>
                                <w:szCs w:val="28"/>
                              </w:rPr>
                            </m:ctrlPr>
                          </m:e>
                          <m:sub>
                            <m:r>
                              <w:rPr>
                                <w:rFonts w:ascii="Cambria Math" w:hAnsi="Cambria Math" w:cs="Times New Roman"/>
                                <w:sz w:val="24"/>
                                <w:szCs w:val="28"/>
                              </w:rPr>
                              <m:t>2</m:t>
                            </m:r>
                          </m:sub>
                          <m:sup>
                            <m:r>
                              <w:rPr>
                                <w:rFonts w:ascii="Cambria Math" w:hAnsi="Cambria Math" w:cs="Times New Roman"/>
                                <w:sz w:val="24"/>
                                <w:szCs w:val="28"/>
                              </w:rPr>
                              <m:t>*</m:t>
                            </m:r>
                          </m:sup>
                        </m:sSubSup>
                        <m:d>
                          <m:dPr>
                            <m:ctrlPr>
                              <w:rPr>
                                <w:rFonts w:ascii="Cambria Math" w:hAnsi="Cambria Math" w:cs="Times New Roman"/>
                                <w:i/>
                                <w:sz w:val="24"/>
                                <w:szCs w:val="28"/>
                              </w:rPr>
                            </m:ctrlPr>
                          </m:dPr>
                          <m:e>
                            <m:r>
                              <m:rPr>
                                <m:sty m:val="bi"/>
                              </m:rPr>
                              <w:rPr>
                                <w:rFonts w:ascii="Cambria Math" w:hAnsi="Cambria Math" w:cs="Times New Roman"/>
                                <w:sz w:val="24"/>
                                <w:szCs w:val="28"/>
                              </w:rPr>
                              <m:t>k</m:t>
                            </m:r>
                          </m:e>
                        </m:d>
                        <m:ctrlPr>
                          <w:rPr>
                            <w:rFonts w:ascii="Cambria Math" w:eastAsia="Cambria Math" w:hAnsi="Cambria Math" w:cs="Times New Roman"/>
                            <w:i/>
                            <w:sz w:val="24"/>
                            <w:szCs w:val="28"/>
                          </w:rPr>
                        </m:ctrlPr>
                      </m:e>
                      <m:e>
                        <m:r>
                          <w:rPr>
                            <w:rFonts w:ascii="Cambria Math" w:hAnsi="Cambria Math" w:cs="Times New Roman"/>
                            <w:sz w:val="24"/>
                            <w:szCs w:val="28"/>
                          </w:rPr>
                          <m:t>-</m:t>
                        </m:r>
                        <m:sSub>
                          <m:sSubPr>
                            <m:ctrlPr>
                              <w:rPr>
                                <w:rFonts w:ascii="Cambria Math" w:hAnsi="Cambria Math" w:cs="Times New Roman"/>
                                <w:i/>
                                <w:sz w:val="24"/>
                                <w:szCs w:val="28"/>
                              </w:rPr>
                            </m:ctrlPr>
                          </m:sSubPr>
                          <m:e>
                            <m:r>
                              <w:rPr>
                                <w:rFonts w:ascii="Cambria Math" w:hAnsi="Cambria Math" w:cs="Times New Roman"/>
                                <w:sz w:val="24"/>
                                <w:szCs w:val="28"/>
                              </w:rPr>
                              <m:t>ϵ</m:t>
                            </m:r>
                          </m:e>
                          <m:sub>
                            <m:r>
                              <w:rPr>
                                <w:rFonts w:ascii="Cambria Math" w:hAnsi="Cambria Math" w:cs="Times New Roman"/>
                                <w:sz w:val="24"/>
                                <w:szCs w:val="28"/>
                              </w:rPr>
                              <m:t>2</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e>
                    </m:mr>
                  </m:m>
                </m:e>
              </m:d>
              <m:r>
                <w:rPr>
                  <w:rFonts w:ascii="Cambria Math" w:hAnsi="Cambria Math" w:cs="Times New Roman"/>
                  <w:sz w:val="24"/>
                  <w:szCs w:val="28"/>
                </w:rPr>
                <m:t>#</m:t>
              </m:r>
              <m:d>
                <m:dPr>
                  <m:ctrlPr>
                    <w:rPr>
                      <w:rFonts w:ascii="Cambria Math" w:hAnsi="Cambria Math" w:cs="Times New Roman"/>
                      <w:i/>
                      <w:sz w:val="24"/>
                      <w:szCs w:val="28"/>
                    </w:rPr>
                  </m:ctrlPr>
                </m:dPr>
                <m:e>
                  <m:r>
                    <w:rPr>
                      <w:rFonts w:ascii="Cambria Math" w:hAnsi="Cambria Math" w:cs="Times New Roman"/>
                      <w:sz w:val="24"/>
                      <w:szCs w:val="28"/>
                    </w:rPr>
                    <m:t>23</m:t>
                  </m:r>
                </m:e>
              </m:d>
            </m:e>
          </m:eqArr>
        </m:oMath>
      </m:oMathPara>
    </w:p>
    <w:p w14:paraId="6406A90D" w14:textId="3F2E0D8D" w:rsidR="00273B70" w:rsidRPr="002B4446" w:rsidRDefault="00273B70" w:rsidP="00E94603">
      <w:pPr>
        <w:jc w:val="left"/>
        <w:rPr>
          <w:rFonts w:ascii="Times New Roman" w:hAnsi="Times New Roman" w:cs="Times New Roman"/>
          <w:color w:val="000000" w:themeColor="text1"/>
          <w:sz w:val="24"/>
          <w:szCs w:val="28"/>
        </w:rPr>
      </w:pPr>
      <w:r w:rsidRPr="002B4446">
        <w:rPr>
          <w:rFonts w:ascii="Times New Roman" w:hAnsi="Times New Roman" w:cs="Times New Roman"/>
          <w:sz w:val="24"/>
          <w:szCs w:val="28"/>
        </w:rPr>
        <w:t xml:space="preserve">so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Pr="002B4446">
        <w:rPr>
          <w:rFonts w:ascii="Times New Roman" w:hAnsi="Times New Roman" w:cs="Times New Roman"/>
          <w:color w:val="000000" w:themeColor="text1"/>
          <w:sz w:val="24"/>
          <w:szCs w:val="28"/>
        </w:rPr>
        <w:t xml:space="preserve"> is a </w:t>
      </w:r>
      <m:oMath>
        <m:r>
          <w:rPr>
            <w:rFonts w:ascii="Cambria Math" w:hAnsi="Cambria Math" w:cs="Times New Roman"/>
            <w:color w:val="000000" w:themeColor="text1"/>
            <w:sz w:val="24"/>
            <w:szCs w:val="28"/>
          </w:rPr>
          <m:t>4×4</m:t>
        </m:r>
      </m:oMath>
      <w:r w:rsidRPr="002B4446">
        <w:rPr>
          <w:rFonts w:ascii="Times New Roman" w:hAnsi="Times New Roman" w:cs="Times New Roman"/>
          <w:color w:val="000000" w:themeColor="text1"/>
          <w:sz w:val="24"/>
          <w:szCs w:val="28"/>
        </w:rPr>
        <w:t xml:space="preserve"> matrix.</w:t>
      </w:r>
    </w:p>
    <w:p w14:paraId="4BA715EC" w14:textId="77777777" w:rsidR="00273B70" w:rsidRPr="002B4446" w:rsidRDefault="00273B70" w:rsidP="00273B70">
      <w:pPr>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Assuming</w:t>
      </w:r>
    </w:p>
    <w:p w14:paraId="6400EE4D" w14:textId="77777777" w:rsidR="00273B70" w:rsidRPr="002B4446" w:rsidRDefault="00000000" w:rsidP="00273B70">
      <w:pPr>
        <w:rPr>
          <w:rFonts w:ascii="Times New Roman" w:hAnsi="Times New Roman" w:cs="Times New Roman"/>
          <w:i/>
          <w:color w:val="000000" w:themeColor="text1"/>
          <w:sz w:val="24"/>
          <w:szCs w:val="28"/>
          <w:rPrChange w:id="3415" w:author="Xiaolong Liu" w:date="2022-07-21T00:25:00Z">
            <w:rPr>
              <w:i/>
              <w:color w:val="000000" w:themeColor="text1"/>
              <w:sz w:val="24"/>
              <w:szCs w:val="28"/>
            </w:rPr>
          </w:rPrChange>
        </w:rPr>
      </w:pPr>
      <m:oMathPara>
        <m:oMath>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0</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d>
            <m:dPr>
              <m:ctrlPr>
                <w:rPr>
                  <w:rFonts w:ascii="Cambria Math" w:hAnsi="Cambria Math" w:cs="Times New Roman"/>
                  <w:i/>
                  <w:color w:val="000000" w:themeColor="text1"/>
                  <w:sz w:val="24"/>
                  <w:szCs w:val="28"/>
                </w:rPr>
              </m:ctrlPr>
            </m:dPr>
            <m:e>
              <m:m>
                <m:mPr>
                  <m:mcs>
                    <m:mc>
                      <m:mcPr>
                        <m:count m:val="4"/>
                        <m:mcJc m:val="center"/>
                      </m:mcPr>
                    </m:mc>
                  </m:mcs>
                  <m:ctrlPr>
                    <w:rPr>
                      <w:rFonts w:ascii="Cambria Math" w:hAnsi="Cambria Math" w:cs="Times New Roman"/>
                      <w:i/>
                      <w:color w:val="000000" w:themeColor="text1"/>
                      <w:sz w:val="24"/>
                      <w:szCs w:val="28"/>
                    </w:rPr>
                  </m:ctrlPr>
                </m:mP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11</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12</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13</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14</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21</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22</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23</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24</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31</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32</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33</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34</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41</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42</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43</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G</m:t>
                        </m:r>
                      </m:e>
                      <m:sub>
                        <m:r>
                          <w:rPr>
                            <w:rFonts w:ascii="Cambria Math" w:hAnsi="Cambria Math" w:cs="Times New Roman"/>
                            <w:color w:val="000000" w:themeColor="text1"/>
                            <w:sz w:val="24"/>
                            <w:szCs w:val="28"/>
                          </w:rPr>
                          <m:t>44</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k</m:t>
                    </m:r>
                    <m:r>
                      <w:rPr>
                        <w:rFonts w:ascii="Cambria Math" w:hAnsi="Cambria Math" w:cs="Times New Roman"/>
                        <w:color w:val="000000" w:themeColor="text1"/>
                        <w:sz w:val="24"/>
                        <w:szCs w:val="28"/>
                      </w:rPr>
                      <m:t>,E)</m:t>
                    </m:r>
                  </m:e>
                </m:mr>
              </m:m>
            </m:e>
          </m:d>
        </m:oMath>
      </m:oMathPara>
    </w:p>
    <w:p w14:paraId="12C2EB93" w14:textId="2B8F8B85" w:rsidR="00273B70" w:rsidRPr="002B4446" w:rsidRDefault="00273B70" w:rsidP="00273B70">
      <w:pPr>
        <w:rPr>
          <w:rFonts w:ascii="Times New Roman" w:hAnsi="Times New Roman" w:cs="Times New Roman"/>
          <w:iCs/>
          <w:sz w:val="24"/>
          <w:szCs w:val="28"/>
        </w:rPr>
      </w:pPr>
      <w:r w:rsidRPr="002B4446">
        <w:rPr>
          <w:rFonts w:ascii="Times New Roman" w:hAnsi="Times New Roman" w:cs="Times New Roman"/>
          <w:iCs/>
          <w:sz w:val="24"/>
          <w:szCs w:val="28"/>
        </w:rPr>
        <w:t>We can also import convolution into our cal</w:t>
      </w:r>
      <w:r w:rsidRPr="002B4446">
        <w:rPr>
          <w:rFonts w:ascii="Times New Roman" w:eastAsiaTheme="minorHAnsi" w:hAnsi="Times New Roman" w:cs="Times New Roman"/>
          <w:iCs/>
          <w:sz w:val="24"/>
          <w:szCs w:val="28"/>
        </w:rPr>
        <w:t>c</w:t>
      </w:r>
      <w:r w:rsidRPr="002B4446">
        <w:rPr>
          <w:rFonts w:ascii="Times New Roman" w:hAnsi="Times New Roman" w:cs="Times New Roman"/>
          <w:iCs/>
          <w:sz w:val="24"/>
          <w:szCs w:val="28"/>
        </w:rPr>
        <w:t xml:space="preserve">ulation according to </w:t>
      </w:r>
      <w:r w:rsidR="00514255" w:rsidRPr="00514255">
        <w:rPr>
          <w:rFonts w:ascii="Times New Roman" w:hAnsi="Times New Roman" w:cs="Times New Roman"/>
          <w:iCs/>
          <w:color w:val="FF0000"/>
          <w:sz w:val="24"/>
          <w:szCs w:val="28"/>
        </w:rPr>
        <w:t>Eq. 16</w:t>
      </w:r>
      <w:r w:rsidRPr="002B4446">
        <w:rPr>
          <w:rFonts w:ascii="Times New Roman" w:hAnsi="Times New Roman" w:cs="Times New Roman"/>
          <w:iCs/>
          <w:sz w:val="24"/>
          <w:szCs w:val="28"/>
        </w:rPr>
        <w:t>, so we have</w:t>
      </w:r>
    </w:p>
    <w:p w14:paraId="5AD41395" w14:textId="4B4A45AE" w:rsidR="00273B70" w:rsidRPr="002B4446" w:rsidRDefault="00000000" w:rsidP="00273B70">
      <w:pPr>
        <w:rPr>
          <w:rFonts w:ascii="Times New Roman" w:hAnsi="Times New Roman" w:cs="Times New Roman"/>
          <w:i/>
          <w:color w:val="000000" w:themeColor="text1"/>
          <w:sz w:val="24"/>
          <w:szCs w:val="28"/>
          <w:rPrChange w:id="3416" w:author="Xiaolong Liu" w:date="2022-07-21T00:25:00Z">
            <w:rPr>
              <w:i/>
              <w:color w:val="000000" w:themeColor="text1"/>
              <w:sz w:val="24"/>
              <w:szCs w:val="28"/>
            </w:rPr>
          </w:rPrChange>
        </w:rPr>
      </w:pPr>
      <m:oMathPara>
        <m:oMath>
          <m:sSub>
            <m:sSubPr>
              <m:ctrlPr>
                <w:ins w:id="3417" w:author="Xiaolong Liu" w:date="2022-07-21T02:37:00Z">
                  <w:rPr>
                    <w:rFonts w:ascii="Cambria Math" w:hAnsi="Cambria Math" w:cs="Times New Roman"/>
                    <w:i/>
                    <w:sz w:val="24"/>
                    <w:szCs w:val="28"/>
                  </w:rPr>
                </w:ins>
              </m:ctrlPr>
            </m:sSubPr>
            <m:e>
              <m:r>
                <w:ins w:id="3418" w:author="Xiaolong Liu" w:date="2022-07-21T02:37:00Z">
                  <m:rPr>
                    <m:scr m:val="script"/>
                  </m:rPr>
                  <w:rPr>
                    <w:rFonts w:ascii="Cambria Math" w:hAnsi="Cambria Math" w:cs="Times New Roman"/>
                    <w:sz w:val="24"/>
                    <w:szCs w:val="28"/>
                  </w:rPr>
                  <m:t>G</m:t>
                </w:ins>
              </m:r>
            </m:e>
            <m:sub>
              <m:r>
                <w:ins w:id="3419" w:author="Xiaolong Liu" w:date="2022-07-21T02:37:00Z">
                  <w:rPr>
                    <w:rFonts w:ascii="Cambria Math" w:hAnsi="Cambria Math" w:cs="Times New Roman"/>
                    <w:sz w:val="24"/>
                    <w:szCs w:val="28"/>
                  </w:rPr>
                  <m:t>0</m:t>
                </w:ins>
              </m:r>
            </m:sub>
          </m:sSub>
          <m:sSub>
            <m:sSubPr>
              <m:ctrlPr>
                <w:del w:id="3420" w:author="Xiaolong Liu" w:date="2022-07-21T02:37:00Z">
                  <w:rPr>
                    <w:rFonts w:ascii="Cambria Math" w:hAnsi="Cambria Math" w:cs="Times New Roman"/>
                    <w:b/>
                    <w:bCs/>
                    <w:i/>
                    <w:color w:val="000000" w:themeColor="text1"/>
                    <w:sz w:val="24"/>
                    <w:szCs w:val="28"/>
                  </w:rPr>
                </w:del>
              </m:ctrlPr>
            </m:sSubPr>
            <m:e>
              <m:r>
                <w:del w:id="3421" w:author="Xiaolong Liu" w:date="2022-07-21T02:37:00Z">
                  <m:rPr>
                    <m:sty m:val="bi"/>
                  </m:rPr>
                  <w:rPr>
                    <w:rFonts w:ascii="Cambria Math" w:hAnsi="Cambria Math" w:cs="Times New Roman"/>
                    <w:color w:val="000000" w:themeColor="text1"/>
                    <w:sz w:val="24"/>
                    <w:szCs w:val="28"/>
                  </w:rPr>
                  <m:t>G</m:t>
                </w:del>
              </m:r>
            </m:e>
            <m:sub>
              <m:r>
                <w:del w:id="3422" w:author="Xiaolong Liu" w:date="2022-07-21T02:37:00Z">
                  <m:rPr>
                    <m:sty m:val="bi"/>
                  </m:rPr>
                  <w:rPr>
                    <w:rFonts w:ascii="Cambria Math" w:hAnsi="Cambria Math" w:cs="Times New Roman"/>
                    <w:color w:val="000000" w:themeColor="text1"/>
                    <w:sz w:val="24"/>
                    <w:szCs w:val="28"/>
                  </w:rPr>
                  <m:t>0</m:t>
                </w:del>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d>
            <m:dPr>
              <m:ctrlPr>
                <w:rPr>
                  <w:rFonts w:ascii="Cambria Math" w:hAnsi="Cambria Math" w:cs="Times New Roman"/>
                  <w:i/>
                  <w:color w:val="000000" w:themeColor="text1"/>
                  <w:sz w:val="24"/>
                  <w:szCs w:val="28"/>
                </w:rPr>
              </m:ctrlPr>
            </m:dPr>
            <m:e>
              <m:m>
                <m:mPr>
                  <m:mcs>
                    <m:mc>
                      <m:mcPr>
                        <m:count m:val="4"/>
                        <m:mcJc m:val="center"/>
                      </m:mcPr>
                    </m:mc>
                  </m:mcs>
                  <m:ctrlPr>
                    <w:rPr>
                      <w:rFonts w:ascii="Cambria Math" w:hAnsi="Cambria Math" w:cs="Times New Roman"/>
                      <w:i/>
                      <w:color w:val="000000" w:themeColor="text1"/>
                      <w:sz w:val="24"/>
                      <w:szCs w:val="28"/>
                    </w:rPr>
                  </m:ctrlPr>
                </m:mPr>
                <m:mr>
                  <m:e>
                    <m:sSub>
                      <m:sSubPr>
                        <m:ctrlPr>
                          <w:rPr>
                            <w:rFonts w:ascii="Cambria Math" w:hAnsi="Cambria Math" w:cs="Times New Roman"/>
                            <w:i/>
                            <w:color w:val="000000" w:themeColor="text1"/>
                            <w:sz w:val="24"/>
                            <w:szCs w:val="28"/>
                          </w:rPr>
                        </m:ctrlPr>
                      </m:sSubPr>
                      <m:e>
                        <m:r>
                          <w:ins w:id="3423" w:author="Xiaolong Liu" w:date="2022-07-21T02:38:00Z">
                            <m:rPr>
                              <m:scr m:val="script"/>
                            </m:rPr>
                            <w:rPr>
                              <w:rFonts w:ascii="Cambria Math" w:hAnsi="Cambria Math" w:cs="Times New Roman"/>
                              <w:sz w:val="24"/>
                              <w:szCs w:val="28"/>
                            </w:rPr>
                            <m:t>G</m:t>
                          </w:ins>
                        </m:r>
                        <m:r>
                          <w:del w:id="3424"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11r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ins w:id="3425" w:author="Xiaolong Liu" w:date="2022-07-21T02:38:00Z">
                            <m:rPr>
                              <m:scr m:val="script"/>
                            </m:rPr>
                            <w:rPr>
                              <w:rFonts w:ascii="Cambria Math" w:hAnsi="Cambria Math" w:cs="Times New Roman"/>
                              <w:sz w:val="24"/>
                              <w:szCs w:val="28"/>
                            </w:rPr>
                            <m:t>G</m:t>
                          </w:ins>
                        </m:r>
                        <m:r>
                          <w:del w:id="3426"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12r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ins w:id="3427" w:author="Xiaolong Liu" w:date="2022-07-21T02:38:00Z">
                            <m:rPr>
                              <m:scr m:val="script"/>
                            </m:rPr>
                            <w:rPr>
                              <w:rFonts w:ascii="Cambria Math" w:hAnsi="Cambria Math" w:cs="Times New Roman"/>
                              <w:sz w:val="24"/>
                              <w:szCs w:val="28"/>
                            </w:rPr>
                            <m:t>G</m:t>
                          </w:ins>
                        </m:r>
                        <m:r>
                          <w:del w:id="3428"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13r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29" w:author="Xiaolong Liu" w:date="2022-07-21T02:38:00Z">
                            <m:rPr>
                              <m:scr m:val="script"/>
                            </m:rPr>
                            <w:rPr>
                              <w:rFonts w:ascii="Cambria Math" w:hAnsi="Cambria Math" w:cs="Times New Roman"/>
                              <w:sz w:val="24"/>
                              <w:szCs w:val="28"/>
                            </w:rPr>
                            <m:t>G</m:t>
                          </w:ins>
                        </m:r>
                        <m:r>
                          <w:del w:id="3430"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14r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ins w:id="3431" w:author="Xiaolong Liu" w:date="2022-07-21T02:38:00Z">
                            <m:rPr>
                              <m:scr m:val="script"/>
                            </m:rPr>
                            <w:rPr>
                              <w:rFonts w:ascii="Cambria Math" w:hAnsi="Cambria Math" w:cs="Times New Roman"/>
                              <w:sz w:val="24"/>
                              <w:szCs w:val="28"/>
                            </w:rPr>
                            <m:t>G</m:t>
                          </w:ins>
                        </m:r>
                        <m:r>
                          <w:del w:id="3432"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21r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ins w:id="3433" w:author="Xiaolong Liu" w:date="2022-07-21T02:38:00Z">
                            <m:rPr>
                              <m:scr m:val="script"/>
                            </m:rPr>
                            <w:rPr>
                              <w:rFonts w:ascii="Cambria Math" w:hAnsi="Cambria Math" w:cs="Times New Roman"/>
                              <w:sz w:val="24"/>
                              <w:szCs w:val="28"/>
                            </w:rPr>
                            <m:t>G</m:t>
                          </w:ins>
                        </m:r>
                        <m:r>
                          <w:del w:id="3434"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22r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35" w:author="Xiaolong Liu" w:date="2022-07-21T02:38:00Z">
                            <m:rPr>
                              <m:scr m:val="script"/>
                            </m:rPr>
                            <w:rPr>
                              <w:rFonts w:ascii="Cambria Math" w:hAnsi="Cambria Math" w:cs="Times New Roman"/>
                              <w:sz w:val="24"/>
                              <w:szCs w:val="28"/>
                            </w:rPr>
                            <m:t>G</m:t>
                          </w:ins>
                        </m:r>
                        <m:r>
                          <w:del w:id="3436"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23r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del w:id="3437" w:author="Xiaolong Liu" w:date="2022-07-21T02:38:00Z">
                            <w:rPr>
                              <w:rFonts w:ascii="Cambria Math" w:hAnsi="Cambria Math" w:cs="Times New Roman"/>
                              <w:color w:val="000000" w:themeColor="text1"/>
                              <w:sz w:val="24"/>
                              <w:szCs w:val="28"/>
                            </w:rPr>
                            <m:t>G</m:t>
                          </w:del>
                        </m:r>
                        <m:r>
                          <w:ins w:id="3438" w:author="Xiaolong Liu" w:date="2022-07-21T02:38:00Z">
                            <m:rPr>
                              <m:scr m:val="script"/>
                            </m:rPr>
                            <w:rPr>
                              <w:rFonts w:ascii="Cambria Math" w:hAnsi="Cambria Math" w:cs="Times New Roman"/>
                              <w:sz w:val="24"/>
                              <w:szCs w:val="28"/>
                            </w:rPr>
                            <m:t>G</m:t>
                          </w:ins>
                        </m:r>
                      </m:e>
                      <m:sub>
                        <m:r>
                          <w:rPr>
                            <w:rFonts w:ascii="Cambria Math" w:hAnsi="Cambria Math" w:cs="Times New Roman"/>
                            <w:color w:val="000000" w:themeColor="text1"/>
                            <w:sz w:val="24"/>
                            <w:szCs w:val="28"/>
                          </w:rPr>
                          <m:t>24r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ins w:id="3439" w:author="Xiaolong Liu" w:date="2022-07-21T02:38:00Z">
                            <m:rPr>
                              <m:scr m:val="script"/>
                            </m:rPr>
                            <w:rPr>
                              <w:rFonts w:ascii="Cambria Math" w:hAnsi="Cambria Math" w:cs="Times New Roman"/>
                              <w:sz w:val="24"/>
                              <w:szCs w:val="28"/>
                            </w:rPr>
                            <m:t>G</m:t>
                          </w:ins>
                        </m:r>
                        <m:r>
                          <w:del w:id="3440"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31r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41" w:author="Xiaolong Liu" w:date="2022-07-21T02:38:00Z">
                            <m:rPr>
                              <m:scr m:val="script"/>
                            </m:rPr>
                            <w:rPr>
                              <w:rFonts w:ascii="Cambria Math" w:hAnsi="Cambria Math" w:cs="Times New Roman"/>
                              <w:sz w:val="24"/>
                              <w:szCs w:val="28"/>
                            </w:rPr>
                            <m:t>G</m:t>
                          </w:ins>
                        </m:r>
                        <m:r>
                          <w:del w:id="3442"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32r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43" w:author="Xiaolong Liu" w:date="2022-07-21T02:38:00Z">
                            <m:rPr>
                              <m:scr m:val="script"/>
                            </m:rPr>
                            <w:rPr>
                              <w:rFonts w:ascii="Cambria Math" w:hAnsi="Cambria Math" w:cs="Times New Roman"/>
                              <w:sz w:val="24"/>
                              <w:szCs w:val="28"/>
                            </w:rPr>
                            <m:t>G</m:t>
                          </w:ins>
                        </m:r>
                        <m:r>
                          <w:del w:id="3444"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33r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45" w:author="Xiaolong Liu" w:date="2022-07-21T02:38:00Z">
                            <m:rPr>
                              <m:scr m:val="script"/>
                            </m:rPr>
                            <w:rPr>
                              <w:rFonts w:ascii="Cambria Math" w:hAnsi="Cambria Math" w:cs="Times New Roman"/>
                              <w:sz w:val="24"/>
                              <w:szCs w:val="28"/>
                            </w:rPr>
                            <m:t>G</m:t>
                          </w:ins>
                        </m:r>
                        <m:r>
                          <w:del w:id="3446"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34r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ins w:id="3447" w:author="Xiaolong Liu" w:date="2022-07-21T02:38:00Z">
                            <m:rPr>
                              <m:scr m:val="script"/>
                            </m:rPr>
                            <w:rPr>
                              <w:rFonts w:ascii="Cambria Math" w:hAnsi="Cambria Math" w:cs="Times New Roman"/>
                              <w:sz w:val="24"/>
                              <w:szCs w:val="28"/>
                            </w:rPr>
                            <m:t>G</m:t>
                          </w:ins>
                        </m:r>
                        <m:r>
                          <w:del w:id="3448"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41r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49" w:author="Xiaolong Liu" w:date="2022-07-21T02:38:00Z">
                            <m:rPr>
                              <m:scr m:val="script"/>
                            </m:rPr>
                            <w:rPr>
                              <w:rFonts w:ascii="Cambria Math" w:hAnsi="Cambria Math" w:cs="Times New Roman"/>
                              <w:sz w:val="24"/>
                              <w:szCs w:val="28"/>
                            </w:rPr>
                            <m:t>G</m:t>
                          </w:ins>
                        </m:r>
                        <m:r>
                          <w:del w:id="3450"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42r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51" w:author="Xiaolong Liu" w:date="2022-07-21T02:38:00Z">
                            <m:rPr>
                              <m:scr m:val="script"/>
                            </m:rPr>
                            <w:rPr>
                              <w:rFonts w:ascii="Cambria Math" w:hAnsi="Cambria Math" w:cs="Times New Roman"/>
                              <w:sz w:val="24"/>
                              <w:szCs w:val="28"/>
                            </w:rPr>
                            <m:t>G</m:t>
                          </w:ins>
                        </m:r>
                        <m:r>
                          <w:del w:id="3452" w:author="Xiaolong Liu" w:date="2022-07-21T02:38: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43r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ins w:id="3453" w:author="Xiaolong Liu" w:date="2022-07-21T02:39:00Z">
                            <m:rPr>
                              <m:scr m:val="script"/>
                            </m:rPr>
                            <w:rPr>
                              <w:rFonts w:ascii="Cambria Math" w:hAnsi="Cambria Math" w:cs="Times New Roman"/>
                              <w:sz w:val="24"/>
                              <w:szCs w:val="28"/>
                            </w:rPr>
                            <m:t>G</m:t>
                          </w:ins>
                        </m:r>
                        <m:r>
                          <w:del w:id="3454" w:author="Xiaolong Liu" w:date="2022-07-21T02:39:00Z">
                            <w:rPr>
                              <w:rFonts w:ascii="Cambria Math" w:hAnsi="Cambria Math" w:cs="Times New Roman"/>
                              <w:color w:val="000000" w:themeColor="text1"/>
                              <w:sz w:val="24"/>
                              <w:szCs w:val="28"/>
                            </w:rPr>
                            <m:t>G</m:t>
                          </w:del>
                        </m:r>
                      </m:e>
                      <m:sub>
                        <m:r>
                          <w:rPr>
                            <w:rFonts w:ascii="Cambria Math" w:hAnsi="Cambria Math" w:cs="Times New Roman"/>
                            <w:color w:val="000000" w:themeColor="text1"/>
                            <w:sz w:val="24"/>
                            <w:szCs w:val="28"/>
                          </w:rPr>
                          <m:t>44r</m:t>
                        </m:r>
                      </m:sub>
                    </m:sSub>
                    <m:r>
                      <w:rPr>
                        <w:rFonts w:ascii="Cambria Math" w:hAnsi="Cambria Math" w:cs="Times New Roman"/>
                        <w:color w:val="000000" w:themeColor="text1"/>
                        <w:sz w:val="24"/>
                        <w:szCs w:val="28"/>
                      </w:rPr>
                      <m:t>(</m:t>
                    </m:r>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mr>
              </m:m>
            </m:e>
          </m:d>
        </m:oMath>
      </m:oMathPara>
    </w:p>
    <w:p w14:paraId="680C4AFD" w14:textId="5612B217" w:rsidR="00273B70" w:rsidRPr="002B4446" w:rsidRDefault="00480B03" w:rsidP="00E94603">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Initialize the matrix</w:t>
      </w:r>
    </w:p>
    <w:p w14:paraId="0D5F4F42"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45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456" w:author="Xiaolong Liu" w:date="2022-07-21T00:25:00Z">
            <w:rPr>
              <w:rFonts w:ascii="Consolas" w:eastAsia="宋体" w:hAnsi="Consolas" w:cs="宋体"/>
              <w:color w:val="986801"/>
              <w:kern w:val="0"/>
              <w:szCs w:val="21"/>
            </w:rPr>
          </w:rPrChange>
        </w:rPr>
        <w:t>G11</w:t>
      </w:r>
      <w:r w:rsidRPr="002B4446">
        <w:rPr>
          <w:rFonts w:ascii="Times New Roman" w:eastAsia="宋体" w:hAnsi="Times New Roman" w:cs="Times New Roman"/>
          <w:color w:val="5C5C5C"/>
          <w:kern w:val="0"/>
          <w:szCs w:val="21"/>
          <w:rPrChange w:id="345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45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45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46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46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462" w:author="Xiaolong Liu" w:date="2022-07-21T00:25:00Z">
            <w:rPr>
              <w:rFonts w:ascii="Consolas" w:eastAsia="宋体" w:hAnsi="Consolas" w:cs="宋体"/>
              <w:i/>
              <w:iCs/>
              <w:color w:val="A0A1A7"/>
              <w:kern w:val="0"/>
              <w:szCs w:val="21"/>
            </w:rPr>
          </w:rPrChange>
        </w:rPr>
        <w:t>;</w:t>
      </w:r>
    </w:p>
    <w:p w14:paraId="1C704EA7"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46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464" w:author="Xiaolong Liu" w:date="2022-07-21T00:25:00Z">
            <w:rPr>
              <w:rFonts w:ascii="Consolas" w:eastAsia="宋体" w:hAnsi="Consolas" w:cs="宋体"/>
              <w:color w:val="986801"/>
              <w:kern w:val="0"/>
              <w:szCs w:val="21"/>
            </w:rPr>
          </w:rPrChange>
        </w:rPr>
        <w:t>G12</w:t>
      </w:r>
      <w:r w:rsidRPr="002B4446">
        <w:rPr>
          <w:rFonts w:ascii="Times New Roman" w:eastAsia="宋体" w:hAnsi="Times New Roman" w:cs="Times New Roman"/>
          <w:color w:val="5C5C5C"/>
          <w:kern w:val="0"/>
          <w:szCs w:val="21"/>
          <w:rPrChange w:id="346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46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46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46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46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470" w:author="Xiaolong Liu" w:date="2022-07-21T00:25:00Z">
            <w:rPr>
              <w:rFonts w:ascii="Consolas" w:eastAsia="宋体" w:hAnsi="Consolas" w:cs="宋体"/>
              <w:i/>
              <w:iCs/>
              <w:color w:val="A0A1A7"/>
              <w:kern w:val="0"/>
              <w:szCs w:val="21"/>
            </w:rPr>
          </w:rPrChange>
        </w:rPr>
        <w:t>;</w:t>
      </w:r>
    </w:p>
    <w:p w14:paraId="1B860E93"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47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472" w:author="Xiaolong Liu" w:date="2022-07-21T00:25:00Z">
            <w:rPr>
              <w:rFonts w:ascii="Consolas" w:eastAsia="宋体" w:hAnsi="Consolas" w:cs="宋体"/>
              <w:color w:val="986801"/>
              <w:kern w:val="0"/>
              <w:szCs w:val="21"/>
            </w:rPr>
          </w:rPrChange>
        </w:rPr>
        <w:t>G13</w:t>
      </w:r>
      <w:r w:rsidRPr="002B4446">
        <w:rPr>
          <w:rFonts w:ascii="Times New Roman" w:eastAsia="宋体" w:hAnsi="Times New Roman" w:cs="Times New Roman"/>
          <w:color w:val="5C5C5C"/>
          <w:kern w:val="0"/>
          <w:szCs w:val="21"/>
          <w:rPrChange w:id="3473"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474"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475"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476"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47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478" w:author="Xiaolong Liu" w:date="2022-07-21T00:25:00Z">
            <w:rPr>
              <w:rFonts w:ascii="Consolas" w:eastAsia="宋体" w:hAnsi="Consolas" w:cs="宋体"/>
              <w:i/>
              <w:iCs/>
              <w:color w:val="A0A1A7"/>
              <w:kern w:val="0"/>
              <w:szCs w:val="21"/>
            </w:rPr>
          </w:rPrChange>
        </w:rPr>
        <w:t>;</w:t>
      </w:r>
    </w:p>
    <w:p w14:paraId="00E9CFD5"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47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480" w:author="Xiaolong Liu" w:date="2022-07-21T00:25:00Z">
            <w:rPr>
              <w:rFonts w:ascii="Consolas" w:eastAsia="宋体" w:hAnsi="Consolas" w:cs="宋体"/>
              <w:color w:val="986801"/>
              <w:kern w:val="0"/>
              <w:szCs w:val="21"/>
            </w:rPr>
          </w:rPrChange>
        </w:rPr>
        <w:t>G14</w:t>
      </w:r>
      <w:r w:rsidRPr="002B4446">
        <w:rPr>
          <w:rFonts w:ascii="Times New Roman" w:eastAsia="宋体" w:hAnsi="Times New Roman" w:cs="Times New Roman"/>
          <w:color w:val="5C5C5C"/>
          <w:kern w:val="0"/>
          <w:szCs w:val="21"/>
          <w:rPrChange w:id="3481"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482"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483"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484"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48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486" w:author="Xiaolong Liu" w:date="2022-07-21T00:25:00Z">
            <w:rPr>
              <w:rFonts w:ascii="Consolas" w:eastAsia="宋体" w:hAnsi="Consolas" w:cs="宋体"/>
              <w:i/>
              <w:iCs/>
              <w:color w:val="A0A1A7"/>
              <w:kern w:val="0"/>
              <w:szCs w:val="21"/>
            </w:rPr>
          </w:rPrChange>
        </w:rPr>
        <w:t>;</w:t>
      </w:r>
    </w:p>
    <w:p w14:paraId="24D6DB39"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48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488" w:author="Xiaolong Liu" w:date="2022-07-21T00:25:00Z">
            <w:rPr>
              <w:rFonts w:ascii="Consolas" w:eastAsia="宋体" w:hAnsi="Consolas" w:cs="宋体"/>
              <w:color w:val="986801"/>
              <w:kern w:val="0"/>
              <w:szCs w:val="21"/>
            </w:rPr>
          </w:rPrChange>
        </w:rPr>
        <w:t>G21</w:t>
      </w:r>
      <w:r w:rsidRPr="002B4446">
        <w:rPr>
          <w:rFonts w:ascii="Times New Roman" w:eastAsia="宋体" w:hAnsi="Times New Roman" w:cs="Times New Roman"/>
          <w:color w:val="5C5C5C"/>
          <w:kern w:val="0"/>
          <w:szCs w:val="21"/>
          <w:rPrChange w:id="3489"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490"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491"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492"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49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494" w:author="Xiaolong Liu" w:date="2022-07-21T00:25:00Z">
            <w:rPr>
              <w:rFonts w:ascii="Consolas" w:eastAsia="宋体" w:hAnsi="Consolas" w:cs="宋体"/>
              <w:i/>
              <w:iCs/>
              <w:color w:val="A0A1A7"/>
              <w:kern w:val="0"/>
              <w:szCs w:val="21"/>
            </w:rPr>
          </w:rPrChange>
        </w:rPr>
        <w:t>;</w:t>
      </w:r>
    </w:p>
    <w:p w14:paraId="61A4E010"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49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496" w:author="Xiaolong Liu" w:date="2022-07-21T00:25:00Z">
            <w:rPr>
              <w:rFonts w:ascii="Consolas" w:eastAsia="宋体" w:hAnsi="Consolas" w:cs="宋体"/>
              <w:color w:val="986801"/>
              <w:kern w:val="0"/>
              <w:szCs w:val="21"/>
            </w:rPr>
          </w:rPrChange>
        </w:rPr>
        <w:t>G22</w:t>
      </w:r>
      <w:r w:rsidRPr="002B4446">
        <w:rPr>
          <w:rFonts w:ascii="Times New Roman" w:eastAsia="宋体" w:hAnsi="Times New Roman" w:cs="Times New Roman"/>
          <w:color w:val="5C5C5C"/>
          <w:kern w:val="0"/>
          <w:szCs w:val="21"/>
          <w:rPrChange w:id="349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49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49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0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0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02" w:author="Xiaolong Liu" w:date="2022-07-21T00:25:00Z">
            <w:rPr>
              <w:rFonts w:ascii="Consolas" w:eastAsia="宋体" w:hAnsi="Consolas" w:cs="宋体"/>
              <w:i/>
              <w:iCs/>
              <w:color w:val="A0A1A7"/>
              <w:kern w:val="0"/>
              <w:szCs w:val="21"/>
            </w:rPr>
          </w:rPrChange>
        </w:rPr>
        <w:t>;</w:t>
      </w:r>
    </w:p>
    <w:p w14:paraId="0D34C0A9"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0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04" w:author="Xiaolong Liu" w:date="2022-07-21T00:25:00Z">
            <w:rPr>
              <w:rFonts w:ascii="Consolas" w:eastAsia="宋体" w:hAnsi="Consolas" w:cs="宋体"/>
              <w:color w:val="986801"/>
              <w:kern w:val="0"/>
              <w:szCs w:val="21"/>
            </w:rPr>
          </w:rPrChange>
        </w:rPr>
        <w:t>G23</w:t>
      </w:r>
      <w:r w:rsidRPr="002B4446">
        <w:rPr>
          <w:rFonts w:ascii="Times New Roman" w:eastAsia="宋体" w:hAnsi="Times New Roman" w:cs="Times New Roman"/>
          <w:color w:val="5C5C5C"/>
          <w:kern w:val="0"/>
          <w:szCs w:val="21"/>
          <w:rPrChange w:id="350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0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0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0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0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10" w:author="Xiaolong Liu" w:date="2022-07-21T00:25:00Z">
            <w:rPr>
              <w:rFonts w:ascii="Consolas" w:eastAsia="宋体" w:hAnsi="Consolas" w:cs="宋体"/>
              <w:i/>
              <w:iCs/>
              <w:color w:val="A0A1A7"/>
              <w:kern w:val="0"/>
              <w:szCs w:val="21"/>
            </w:rPr>
          </w:rPrChange>
        </w:rPr>
        <w:t>;</w:t>
      </w:r>
    </w:p>
    <w:p w14:paraId="3BCFD256"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51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12" w:author="Xiaolong Liu" w:date="2022-07-21T00:25:00Z">
            <w:rPr>
              <w:rFonts w:ascii="Consolas" w:eastAsia="宋体" w:hAnsi="Consolas" w:cs="宋体"/>
              <w:color w:val="986801"/>
              <w:kern w:val="0"/>
              <w:szCs w:val="21"/>
            </w:rPr>
          </w:rPrChange>
        </w:rPr>
        <w:t>G24</w:t>
      </w:r>
      <w:r w:rsidRPr="002B4446">
        <w:rPr>
          <w:rFonts w:ascii="Times New Roman" w:eastAsia="宋体" w:hAnsi="Times New Roman" w:cs="Times New Roman"/>
          <w:color w:val="5C5C5C"/>
          <w:kern w:val="0"/>
          <w:szCs w:val="21"/>
          <w:rPrChange w:id="3513"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14"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15"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16"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1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18" w:author="Xiaolong Liu" w:date="2022-07-21T00:25:00Z">
            <w:rPr>
              <w:rFonts w:ascii="Consolas" w:eastAsia="宋体" w:hAnsi="Consolas" w:cs="宋体"/>
              <w:i/>
              <w:iCs/>
              <w:color w:val="A0A1A7"/>
              <w:kern w:val="0"/>
              <w:szCs w:val="21"/>
            </w:rPr>
          </w:rPrChange>
        </w:rPr>
        <w:t>;</w:t>
      </w:r>
    </w:p>
    <w:p w14:paraId="2EC4F6E6"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1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20" w:author="Xiaolong Liu" w:date="2022-07-21T00:25:00Z">
            <w:rPr>
              <w:rFonts w:ascii="Consolas" w:eastAsia="宋体" w:hAnsi="Consolas" w:cs="宋体"/>
              <w:color w:val="986801"/>
              <w:kern w:val="0"/>
              <w:szCs w:val="21"/>
            </w:rPr>
          </w:rPrChange>
        </w:rPr>
        <w:t>G31</w:t>
      </w:r>
      <w:r w:rsidRPr="002B4446">
        <w:rPr>
          <w:rFonts w:ascii="Times New Roman" w:eastAsia="宋体" w:hAnsi="Times New Roman" w:cs="Times New Roman"/>
          <w:color w:val="5C5C5C"/>
          <w:kern w:val="0"/>
          <w:szCs w:val="21"/>
          <w:rPrChange w:id="3521"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22"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23"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24"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2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26" w:author="Xiaolong Liu" w:date="2022-07-21T00:25:00Z">
            <w:rPr>
              <w:rFonts w:ascii="Consolas" w:eastAsia="宋体" w:hAnsi="Consolas" w:cs="宋体"/>
              <w:i/>
              <w:iCs/>
              <w:color w:val="A0A1A7"/>
              <w:kern w:val="0"/>
              <w:szCs w:val="21"/>
            </w:rPr>
          </w:rPrChange>
        </w:rPr>
        <w:t>;</w:t>
      </w:r>
    </w:p>
    <w:p w14:paraId="55409E3C"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52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28" w:author="Xiaolong Liu" w:date="2022-07-21T00:25:00Z">
            <w:rPr>
              <w:rFonts w:ascii="Consolas" w:eastAsia="宋体" w:hAnsi="Consolas" w:cs="宋体"/>
              <w:color w:val="986801"/>
              <w:kern w:val="0"/>
              <w:szCs w:val="21"/>
            </w:rPr>
          </w:rPrChange>
        </w:rPr>
        <w:t>G32</w:t>
      </w:r>
      <w:r w:rsidRPr="002B4446">
        <w:rPr>
          <w:rFonts w:ascii="Times New Roman" w:eastAsia="宋体" w:hAnsi="Times New Roman" w:cs="Times New Roman"/>
          <w:color w:val="5C5C5C"/>
          <w:kern w:val="0"/>
          <w:szCs w:val="21"/>
          <w:rPrChange w:id="3529"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30"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31"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32"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3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34" w:author="Xiaolong Liu" w:date="2022-07-21T00:25:00Z">
            <w:rPr>
              <w:rFonts w:ascii="Consolas" w:eastAsia="宋体" w:hAnsi="Consolas" w:cs="宋体"/>
              <w:i/>
              <w:iCs/>
              <w:color w:val="A0A1A7"/>
              <w:kern w:val="0"/>
              <w:szCs w:val="21"/>
            </w:rPr>
          </w:rPrChange>
        </w:rPr>
        <w:t>;</w:t>
      </w:r>
    </w:p>
    <w:p w14:paraId="2B0344FB"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3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36" w:author="Xiaolong Liu" w:date="2022-07-21T00:25:00Z">
            <w:rPr>
              <w:rFonts w:ascii="Consolas" w:eastAsia="宋体" w:hAnsi="Consolas" w:cs="宋体"/>
              <w:color w:val="986801"/>
              <w:kern w:val="0"/>
              <w:szCs w:val="21"/>
            </w:rPr>
          </w:rPrChange>
        </w:rPr>
        <w:t>G33</w:t>
      </w:r>
      <w:r w:rsidRPr="002B4446">
        <w:rPr>
          <w:rFonts w:ascii="Times New Roman" w:eastAsia="宋体" w:hAnsi="Times New Roman" w:cs="Times New Roman"/>
          <w:color w:val="5C5C5C"/>
          <w:kern w:val="0"/>
          <w:szCs w:val="21"/>
          <w:rPrChange w:id="353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3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3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4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4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42" w:author="Xiaolong Liu" w:date="2022-07-21T00:25:00Z">
            <w:rPr>
              <w:rFonts w:ascii="Consolas" w:eastAsia="宋体" w:hAnsi="Consolas" w:cs="宋体"/>
              <w:i/>
              <w:iCs/>
              <w:color w:val="A0A1A7"/>
              <w:kern w:val="0"/>
              <w:szCs w:val="21"/>
            </w:rPr>
          </w:rPrChange>
        </w:rPr>
        <w:t>;</w:t>
      </w:r>
    </w:p>
    <w:p w14:paraId="377A1B37"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54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44" w:author="Xiaolong Liu" w:date="2022-07-21T00:25:00Z">
            <w:rPr>
              <w:rFonts w:ascii="Consolas" w:eastAsia="宋体" w:hAnsi="Consolas" w:cs="宋体"/>
              <w:color w:val="986801"/>
              <w:kern w:val="0"/>
              <w:szCs w:val="21"/>
            </w:rPr>
          </w:rPrChange>
        </w:rPr>
        <w:t>G34</w:t>
      </w:r>
      <w:r w:rsidRPr="002B4446">
        <w:rPr>
          <w:rFonts w:ascii="Times New Roman" w:eastAsia="宋体" w:hAnsi="Times New Roman" w:cs="Times New Roman"/>
          <w:color w:val="5C5C5C"/>
          <w:kern w:val="0"/>
          <w:szCs w:val="21"/>
          <w:rPrChange w:id="354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4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4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4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4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50" w:author="Xiaolong Liu" w:date="2022-07-21T00:25:00Z">
            <w:rPr>
              <w:rFonts w:ascii="Consolas" w:eastAsia="宋体" w:hAnsi="Consolas" w:cs="宋体"/>
              <w:i/>
              <w:iCs/>
              <w:color w:val="A0A1A7"/>
              <w:kern w:val="0"/>
              <w:szCs w:val="21"/>
            </w:rPr>
          </w:rPrChange>
        </w:rPr>
        <w:t>;</w:t>
      </w:r>
    </w:p>
    <w:p w14:paraId="6272D223"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5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52" w:author="Xiaolong Liu" w:date="2022-07-21T00:25:00Z">
            <w:rPr>
              <w:rFonts w:ascii="Consolas" w:eastAsia="宋体" w:hAnsi="Consolas" w:cs="宋体"/>
              <w:color w:val="986801"/>
              <w:kern w:val="0"/>
              <w:szCs w:val="21"/>
            </w:rPr>
          </w:rPrChange>
        </w:rPr>
        <w:t>G41</w:t>
      </w:r>
      <w:r w:rsidRPr="002B4446">
        <w:rPr>
          <w:rFonts w:ascii="Times New Roman" w:eastAsia="宋体" w:hAnsi="Times New Roman" w:cs="Times New Roman"/>
          <w:color w:val="5C5C5C"/>
          <w:kern w:val="0"/>
          <w:szCs w:val="21"/>
          <w:rPrChange w:id="3553"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54"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55"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56"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5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58" w:author="Xiaolong Liu" w:date="2022-07-21T00:25:00Z">
            <w:rPr>
              <w:rFonts w:ascii="Consolas" w:eastAsia="宋体" w:hAnsi="Consolas" w:cs="宋体"/>
              <w:i/>
              <w:iCs/>
              <w:color w:val="A0A1A7"/>
              <w:kern w:val="0"/>
              <w:szCs w:val="21"/>
            </w:rPr>
          </w:rPrChange>
        </w:rPr>
        <w:t>;</w:t>
      </w:r>
    </w:p>
    <w:p w14:paraId="69F47BA7"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55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60" w:author="Xiaolong Liu" w:date="2022-07-21T00:25:00Z">
            <w:rPr>
              <w:rFonts w:ascii="Consolas" w:eastAsia="宋体" w:hAnsi="Consolas" w:cs="宋体"/>
              <w:color w:val="986801"/>
              <w:kern w:val="0"/>
              <w:szCs w:val="21"/>
            </w:rPr>
          </w:rPrChange>
        </w:rPr>
        <w:t>G42</w:t>
      </w:r>
      <w:r w:rsidRPr="002B4446">
        <w:rPr>
          <w:rFonts w:ascii="Times New Roman" w:eastAsia="宋体" w:hAnsi="Times New Roman" w:cs="Times New Roman"/>
          <w:color w:val="5C5C5C"/>
          <w:kern w:val="0"/>
          <w:szCs w:val="21"/>
          <w:rPrChange w:id="3561"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62"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63"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64"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6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66" w:author="Xiaolong Liu" w:date="2022-07-21T00:25:00Z">
            <w:rPr>
              <w:rFonts w:ascii="Consolas" w:eastAsia="宋体" w:hAnsi="Consolas" w:cs="宋体"/>
              <w:i/>
              <w:iCs/>
              <w:color w:val="A0A1A7"/>
              <w:kern w:val="0"/>
              <w:szCs w:val="21"/>
            </w:rPr>
          </w:rPrChange>
        </w:rPr>
        <w:t>;</w:t>
      </w:r>
    </w:p>
    <w:p w14:paraId="6338A7EF"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6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68" w:author="Xiaolong Liu" w:date="2022-07-21T00:25:00Z">
            <w:rPr>
              <w:rFonts w:ascii="Consolas" w:eastAsia="宋体" w:hAnsi="Consolas" w:cs="宋体"/>
              <w:color w:val="986801"/>
              <w:kern w:val="0"/>
              <w:szCs w:val="21"/>
            </w:rPr>
          </w:rPrChange>
        </w:rPr>
        <w:t>G43</w:t>
      </w:r>
      <w:r w:rsidRPr="002B4446">
        <w:rPr>
          <w:rFonts w:ascii="Times New Roman" w:eastAsia="宋体" w:hAnsi="Times New Roman" w:cs="Times New Roman"/>
          <w:color w:val="5C5C5C"/>
          <w:kern w:val="0"/>
          <w:szCs w:val="21"/>
          <w:rPrChange w:id="3569"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70"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71"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72"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7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74" w:author="Xiaolong Liu" w:date="2022-07-21T00:25:00Z">
            <w:rPr>
              <w:rFonts w:ascii="Consolas" w:eastAsia="宋体" w:hAnsi="Consolas" w:cs="宋体"/>
              <w:i/>
              <w:iCs/>
              <w:color w:val="A0A1A7"/>
              <w:kern w:val="0"/>
              <w:szCs w:val="21"/>
            </w:rPr>
          </w:rPrChange>
        </w:rPr>
        <w:t>;</w:t>
      </w:r>
    </w:p>
    <w:p w14:paraId="0F8F55BE"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57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76" w:author="Xiaolong Liu" w:date="2022-07-21T00:25:00Z">
            <w:rPr>
              <w:rFonts w:ascii="Consolas" w:eastAsia="宋体" w:hAnsi="Consolas" w:cs="宋体"/>
              <w:color w:val="986801"/>
              <w:kern w:val="0"/>
              <w:szCs w:val="21"/>
            </w:rPr>
          </w:rPrChange>
        </w:rPr>
        <w:t>G44</w:t>
      </w:r>
      <w:r w:rsidRPr="002B4446">
        <w:rPr>
          <w:rFonts w:ascii="Times New Roman" w:eastAsia="宋体" w:hAnsi="Times New Roman" w:cs="Times New Roman"/>
          <w:color w:val="5C5C5C"/>
          <w:kern w:val="0"/>
          <w:szCs w:val="21"/>
          <w:rPrChange w:id="357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7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7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8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8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82" w:author="Xiaolong Liu" w:date="2022-07-21T00:25:00Z">
            <w:rPr>
              <w:rFonts w:ascii="Consolas" w:eastAsia="宋体" w:hAnsi="Consolas" w:cs="宋体"/>
              <w:i/>
              <w:iCs/>
              <w:color w:val="A0A1A7"/>
              <w:kern w:val="0"/>
              <w:szCs w:val="21"/>
            </w:rPr>
          </w:rPrChange>
        </w:rPr>
        <w:t>;</w:t>
      </w:r>
    </w:p>
    <w:p w14:paraId="08D90C4E"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8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84" w:author="Xiaolong Liu" w:date="2022-07-21T00:25:00Z">
            <w:rPr>
              <w:rFonts w:ascii="Consolas" w:eastAsia="宋体" w:hAnsi="Consolas" w:cs="宋体"/>
              <w:color w:val="986801"/>
              <w:kern w:val="0"/>
              <w:szCs w:val="21"/>
            </w:rPr>
          </w:rPrChange>
        </w:rPr>
        <w:t>G11r</w:t>
      </w:r>
      <w:r w:rsidRPr="002B4446">
        <w:rPr>
          <w:rFonts w:ascii="Times New Roman" w:eastAsia="宋体" w:hAnsi="Times New Roman" w:cs="Times New Roman"/>
          <w:color w:val="5C5C5C"/>
          <w:kern w:val="0"/>
          <w:szCs w:val="21"/>
          <w:rPrChange w:id="358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8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8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8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8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90" w:author="Xiaolong Liu" w:date="2022-07-21T00:25:00Z">
            <w:rPr>
              <w:rFonts w:ascii="Consolas" w:eastAsia="宋体" w:hAnsi="Consolas" w:cs="宋体"/>
              <w:i/>
              <w:iCs/>
              <w:color w:val="A0A1A7"/>
              <w:kern w:val="0"/>
              <w:szCs w:val="21"/>
            </w:rPr>
          </w:rPrChange>
        </w:rPr>
        <w:t>;</w:t>
      </w:r>
    </w:p>
    <w:p w14:paraId="09B9BB3F"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59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592" w:author="Xiaolong Liu" w:date="2022-07-21T00:25:00Z">
            <w:rPr>
              <w:rFonts w:ascii="Consolas" w:eastAsia="宋体" w:hAnsi="Consolas" w:cs="宋体"/>
              <w:color w:val="986801"/>
              <w:kern w:val="0"/>
              <w:szCs w:val="21"/>
            </w:rPr>
          </w:rPrChange>
        </w:rPr>
        <w:t>G12r</w:t>
      </w:r>
      <w:r w:rsidRPr="002B4446">
        <w:rPr>
          <w:rFonts w:ascii="Times New Roman" w:eastAsia="宋体" w:hAnsi="Times New Roman" w:cs="Times New Roman"/>
          <w:color w:val="5C5C5C"/>
          <w:kern w:val="0"/>
          <w:szCs w:val="21"/>
          <w:rPrChange w:id="3593"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594"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595"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596"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59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598" w:author="Xiaolong Liu" w:date="2022-07-21T00:25:00Z">
            <w:rPr>
              <w:rFonts w:ascii="Consolas" w:eastAsia="宋体" w:hAnsi="Consolas" w:cs="宋体"/>
              <w:i/>
              <w:iCs/>
              <w:color w:val="A0A1A7"/>
              <w:kern w:val="0"/>
              <w:szCs w:val="21"/>
            </w:rPr>
          </w:rPrChange>
        </w:rPr>
        <w:t>;</w:t>
      </w:r>
    </w:p>
    <w:p w14:paraId="35510820"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59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00" w:author="Xiaolong Liu" w:date="2022-07-21T00:25:00Z">
            <w:rPr>
              <w:rFonts w:ascii="Consolas" w:eastAsia="宋体" w:hAnsi="Consolas" w:cs="宋体"/>
              <w:color w:val="986801"/>
              <w:kern w:val="0"/>
              <w:szCs w:val="21"/>
            </w:rPr>
          </w:rPrChange>
        </w:rPr>
        <w:t>G13r</w:t>
      </w:r>
      <w:r w:rsidRPr="002B4446">
        <w:rPr>
          <w:rFonts w:ascii="Times New Roman" w:eastAsia="宋体" w:hAnsi="Times New Roman" w:cs="Times New Roman"/>
          <w:color w:val="5C5C5C"/>
          <w:kern w:val="0"/>
          <w:szCs w:val="21"/>
          <w:rPrChange w:id="3601"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02"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03"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04"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0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06" w:author="Xiaolong Liu" w:date="2022-07-21T00:25:00Z">
            <w:rPr>
              <w:rFonts w:ascii="Consolas" w:eastAsia="宋体" w:hAnsi="Consolas" w:cs="宋体"/>
              <w:i/>
              <w:iCs/>
              <w:color w:val="A0A1A7"/>
              <w:kern w:val="0"/>
              <w:szCs w:val="21"/>
            </w:rPr>
          </w:rPrChange>
        </w:rPr>
        <w:t>;</w:t>
      </w:r>
    </w:p>
    <w:p w14:paraId="00B17BDC"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60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08" w:author="Xiaolong Liu" w:date="2022-07-21T00:25:00Z">
            <w:rPr>
              <w:rFonts w:ascii="Consolas" w:eastAsia="宋体" w:hAnsi="Consolas" w:cs="宋体"/>
              <w:color w:val="986801"/>
              <w:kern w:val="0"/>
              <w:szCs w:val="21"/>
            </w:rPr>
          </w:rPrChange>
        </w:rPr>
        <w:t>G14r</w:t>
      </w:r>
      <w:r w:rsidRPr="002B4446">
        <w:rPr>
          <w:rFonts w:ascii="Times New Roman" w:eastAsia="宋体" w:hAnsi="Times New Roman" w:cs="Times New Roman"/>
          <w:color w:val="5C5C5C"/>
          <w:kern w:val="0"/>
          <w:szCs w:val="21"/>
          <w:rPrChange w:id="3609"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10"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11"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12"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1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14" w:author="Xiaolong Liu" w:date="2022-07-21T00:25:00Z">
            <w:rPr>
              <w:rFonts w:ascii="Consolas" w:eastAsia="宋体" w:hAnsi="Consolas" w:cs="宋体"/>
              <w:i/>
              <w:iCs/>
              <w:color w:val="A0A1A7"/>
              <w:kern w:val="0"/>
              <w:szCs w:val="21"/>
            </w:rPr>
          </w:rPrChange>
        </w:rPr>
        <w:t>;</w:t>
      </w:r>
    </w:p>
    <w:p w14:paraId="33E95E4C"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61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16" w:author="Xiaolong Liu" w:date="2022-07-21T00:25:00Z">
            <w:rPr>
              <w:rFonts w:ascii="Consolas" w:eastAsia="宋体" w:hAnsi="Consolas" w:cs="宋体"/>
              <w:color w:val="986801"/>
              <w:kern w:val="0"/>
              <w:szCs w:val="21"/>
            </w:rPr>
          </w:rPrChange>
        </w:rPr>
        <w:t>G21r</w:t>
      </w:r>
      <w:r w:rsidRPr="002B4446">
        <w:rPr>
          <w:rFonts w:ascii="Times New Roman" w:eastAsia="宋体" w:hAnsi="Times New Roman" w:cs="Times New Roman"/>
          <w:color w:val="5C5C5C"/>
          <w:kern w:val="0"/>
          <w:szCs w:val="21"/>
          <w:rPrChange w:id="361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1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1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2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2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22" w:author="Xiaolong Liu" w:date="2022-07-21T00:25:00Z">
            <w:rPr>
              <w:rFonts w:ascii="Consolas" w:eastAsia="宋体" w:hAnsi="Consolas" w:cs="宋体"/>
              <w:i/>
              <w:iCs/>
              <w:color w:val="A0A1A7"/>
              <w:kern w:val="0"/>
              <w:szCs w:val="21"/>
            </w:rPr>
          </w:rPrChange>
        </w:rPr>
        <w:t>;</w:t>
      </w:r>
    </w:p>
    <w:p w14:paraId="1AD34601"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62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24" w:author="Xiaolong Liu" w:date="2022-07-21T00:25:00Z">
            <w:rPr>
              <w:rFonts w:ascii="Consolas" w:eastAsia="宋体" w:hAnsi="Consolas" w:cs="宋体"/>
              <w:color w:val="986801"/>
              <w:kern w:val="0"/>
              <w:szCs w:val="21"/>
            </w:rPr>
          </w:rPrChange>
        </w:rPr>
        <w:t>G22r</w:t>
      </w:r>
      <w:r w:rsidRPr="002B4446">
        <w:rPr>
          <w:rFonts w:ascii="Times New Roman" w:eastAsia="宋体" w:hAnsi="Times New Roman" w:cs="Times New Roman"/>
          <w:color w:val="5C5C5C"/>
          <w:kern w:val="0"/>
          <w:szCs w:val="21"/>
          <w:rPrChange w:id="362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2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2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2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2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30" w:author="Xiaolong Liu" w:date="2022-07-21T00:25:00Z">
            <w:rPr>
              <w:rFonts w:ascii="Consolas" w:eastAsia="宋体" w:hAnsi="Consolas" w:cs="宋体"/>
              <w:i/>
              <w:iCs/>
              <w:color w:val="A0A1A7"/>
              <w:kern w:val="0"/>
              <w:szCs w:val="21"/>
            </w:rPr>
          </w:rPrChange>
        </w:rPr>
        <w:t>;</w:t>
      </w:r>
    </w:p>
    <w:p w14:paraId="363162C7"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63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32" w:author="Xiaolong Liu" w:date="2022-07-21T00:25:00Z">
            <w:rPr>
              <w:rFonts w:ascii="Consolas" w:eastAsia="宋体" w:hAnsi="Consolas" w:cs="宋体"/>
              <w:color w:val="986801"/>
              <w:kern w:val="0"/>
              <w:szCs w:val="21"/>
            </w:rPr>
          </w:rPrChange>
        </w:rPr>
        <w:t>G23r</w:t>
      </w:r>
      <w:r w:rsidRPr="002B4446">
        <w:rPr>
          <w:rFonts w:ascii="Times New Roman" w:eastAsia="宋体" w:hAnsi="Times New Roman" w:cs="Times New Roman"/>
          <w:color w:val="5C5C5C"/>
          <w:kern w:val="0"/>
          <w:szCs w:val="21"/>
          <w:rPrChange w:id="3633"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34"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35"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36"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3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38" w:author="Xiaolong Liu" w:date="2022-07-21T00:25:00Z">
            <w:rPr>
              <w:rFonts w:ascii="Consolas" w:eastAsia="宋体" w:hAnsi="Consolas" w:cs="宋体"/>
              <w:i/>
              <w:iCs/>
              <w:color w:val="A0A1A7"/>
              <w:kern w:val="0"/>
              <w:szCs w:val="21"/>
            </w:rPr>
          </w:rPrChange>
        </w:rPr>
        <w:t>;</w:t>
      </w:r>
    </w:p>
    <w:p w14:paraId="1FA73649"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63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40" w:author="Xiaolong Liu" w:date="2022-07-21T00:25:00Z">
            <w:rPr>
              <w:rFonts w:ascii="Consolas" w:eastAsia="宋体" w:hAnsi="Consolas" w:cs="宋体"/>
              <w:color w:val="986801"/>
              <w:kern w:val="0"/>
              <w:szCs w:val="21"/>
            </w:rPr>
          </w:rPrChange>
        </w:rPr>
        <w:t>G24r</w:t>
      </w:r>
      <w:r w:rsidRPr="002B4446">
        <w:rPr>
          <w:rFonts w:ascii="Times New Roman" w:eastAsia="宋体" w:hAnsi="Times New Roman" w:cs="Times New Roman"/>
          <w:color w:val="5C5C5C"/>
          <w:kern w:val="0"/>
          <w:szCs w:val="21"/>
          <w:rPrChange w:id="3641"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42"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43"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44"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4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46" w:author="Xiaolong Liu" w:date="2022-07-21T00:25:00Z">
            <w:rPr>
              <w:rFonts w:ascii="Consolas" w:eastAsia="宋体" w:hAnsi="Consolas" w:cs="宋体"/>
              <w:i/>
              <w:iCs/>
              <w:color w:val="A0A1A7"/>
              <w:kern w:val="0"/>
              <w:szCs w:val="21"/>
            </w:rPr>
          </w:rPrChange>
        </w:rPr>
        <w:t>;</w:t>
      </w:r>
    </w:p>
    <w:p w14:paraId="6CDA6356"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64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48" w:author="Xiaolong Liu" w:date="2022-07-21T00:25:00Z">
            <w:rPr>
              <w:rFonts w:ascii="Consolas" w:eastAsia="宋体" w:hAnsi="Consolas" w:cs="宋体"/>
              <w:color w:val="986801"/>
              <w:kern w:val="0"/>
              <w:szCs w:val="21"/>
            </w:rPr>
          </w:rPrChange>
        </w:rPr>
        <w:t>G31r</w:t>
      </w:r>
      <w:r w:rsidRPr="002B4446">
        <w:rPr>
          <w:rFonts w:ascii="Times New Roman" w:eastAsia="宋体" w:hAnsi="Times New Roman" w:cs="Times New Roman"/>
          <w:color w:val="5C5C5C"/>
          <w:kern w:val="0"/>
          <w:szCs w:val="21"/>
          <w:rPrChange w:id="3649"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50"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51"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52"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5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54" w:author="Xiaolong Liu" w:date="2022-07-21T00:25:00Z">
            <w:rPr>
              <w:rFonts w:ascii="Consolas" w:eastAsia="宋体" w:hAnsi="Consolas" w:cs="宋体"/>
              <w:i/>
              <w:iCs/>
              <w:color w:val="A0A1A7"/>
              <w:kern w:val="0"/>
              <w:szCs w:val="21"/>
            </w:rPr>
          </w:rPrChange>
        </w:rPr>
        <w:t>;</w:t>
      </w:r>
    </w:p>
    <w:p w14:paraId="1121CBC3"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65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56" w:author="Xiaolong Liu" w:date="2022-07-21T00:25:00Z">
            <w:rPr>
              <w:rFonts w:ascii="Consolas" w:eastAsia="宋体" w:hAnsi="Consolas" w:cs="宋体"/>
              <w:color w:val="986801"/>
              <w:kern w:val="0"/>
              <w:szCs w:val="21"/>
            </w:rPr>
          </w:rPrChange>
        </w:rPr>
        <w:t>G32r</w:t>
      </w:r>
      <w:r w:rsidRPr="002B4446">
        <w:rPr>
          <w:rFonts w:ascii="Times New Roman" w:eastAsia="宋体" w:hAnsi="Times New Roman" w:cs="Times New Roman"/>
          <w:color w:val="5C5C5C"/>
          <w:kern w:val="0"/>
          <w:szCs w:val="21"/>
          <w:rPrChange w:id="365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5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5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6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6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62" w:author="Xiaolong Liu" w:date="2022-07-21T00:25:00Z">
            <w:rPr>
              <w:rFonts w:ascii="Consolas" w:eastAsia="宋体" w:hAnsi="Consolas" w:cs="宋体"/>
              <w:i/>
              <w:iCs/>
              <w:color w:val="A0A1A7"/>
              <w:kern w:val="0"/>
              <w:szCs w:val="21"/>
            </w:rPr>
          </w:rPrChange>
        </w:rPr>
        <w:t>;</w:t>
      </w:r>
    </w:p>
    <w:p w14:paraId="5892B282"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66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64" w:author="Xiaolong Liu" w:date="2022-07-21T00:25:00Z">
            <w:rPr>
              <w:rFonts w:ascii="Consolas" w:eastAsia="宋体" w:hAnsi="Consolas" w:cs="宋体"/>
              <w:color w:val="986801"/>
              <w:kern w:val="0"/>
              <w:szCs w:val="21"/>
            </w:rPr>
          </w:rPrChange>
        </w:rPr>
        <w:t>G33r</w:t>
      </w:r>
      <w:r w:rsidRPr="002B4446">
        <w:rPr>
          <w:rFonts w:ascii="Times New Roman" w:eastAsia="宋体" w:hAnsi="Times New Roman" w:cs="Times New Roman"/>
          <w:color w:val="5C5C5C"/>
          <w:kern w:val="0"/>
          <w:szCs w:val="21"/>
          <w:rPrChange w:id="366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6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6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6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6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70" w:author="Xiaolong Liu" w:date="2022-07-21T00:25:00Z">
            <w:rPr>
              <w:rFonts w:ascii="Consolas" w:eastAsia="宋体" w:hAnsi="Consolas" w:cs="宋体"/>
              <w:i/>
              <w:iCs/>
              <w:color w:val="A0A1A7"/>
              <w:kern w:val="0"/>
              <w:szCs w:val="21"/>
            </w:rPr>
          </w:rPrChange>
        </w:rPr>
        <w:t>;</w:t>
      </w:r>
    </w:p>
    <w:p w14:paraId="0ED707B0"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67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72" w:author="Xiaolong Liu" w:date="2022-07-21T00:25:00Z">
            <w:rPr>
              <w:rFonts w:ascii="Consolas" w:eastAsia="宋体" w:hAnsi="Consolas" w:cs="宋体"/>
              <w:color w:val="986801"/>
              <w:kern w:val="0"/>
              <w:szCs w:val="21"/>
            </w:rPr>
          </w:rPrChange>
        </w:rPr>
        <w:t>G34r</w:t>
      </w:r>
      <w:r w:rsidRPr="002B4446">
        <w:rPr>
          <w:rFonts w:ascii="Times New Roman" w:eastAsia="宋体" w:hAnsi="Times New Roman" w:cs="Times New Roman"/>
          <w:color w:val="5C5C5C"/>
          <w:kern w:val="0"/>
          <w:szCs w:val="21"/>
          <w:rPrChange w:id="3673"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74"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75"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76"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7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78" w:author="Xiaolong Liu" w:date="2022-07-21T00:25:00Z">
            <w:rPr>
              <w:rFonts w:ascii="Consolas" w:eastAsia="宋体" w:hAnsi="Consolas" w:cs="宋体"/>
              <w:i/>
              <w:iCs/>
              <w:color w:val="A0A1A7"/>
              <w:kern w:val="0"/>
              <w:szCs w:val="21"/>
            </w:rPr>
          </w:rPrChange>
        </w:rPr>
        <w:t>;</w:t>
      </w:r>
    </w:p>
    <w:p w14:paraId="6A4E91F9"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67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80" w:author="Xiaolong Liu" w:date="2022-07-21T00:25:00Z">
            <w:rPr>
              <w:rFonts w:ascii="Consolas" w:eastAsia="宋体" w:hAnsi="Consolas" w:cs="宋体"/>
              <w:color w:val="986801"/>
              <w:kern w:val="0"/>
              <w:szCs w:val="21"/>
            </w:rPr>
          </w:rPrChange>
        </w:rPr>
        <w:lastRenderedPageBreak/>
        <w:t>G41r</w:t>
      </w:r>
      <w:r w:rsidRPr="002B4446">
        <w:rPr>
          <w:rFonts w:ascii="Times New Roman" w:eastAsia="宋体" w:hAnsi="Times New Roman" w:cs="Times New Roman"/>
          <w:color w:val="5C5C5C"/>
          <w:kern w:val="0"/>
          <w:szCs w:val="21"/>
          <w:rPrChange w:id="3681"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82"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83"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84"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8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86" w:author="Xiaolong Liu" w:date="2022-07-21T00:25:00Z">
            <w:rPr>
              <w:rFonts w:ascii="Consolas" w:eastAsia="宋体" w:hAnsi="Consolas" w:cs="宋体"/>
              <w:i/>
              <w:iCs/>
              <w:color w:val="A0A1A7"/>
              <w:kern w:val="0"/>
              <w:szCs w:val="21"/>
            </w:rPr>
          </w:rPrChange>
        </w:rPr>
        <w:t>;</w:t>
      </w:r>
    </w:p>
    <w:p w14:paraId="6342EFA5"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68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88" w:author="Xiaolong Liu" w:date="2022-07-21T00:25:00Z">
            <w:rPr>
              <w:rFonts w:ascii="Consolas" w:eastAsia="宋体" w:hAnsi="Consolas" w:cs="宋体"/>
              <w:color w:val="986801"/>
              <w:kern w:val="0"/>
              <w:szCs w:val="21"/>
            </w:rPr>
          </w:rPrChange>
        </w:rPr>
        <w:t>G42r</w:t>
      </w:r>
      <w:r w:rsidRPr="002B4446">
        <w:rPr>
          <w:rFonts w:ascii="Times New Roman" w:eastAsia="宋体" w:hAnsi="Times New Roman" w:cs="Times New Roman"/>
          <w:color w:val="5C5C5C"/>
          <w:kern w:val="0"/>
          <w:szCs w:val="21"/>
          <w:rPrChange w:id="3689"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90"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91"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692"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69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694" w:author="Xiaolong Liu" w:date="2022-07-21T00:25:00Z">
            <w:rPr>
              <w:rFonts w:ascii="Consolas" w:eastAsia="宋体" w:hAnsi="Consolas" w:cs="宋体"/>
              <w:i/>
              <w:iCs/>
              <w:color w:val="A0A1A7"/>
              <w:kern w:val="0"/>
              <w:szCs w:val="21"/>
            </w:rPr>
          </w:rPrChange>
        </w:rPr>
        <w:t>;</w:t>
      </w:r>
    </w:p>
    <w:p w14:paraId="19F08641" w14:textId="77777777" w:rsidR="00480B03" w:rsidRPr="002B4446" w:rsidRDefault="00480B03" w:rsidP="00480B03">
      <w:pPr>
        <w:widowControl/>
        <w:numPr>
          <w:ilvl w:val="0"/>
          <w:numId w:val="2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69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696" w:author="Xiaolong Liu" w:date="2022-07-21T00:25:00Z">
            <w:rPr>
              <w:rFonts w:ascii="Consolas" w:eastAsia="宋体" w:hAnsi="Consolas" w:cs="宋体"/>
              <w:color w:val="986801"/>
              <w:kern w:val="0"/>
              <w:szCs w:val="21"/>
            </w:rPr>
          </w:rPrChange>
        </w:rPr>
        <w:t>G43r</w:t>
      </w:r>
      <w:r w:rsidRPr="002B4446">
        <w:rPr>
          <w:rFonts w:ascii="Times New Roman" w:eastAsia="宋体" w:hAnsi="Times New Roman" w:cs="Times New Roman"/>
          <w:color w:val="5C5C5C"/>
          <w:kern w:val="0"/>
          <w:szCs w:val="21"/>
          <w:rPrChange w:id="3697"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698"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699"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700"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70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702" w:author="Xiaolong Liu" w:date="2022-07-21T00:25:00Z">
            <w:rPr>
              <w:rFonts w:ascii="Consolas" w:eastAsia="宋体" w:hAnsi="Consolas" w:cs="宋体"/>
              <w:i/>
              <w:iCs/>
              <w:color w:val="A0A1A7"/>
              <w:kern w:val="0"/>
              <w:szCs w:val="21"/>
            </w:rPr>
          </w:rPrChange>
        </w:rPr>
        <w:t>;</w:t>
      </w:r>
    </w:p>
    <w:p w14:paraId="3B5B2203" w14:textId="77777777" w:rsidR="00480B03" w:rsidRPr="002B4446" w:rsidRDefault="00480B03" w:rsidP="00480B03">
      <w:pPr>
        <w:widowControl/>
        <w:numPr>
          <w:ilvl w:val="0"/>
          <w:numId w:val="2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70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3704" w:author="Xiaolong Liu" w:date="2022-07-21T00:25:00Z">
            <w:rPr>
              <w:rFonts w:ascii="Consolas" w:eastAsia="宋体" w:hAnsi="Consolas" w:cs="宋体"/>
              <w:color w:val="986801"/>
              <w:kern w:val="0"/>
              <w:szCs w:val="21"/>
            </w:rPr>
          </w:rPrChange>
        </w:rPr>
        <w:t>G44r</w:t>
      </w:r>
      <w:r w:rsidRPr="002B4446">
        <w:rPr>
          <w:rFonts w:ascii="Times New Roman" w:eastAsia="宋体" w:hAnsi="Times New Roman" w:cs="Times New Roman"/>
          <w:color w:val="5C5C5C"/>
          <w:kern w:val="0"/>
          <w:szCs w:val="21"/>
          <w:rPrChange w:id="3705" w:author="Xiaolong Liu" w:date="2022-07-21T00:25:00Z">
            <w:rPr>
              <w:rFonts w:ascii="Consolas" w:eastAsia="宋体" w:hAnsi="Consolas" w:cs="宋体"/>
              <w:color w:val="5C5C5C"/>
              <w:kern w:val="0"/>
              <w:szCs w:val="21"/>
            </w:rPr>
          </w:rPrChange>
        </w:rPr>
        <w:t> = zeros(</w:t>
      </w:r>
      <w:proofErr w:type="spellStart"/>
      <w:r w:rsidRPr="002B4446">
        <w:rPr>
          <w:rFonts w:ascii="Times New Roman" w:eastAsia="宋体" w:hAnsi="Times New Roman" w:cs="Times New Roman"/>
          <w:color w:val="5C5C5C"/>
          <w:kern w:val="0"/>
          <w:szCs w:val="21"/>
          <w:rPrChange w:id="3706" w:author="Xiaolong Liu" w:date="2022-07-21T00:25:00Z">
            <w:rPr>
              <w:rFonts w:ascii="Consolas" w:eastAsia="宋体" w:hAnsi="Consolas" w:cs="宋体"/>
              <w:color w:val="5C5C5C"/>
              <w:kern w:val="0"/>
              <w:szCs w:val="21"/>
            </w:rPr>
          </w:rPrChange>
        </w:rPr>
        <w:t>n_</w:t>
      </w:r>
      <w:proofErr w:type="gramStart"/>
      <w:r w:rsidRPr="002B4446">
        <w:rPr>
          <w:rFonts w:ascii="Times New Roman" w:eastAsia="宋体" w:hAnsi="Times New Roman" w:cs="Times New Roman"/>
          <w:color w:val="5C5C5C"/>
          <w:kern w:val="0"/>
          <w:szCs w:val="21"/>
          <w:rPrChange w:id="3707" w:author="Xiaolong Liu" w:date="2022-07-21T00:25:00Z">
            <w:rPr>
              <w:rFonts w:ascii="Consolas" w:eastAsia="宋体" w:hAnsi="Consolas" w:cs="宋体"/>
              <w:color w:val="5C5C5C"/>
              <w:kern w:val="0"/>
              <w:szCs w:val="21"/>
            </w:rPr>
          </w:rPrChange>
        </w:rPr>
        <w:t>q,n</w:t>
      </w:r>
      <w:proofErr w:type="gramEnd"/>
      <w:r w:rsidRPr="002B4446">
        <w:rPr>
          <w:rFonts w:ascii="Times New Roman" w:eastAsia="宋体" w:hAnsi="Times New Roman" w:cs="Times New Roman"/>
          <w:color w:val="5C5C5C"/>
          <w:kern w:val="0"/>
          <w:szCs w:val="21"/>
          <w:rPrChange w:id="3708" w:author="Xiaolong Liu" w:date="2022-07-21T00:25:00Z">
            <w:rPr>
              <w:rFonts w:ascii="Consolas" w:eastAsia="宋体" w:hAnsi="Consolas" w:cs="宋体"/>
              <w:color w:val="5C5C5C"/>
              <w:kern w:val="0"/>
              <w:szCs w:val="21"/>
            </w:rPr>
          </w:rPrChange>
        </w:rPr>
        <w:t>_q,n_E</w:t>
      </w:r>
      <w:proofErr w:type="spellEnd"/>
      <w:r w:rsidRPr="002B4446">
        <w:rPr>
          <w:rFonts w:ascii="Times New Roman" w:eastAsia="宋体" w:hAnsi="Times New Roman" w:cs="Times New Roman"/>
          <w:color w:val="5C5C5C"/>
          <w:kern w:val="0"/>
          <w:szCs w:val="21"/>
          <w:rPrChange w:id="370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i/>
          <w:iCs/>
          <w:color w:val="A0A1A7"/>
          <w:kern w:val="0"/>
          <w:szCs w:val="21"/>
          <w:rPrChange w:id="3710" w:author="Xiaolong Liu" w:date="2022-07-21T00:25:00Z">
            <w:rPr>
              <w:rFonts w:ascii="Consolas" w:eastAsia="宋体" w:hAnsi="Consolas" w:cs="宋体"/>
              <w:i/>
              <w:iCs/>
              <w:color w:val="A0A1A7"/>
              <w:kern w:val="0"/>
              <w:szCs w:val="21"/>
            </w:rPr>
          </w:rPrChange>
        </w:rPr>
        <w:t>;</w:t>
      </w:r>
    </w:p>
    <w:p w14:paraId="2646ED6E" w14:textId="433FBA10" w:rsidR="00480B03" w:rsidRPr="002B4446" w:rsidRDefault="00B50F39" w:rsidP="00E94603">
      <w:pPr>
        <w:jc w:val="left"/>
        <w:rPr>
          <w:rFonts w:ascii="Times New Roman" w:hAnsi="Times New Roman" w:cs="Times New Roman"/>
          <w:sz w:val="24"/>
          <w:szCs w:val="28"/>
        </w:rPr>
      </w:pPr>
      <w:r w:rsidRPr="002B4446">
        <w:rPr>
          <w:rFonts w:ascii="Times New Roman" w:hAnsi="Times New Roman" w:cs="Times New Roman"/>
          <w:color w:val="000000" w:themeColor="text1"/>
          <w:sz w:val="24"/>
          <w:szCs w:val="28"/>
        </w:rPr>
        <w:t xml:space="preserve">Calculate </w:t>
      </w:r>
      <m:oMath>
        <m:sSub>
          <m:sSubPr>
            <m:ctrlPr>
              <w:rPr>
                <w:rFonts w:ascii="Cambria Math" w:hAnsi="Cambria Math" w:cs="Times New Roman"/>
                <w:i/>
                <w:sz w:val="24"/>
                <w:szCs w:val="28"/>
              </w:rPr>
            </m:ctrlPr>
          </m:sSubPr>
          <m:e>
            <m:r>
              <w:rPr>
                <w:rFonts w:ascii="Cambria Math" w:hAnsi="Cambria Math" w:cs="Times New Roman"/>
                <w:sz w:val="24"/>
                <w:szCs w:val="28"/>
              </w:rPr>
              <m:t>H</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e>
        </m:d>
      </m:oMath>
      <w:r w:rsidRPr="002B4446">
        <w:rPr>
          <w:rFonts w:ascii="Times New Roman" w:hAnsi="Times New Roman" w:cs="Times New Roman"/>
          <w:sz w:val="24"/>
          <w:szCs w:val="28"/>
        </w:rPr>
        <w:t xml:space="preserve"> </w:t>
      </w:r>
      <w:r w:rsidRPr="002B4446">
        <w:rPr>
          <w:rFonts w:ascii="Times New Roman" w:hAnsi="Times New Roman" w:cs="Times New Roman"/>
          <w:color w:val="000000" w:themeColor="text1"/>
          <w:sz w:val="24"/>
          <w:szCs w:val="28"/>
        </w:rPr>
        <w:t xml:space="preserve">and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Pr="002B4446">
        <w:rPr>
          <w:rFonts w:ascii="Times New Roman" w:hAnsi="Times New Roman" w:cs="Times New Roman"/>
          <w:color w:val="000000" w:themeColor="text1"/>
          <w:sz w:val="24"/>
          <w:szCs w:val="28"/>
        </w:rPr>
        <w:t xml:space="preserve"> using </w:t>
      </w:r>
      <w:r w:rsidR="00514255" w:rsidRPr="00514255">
        <w:rPr>
          <w:rFonts w:ascii="Times New Roman" w:hAnsi="Times New Roman" w:cs="Times New Roman"/>
          <w:color w:val="FF0000"/>
          <w:sz w:val="24"/>
          <w:szCs w:val="28"/>
        </w:rPr>
        <w:t>Eq. 23 and Eq. 15</w:t>
      </w:r>
      <w:r w:rsidRPr="00514255">
        <w:rPr>
          <w:rFonts w:ascii="Times New Roman" w:hAnsi="Times New Roman" w:cs="Times New Roman"/>
          <w:color w:val="FF0000"/>
          <w:sz w:val="24"/>
          <w:szCs w:val="28"/>
        </w:rPr>
        <w:t xml:space="preserve"> </w:t>
      </w:r>
      <w:r w:rsidRPr="002B4446">
        <w:rPr>
          <w:rFonts w:ascii="Times New Roman" w:hAnsi="Times New Roman" w:cs="Times New Roman"/>
          <w:color w:val="000000" w:themeColor="text1"/>
          <w:sz w:val="24"/>
          <w:szCs w:val="28"/>
        </w:rPr>
        <w:t xml:space="preserve">and write each element of </w:t>
      </w:r>
      <m:oMath>
        <m:sSub>
          <m:sSubPr>
            <m:ctrlPr>
              <w:rPr>
                <w:rFonts w:ascii="Cambria Math" w:hAnsi="Cambria Math" w:cs="Times New Roman"/>
                <w:i/>
                <w:sz w:val="24"/>
                <w:szCs w:val="28"/>
              </w:rPr>
            </m:ctrlPr>
          </m:sSubPr>
          <m:e>
            <m:r>
              <w:rPr>
                <w:rFonts w:ascii="Cambria Math" w:hAnsi="Cambria Math" w:cs="Times New Roman"/>
                <w:sz w:val="24"/>
                <w:szCs w:val="28"/>
              </w:rPr>
              <m:t>G</m:t>
            </m:r>
          </m:e>
          <m:sub>
            <m:r>
              <w:rPr>
                <w:rFonts w:ascii="Cambria Math" w:hAnsi="Cambria Math" w:cs="Times New Roman"/>
                <w:sz w:val="24"/>
                <w:szCs w:val="28"/>
              </w:rPr>
              <m:t>0</m:t>
            </m:r>
          </m:sub>
        </m:sSub>
        <m:d>
          <m:dPr>
            <m:ctrlPr>
              <w:rPr>
                <w:rFonts w:ascii="Cambria Math" w:hAnsi="Cambria Math" w:cs="Times New Roman"/>
                <w:i/>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oMath>
      <w:r w:rsidRPr="002B4446">
        <w:rPr>
          <w:rFonts w:ascii="Times New Roman" w:hAnsi="Times New Roman" w:cs="Times New Roman"/>
          <w:color w:val="000000" w:themeColor="text1"/>
          <w:sz w:val="24"/>
          <w:szCs w:val="28"/>
        </w:rPr>
        <w:t xml:space="preserve"> separately</w:t>
      </w:r>
    </w:p>
    <w:p w14:paraId="73584003"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71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712"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3713" w:author="Xiaolong Liu" w:date="2022-07-21T00:25:00Z">
            <w:rPr>
              <w:rFonts w:ascii="Consolas" w:eastAsia="宋体" w:hAnsi="Consolas" w:cs="宋体"/>
              <w:color w:val="5C5C5C"/>
              <w:kern w:val="0"/>
              <w:szCs w:val="21"/>
            </w:rPr>
          </w:rPrChange>
        </w:rPr>
        <w:t> k=</w:t>
      </w:r>
      <w:proofErr w:type="gramStart"/>
      <w:r w:rsidRPr="002B4446">
        <w:rPr>
          <w:rFonts w:ascii="Times New Roman" w:eastAsia="宋体" w:hAnsi="Times New Roman" w:cs="Times New Roman"/>
          <w:color w:val="986801"/>
          <w:kern w:val="0"/>
          <w:szCs w:val="21"/>
          <w:rPrChange w:id="3714"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3715" w:author="Xiaolong Liu" w:date="2022-07-21T00:25:00Z">
            <w:rPr>
              <w:rFonts w:ascii="Consolas" w:eastAsia="宋体" w:hAnsi="Consolas" w:cs="宋体"/>
              <w:color w:val="4078F2"/>
              <w:kern w:val="0"/>
              <w:szCs w:val="21"/>
            </w:rPr>
          </w:rPrChange>
        </w:rPr>
        <w:t>:n</w:t>
      </w:r>
      <w:proofErr w:type="gramEnd"/>
      <w:r w:rsidRPr="002B4446">
        <w:rPr>
          <w:rFonts w:ascii="Times New Roman" w:eastAsia="宋体" w:hAnsi="Times New Roman" w:cs="Times New Roman"/>
          <w:color w:val="4078F2"/>
          <w:kern w:val="0"/>
          <w:szCs w:val="21"/>
          <w:rPrChange w:id="3716" w:author="Xiaolong Liu" w:date="2022-07-21T00:25:00Z">
            <w:rPr>
              <w:rFonts w:ascii="Consolas" w:eastAsia="宋体" w:hAnsi="Consolas" w:cs="宋体"/>
              <w:color w:val="4078F2"/>
              <w:kern w:val="0"/>
              <w:szCs w:val="21"/>
            </w:rPr>
          </w:rPrChange>
        </w:rPr>
        <w:t>_E</w:t>
      </w:r>
    </w:p>
    <w:p w14:paraId="1B9CA61B"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71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718"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3719" w:author="Xiaolong Liu" w:date="2022-07-21T00:25:00Z">
            <w:rPr>
              <w:rFonts w:ascii="Consolas" w:eastAsia="宋体" w:hAnsi="Consolas" w:cs="宋体"/>
              <w:color w:val="5C5C5C"/>
              <w:kern w:val="0"/>
              <w:szCs w:val="21"/>
            </w:rPr>
          </w:rPrChange>
        </w:rPr>
        <w:t> </w:t>
      </w:r>
      <w:proofErr w:type="spellStart"/>
      <w:r w:rsidRPr="002B4446">
        <w:rPr>
          <w:rFonts w:ascii="Times New Roman" w:eastAsia="宋体" w:hAnsi="Times New Roman" w:cs="Times New Roman"/>
          <w:color w:val="5C5C5C"/>
          <w:kern w:val="0"/>
          <w:szCs w:val="21"/>
          <w:rPrChange w:id="3720" w:author="Xiaolong Liu" w:date="2022-07-21T00:25:00Z">
            <w:rPr>
              <w:rFonts w:ascii="Consolas" w:eastAsia="宋体" w:hAnsi="Consolas" w:cs="宋体"/>
              <w:color w:val="5C5C5C"/>
              <w:kern w:val="0"/>
              <w:szCs w:val="21"/>
            </w:rPr>
          </w:rPrChange>
        </w:rPr>
        <w:t>i</w:t>
      </w:r>
      <w:proofErr w:type="spellEnd"/>
      <w:r w:rsidRPr="002B4446">
        <w:rPr>
          <w:rFonts w:ascii="Times New Roman" w:eastAsia="宋体" w:hAnsi="Times New Roman" w:cs="Times New Roman"/>
          <w:color w:val="5C5C5C"/>
          <w:kern w:val="0"/>
          <w:szCs w:val="21"/>
          <w:rPrChange w:id="3721" w:author="Xiaolong Liu" w:date="2022-07-21T00:25:00Z">
            <w:rPr>
              <w:rFonts w:ascii="Consolas" w:eastAsia="宋体" w:hAnsi="Consolas" w:cs="宋体"/>
              <w:color w:val="5C5C5C"/>
              <w:kern w:val="0"/>
              <w:szCs w:val="21"/>
            </w:rPr>
          </w:rPrChange>
        </w:rPr>
        <w:t>=</w:t>
      </w:r>
      <w:proofErr w:type="gramStart"/>
      <w:r w:rsidRPr="002B4446">
        <w:rPr>
          <w:rFonts w:ascii="Times New Roman" w:eastAsia="宋体" w:hAnsi="Times New Roman" w:cs="Times New Roman"/>
          <w:color w:val="986801"/>
          <w:kern w:val="0"/>
          <w:szCs w:val="21"/>
          <w:rPrChange w:id="372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3723" w:author="Xiaolong Liu" w:date="2022-07-21T00:25:00Z">
            <w:rPr>
              <w:rFonts w:ascii="Consolas" w:eastAsia="宋体" w:hAnsi="Consolas" w:cs="宋体"/>
              <w:color w:val="4078F2"/>
              <w:kern w:val="0"/>
              <w:szCs w:val="21"/>
            </w:rPr>
          </w:rPrChange>
        </w:rPr>
        <w:t>:n</w:t>
      </w:r>
      <w:proofErr w:type="gramEnd"/>
      <w:r w:rsidRPr="002B4446">
        <w:rPr>
          <w:rFonts w:ascii="Times New Roman" w:eastAsia="宋体" w:hAnsi="Times New Roman" w:cs="Times New Roman"/>
          <w:color w:val="4078F2"/>
          <w:kern w:val="0"/>
          <w:szCs w:val="21"/>
          <w:rPrChange w:id="3724" w:author="Xiaolong Liu" w:date="2022-07-21T00:25:00Z">
            <w:rPr>
              <w:rFonts w:ascii="Consolas" w:eastAsia="宋体" w:hAnsi="Consolas" w:cs="宋体"/>
              <w:color w:val="4078F2"/>
              <w:kern w:val="0"/>
              <w:szCs w:val="21"/>
            </w:rPr>
          </w:rPrChange>
        </w:rPr>
        <w:t>_q</w:t>
      </w:r>
    </w:p>
    <w:p w14:paraId="639D2CC1"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72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726"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3727" w:author="Xiaolong Liu" w:date="2022-07-21T00:25:00Z">
            <w:rPr>
              <w:rFonts w:ascii="Consolas" w:eastAsia="宋体" w:hAnsi="Consolas" w:cs="宋体"/>
              <w:color w:val="5C5C5C"/>
              <w:kern w:val="0"/>
              <w:szCs w:val="21"/>
            </w:rPr>
          </w:rPrChange>
        </w:rPr>
        <w:t> j=</w:t>
      </w:r>
      <w:proofErr w:type="gramStart"/>
      <w:r w:rsidRPr="002B4446">
        <w:rPr>
          <w:rFonts w:ascii="Times New Roman" w:eastAsia="宋体" w:hAnsi="Times New Roman" w:cs="Times New Roman"/>
          <w:color w:val="986801"/>
          <w:kern w:val="0"/>
          <w:szCs w:val="21"/>
          <w:rPrChange w:id="3728"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3729" w:author="Xiaolong Liu" w:date="2022-07-21T00:25:00Z">
            <w:rPr>
              <w:rFonts w:ascii="Consolas" w:eastAsia="宋体" w:hAnsi="Consolas" w:cs="宋体"/>
              <w:color w:val="4078F2"/>
              <w:kern w:val="0"/>
              <w:szCs w:val="21"/>
            </w:rPr>
          </w:rPrChange>
        </w:rPr>
        <w:t>:n</w:t>
      </w:r>
      <w:proofErr w:type="gramEnd"/>
      <w:r w:rsidRPr="002B4446">
        <w:rPr>
          <w:rFonts w:ascii="Times New Roman" w:eastAsia="宋体" w:hAnsi="Times New Roman" w:cs="Times New Roman"/>
          <w:color w:val="4078F2"/>
          <w:kern w:val="0"/>
          <w:szCs w:val="21"/>
          <w:rPrChange w:id="3730" w:author="Xiaolong Liu" w:date="2022-07-21T00:25:00Z">
            <w:rPr>
              <w:rFonts w:ascii="Consolas" w:eastAsia="宋体" w:hAnsi="Consolas" w:cs="宋体"/>
              <w:color w:val="4078F2"/>
              <w:kern w:val="0"/>
              <w:szCs w:val="21"/>
            </w:rPr>
          </w:rPrChange>
        </w:rPr>
        <w:t>_q</w:t>
      </w:r>
    </w:p>
    <w:p w14:paraId="1FCAC4E0"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73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32" w:author="Xiaolong Liu" w:date="2022-07-21T00:25:00Z">
            <w:rPr>
              <w:rFonts w:ascii="Consolas" w:eastAsia="宋体" w:hAnsi="Consolas" w:cs="宋体"/>
              <w:color w:val="5C5C5C"/>
              <w:kern w:val="0"/>
              <w:szCs w:val="21"/>
            </w:rPr>
          </w:rPrChange>
        </w:rPr>
        <w:t>    H = [epsilon_1(</w:t>
      </w:r>
      <w:proofErr w:type="spellStart"/>
      <w:proofErr w:type="gramStart"/>
      <w:r w:rsidRPr="002B4446">
        <w:rPr>
          <w:rFonts w:ascii="Times New Roman" w:eastAsia="宋体" w:hAnsi="Times New Roman" w:cs="Times New Roman"/>
          <w:color w:val="5C5C5C"/>
          <w:kern w:val="0"/>
          <w:szCs w:val="21"/>
          <w:rPrChange w:id="3733" w:author="Xiaolong Liu" w:date="2022-07-21T00:25:00Z">
            <w:rPr>
              <w:rFonts w:ascii="Consolas" w:eastAsia="宋体" w:hAnsi="Consolas" w:cs="宋体"/>
              <w:color w:val="5C5C5C"/>
              <w:kern w:val="0"/>
              <w:szCs w:val="21"/>
            </w:rPr>
          </w:rPrChange>
        </w:rPr>
        <w:t>i,j</w:t>
      </w:r>
      <w:proofErr w:type="spellEnd"/>
      <w:proofErr w:type="gramEnd"/>
      <w:r w:rsidRPr="002B4446">
        <w:rPr>
          <w:rFonts w:ascii="Times New Roman" w:eastAsia="宋体" w:hAnsi="Times New Roman" w:cs="Times New Roman"/>
          <w:color w:val="5C5C5C"/>
          <w:kern w:val="0"/>
          <w:szCs w:val="21"/>
          <w:rPrChange w:id="3734" w:author="Xiaolong Liu" w:date="2022-07-21T00:25:00Z">
            <w:rPr>
              <w:rFonts w:ascii="Consolas" w:eastAsia="宋体" w:hAnsi="Consolas" w:cs="宋体"/>
              <w:color w:val="5C5C5C"/>
              <w:kern w:val="0"/>
              <w:szCs w:val="21"/>
            </w:rPr>
          </w:rPrChange>
        </w:rPr>
        <w:t>),D1(</w:t>
      </w:r>
      <w:proofErr w:type="spellStart"/>
      <w:r w:rsidRPr="002B4446">
        <w:rPr>
          <w:rFonts w:ascii="Times New Roman" w:eastAsia="宋体" w:hAnsi="Times New Roman" w:cs="Times New Roman"/>
          <w:color w:val="5C5C5C"/>
          <w:kern w:val="0"/>
          <w:szCs w:val="21"/>
          <w:rPrChange w:id="3735"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373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73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3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739"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40" w:author="Xiaolong Liu" w:date="2022-07-21T00:25:00Z">
            <w:rPr>
              <w:rFonts w:ascii="Consolas" w:eastAsia="宋体" w:hAnsi="Consolas" w:cs="宋体"/>
              <w:color w:val="5C5C5C"/>
              <w:kern w:val="0"/>
              <w:szCs w:val="21"/>
            </w:rPr>
          </w:rPrChange>
        </w:rPr>
        <w:t>;...</w:t>
      </w:r>
    </w:p>
    <w:p w14:paraId="40EF9A45" w14:textId="078F6BC3"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74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42" w:author="Xiaolong Liu" w:date="2022-07-21T00:25:00Z">
            <w:rPr>
              <w:rFonts w:ascii="Consolas" w:eastAsia="宋体" w:hAnsi="Consolas" w:cs="宋体"/>
              <w:color w:val="5C5C5C"/>
              <w:kern w:val="0"/>
              <w:szCs w:val="21"/>
            </w:rPr>
          </w:rPrChange>
        </w:rPr>
        <w:t>        </w:t>
      </w:r>
      <w:proofErr w:type="spellStart"/>
      <w:r w:rsidR="00320EFE">
        <w:rPr>
          <w:rFonts w:ascii="Times New Roman" w:eastAsia="宋体" w:hAnsi="Times New Roman" w:cs="Times New Roman"/>
          <w:color w:val="5C5C5C"/>
          <w:kern w:val="0"/>
          <w:szCs w:val="21"/>
        </w:rPr>
        <w:t>c</w:t>
      </w:r>
      <w:r w:rsidR="00597DA5" w:rsidRPr="00597DA5">
        <w:rPr>
          <w:rFonts w:ascii="Times New Roman" w:eastAsia="宋体" w:hAnsi="Times New Roman" w:cs="Times New Roman"/>
          <w:color w:val="5C5C5C"/>
          <w:kern w:val="0"/>
          <w:szCs w:val="21"/>
        </w:rPr>
        <w:t>onj</w:t>
      </w:r>
      <w:proofErr w:type="spellEnd"/>
      <w:r w:rsidR="00597DA5">
        <w:rPr>
          <w:rFonts w:ascii="Times New Roman" w:eastAsia="宋体" w:hAnsi="Times New Roman" w:cs="Times New Roman"/>
          <w:color w:val="5C5C5C"/>
          <w:kern w:val="0"/>
          <w:szCs w:val="21"/>
        </w:rPr>
        <w:t>(</w:t>
      </w:r>
      <w:r w:rsidRPr="002B4446">
        <w:rPr>
          <w:rFonts w:ascii="Times New Roman" w:eastAsia="宋体" w:hAnsi="Times New Roman" w:cs="Times New Roman"/>
          <w:color w:val="5C5C5C"/>
          <w:kern w:val="0"/>
          <w:szCs w:val="21"/>
          <w:rPrChange w:id="3743" w:author="Xiaolong Liu" w:date="2022-07-21T00:25:00Z">
            <w:rPr>
              <w:rFonts w:ascii="Consolas" w:eastAsia="宋体" w:hAnsi="Consolas" w:cs="宋体"/>
              <w:color w:val="5C5C5C"/>
              <w:kern w:val="0"/>
              <w:szCs w:val="21"/>
            </w:rPr>
          </w:rPrChange>
        </w:rPr>
        <w:t>D1(</w:t>
      </w:r>
      <w:proofErr w:type="spellStart"/>
      <w:proofErr w:type="gramStart"/>
      <w:r w:rsidRPr="002B4446">
        <w:rPr>
          <w:rFonts w:ascii="Times New Roman" w:eastAsia="宋体" w:hAnsi="Times New Roman" w:cs="Times New Roman"/>
          <w:color w:val="5C5C5C"/>
          <w:kern w:val="0"/>
          <w:szCs w:val="21"/>
          <w:rPrChange w:id="3744" w:author="Xiaolong Liu" w:date="2022-07-21T00:25:00Z">
            <w:rPr>
              <w:rFonts w:ascii="Consolas" w:eastAsia="宋体" w:hAnsi="Consolas" w:cs="宋体"/>
              <w:color w:val="5C5C5C"/>
              <w:kern w:val="0"/>
              <w:szCs w:val="21"/>
            </w:rPr>
          </w:rPrChange>
        </w:rPr>
        <w:t>i,j</w:t>
      </w:r>
      <w:proofErr w:type="spellEnd"/>
      <w:proofErr w:type="gramEnd"/>
      <w:r w:rsidRPr="002B4446">
        <w:rPr>
          <w:rFonts w:ascii="Times New Roman" w:eastAsia="宋体" w:hAnsi="Times New Roman" w:cs="Times New Roman"/>
          <w:color w:val="5C5C5C"/>
          <w:kern w:val="0"/>
          <w:szCs w:val="21"/>
          <w:rPrChange w:id="3745" w:author="Xiaolong Liu" w:date="2022-07-21T00:25:00Z">
            <w:rPr>
              <w:rFonts w:ascii="Consolas" w:eastAsia="宋体" w:hAnsi="Consolas" w:cs="宋体"/>
              <w:color w:val="5C5C5C"/>
              <w:kern w:val="0"/>
              <w:szCs w:val="21"/>
            </w:rPr>
          </w:rPrChange>
        </w:rPr>
        <w:t>)</w:t>
      </w:r>
      <w:r w:rsidR="00597DA5">
        <w:rPr>
          <w:rFonts w:ascii="Times New Roman" w:eastAsia="宋体" w:hAnsi="Times New Roman" w:cs="Times New Roman"/>
          <w:color w:val="5C5C5C"/>
          <w:kern w:val="0"/>
          <w:szCs w:val="21"/>
        </w:rPr>
        <w:t>)</w:t>
      </w:r>
      <w:r w:rsidRPr="002B4446">
        <w:rPr>
          <w:rFonts w:ascii="Times New Roman" w:eastAsia="宋体" w:hAnsi="Times New Roman" w:cs="Times New Roman"/>
          <w:color w:val="5C5C5C"/>
          <w:kern w:val="0"/>
          <w:szCs w:val="21"/>
          <w:rPrChange w:id="3746" w:author="Xiaolong Liu" w:date="2022-07-21T00:25:00Z">
            <w:rPr>
              <w:rFonts w:ascii="Consolas" w:eastAsia="宋体" w:hAnsi="Consolas" w:cs="宋体"/>
              <w:color w:val="5C5C5C"/>
              <w:kern w:val="0"/>
              <w:szCs w:val="21"/>
            </w:rPr>
          </w:rPrChange>
        </w:rPr>
        <w:t>,-epsilon_1(</w:t>
      </w:r>
      <w:proofErr w:type="spellStart"/>
      <w:r w:rsidRPr="002B4446">
        <w:rPr>
          <w:rFonts w:ascii="Times New Roman" w:eastAsia="宋体" w:hAnsi="Times New Roman" w:cs="Times New Roman"/>
          <w:color w:val="5C5C5C"/>
          <w:kern w:val="0"/>
          <w:szCs w:val="21"/>
          <w:rPrChange w:id="3747"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374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749"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5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751"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52" w:author="Xiaolong Liu" w:date="2022-07-21T00:25:00Z">
            <w:rPr>
              <w:rFonts w:ascii="Consolas" w:eastAsia="宋体" w:hAnsi="Consolas" w:cs="宋体"/>
              <w:color w:val="5C5C5C"/>
              <w:kern w:val="0"/>
              <w:szCs w:val="21"/>
            </w:rPr>
          </w:rPrChange>
        </w:rPr>
        <w:t>;...</w:t>
      </w:r>
    </w:p>
    <w:p w14:paraId="42FE1B30"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75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54"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755"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56" w:author="Xiaolong Liu" w:date="2022-07-21T00:25:00Z">
            <w:rPr>
              <w:rFonts w:ascii="Consolas" w:eastAsia="宋体" w:hAnsi="Consolas" w:cs="宋体"/>
              <w:color w:val="5C5C5C"/>
              <w:kern w:val="0"/>
              <w:szCs w:val="21"/>
            </w:rPr>
          </w:rPrChange>
        </w:rPr>
        <w:t>,</w:t>
      </w:r>
      <w:proofErr w:type="gramStart"/>
      <w:r w:rsidRPr="002B4446">
        <w:rPr>
          <w:rFonts w:ascii="Times New Roman" w:eastAsia="宋体" w:hAnsi="Times New Roman" w:cs="Times New Roman"/>
          <w:color w:val="986801"/>
          <w:kern w:val="0"/>
          <w:szCs w:val="21"/>
          <w:rPrChange w:id="375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58" w:author="Xiaolong Liu" w:date="2022-07-21T00:25:00Z">
            <w:rPr>
              <w:rFonts w:ascii="Consolas" w:eastAsia="宋体" w:hAnsi="Consolas" w:cs="宋体"/>
              <w:color w:val="5C5C5C"/>
              <w:kern w:val="0"/>
              <w:szCs w:val="21"/>
            </w:rPr>
          </w:rPrChange>
        </w:rPr>
        <w:t>,epsilon</w:t>
      </w:r>
      <w:proofErr w:type="gramEnd"/>
      <w:r w:rsidRPr="002B4446">
        <w:rPr>
          <w:rFonts w:ascii="Times New Roman" w:eastAsia="宋体" w:hAnsi="Times New Roman" w:cs="Times New Roman"/>
          <w:color w:val="5C5C5C"/>
          <w:kern w:val="0"/>
          <w:szCs w:val="21"/>
          <w:rPrChange w:id="3759" w:author="Xiaolong Liu" w:date="2022-07-21T00:25:00Z">
            <w:rPr>
              <w:rFonts w:ascii="Consolas" w:eastAsia="宋体" w:hAnsi="Consolas" w:cs="宋体"/>
              <w:color w:val="5C5C5C"/>
              <w:kern w:val="0"/>
              <w:szCs w:val="21"/>
            </w:rPr>
          </w:rPrChange>
        </w:rPr>
        <w:t>_2(</w:t>
      </w:r>
      <w:proofErr w:type="spellStart"/>
      <w:r w:rsidRPr="002B4446">
        <w:rPr>
          <w:rFonts w:ascii="Times New Roman" w:eastAsia="宋体" w:hAnsi="Times New Roman" w:cs="Times New Roman"/>
          <w:color w:val="5C5C5C"/>
          <w:kern w:val="0"/>
          <w:szCs w:val="21"/>
          <w:rPrChange w:id="3760"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3761" w:author="Xiaolong Liu" w:date="2022-07-21T00:25:00Z">
            <w:rPr>
              <w:rFonts w:ascii="Consolas" w:eastAsia="宋体" w:hAnsi="Consolas" w:cs="宋体"/>
              <w:color w:val="5C5C5C"/>
              <w:kern w:val="0"/>
              <w:szCs w:val="21"/>
            </w:rPr>
          </w:rPrChange>
        </w:rPr>
        <w:t>),D2(</w:t>
      </w:r>
      <w:proofErr w:type="spellStart"/>
      <w:r w:rsidRPr="002B4446">
        <w:rPr>
          <w:rFonts w:ascii="Times New Roman" w:eastAsia="宋体" w:hAnsi="Times New Roman" w:cs="Times New Roman"/>
          <w:color w:val="5C5C5C"/>
          <w:kern w:val="0"/>
          <w:szCs w:val="21"/>
          <w:rPrChange w:id="3762"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3763" w:author="Xiaolong Liu" w:date="2022-07-21T00:25:00Z">
            <w:rPr>
              <w:rFonts w:ascii="Consolas" w:eastAsia="宋体" w:hAnsi="Consolas" w:cs="宋体"/>
              <w:color w:val="5C5C5C"/>
              <w:kern w:val="0"/>
              <w:szCs w:val="21"/>
            </w:rPr>
          </w:rPrChange>
        </w:rPr>
        <w:t>);...</w:t>
      </w:r>
    </w:p>
    <w:p w14:paraId="2965DD46" w14:textId="221FFDC2"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76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6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3766"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67" w:author="Xiaolong Liu" w:date="2022-07-21T00:25:00Z">
            <w:rPr>
              <w:rFonts w:ascii="Consolas" w:eastAsia="宋体" w:hAnsi="Consolas" w:cs="宋体"/>
              <w:color w:val="5C5C5C"/>
              <w:kern w:val="0"/>
              <w:szCs w:val="21"/>
            </w:rPr>
          </w:rPrChange>
        </w:rPr>
        <w:t>,</w:t>
      </w:r>
      <w:proofErr w:type="gramStart"/>
      <w:r w:rsidRPr="002B4446">
        <w:rPr>
          <w:rFonts w:ascii="Times New Roman" w:eastAsia="宋体" w:hAnsi="Times New Roman" w:cs="Times New Roman"/>
          <w:color w:val="986801"/>
          <w:kern w:val="0"/>
          <w:szCs w:val="21"/>
          <w:rPrChange w:id="3768"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69" w:author="Xiaolong Liu" w:date="2022-07-21T00:25:00Z">
            <w:rPr>
              <w:rFonts w:ascii="Consolas" w:eastAsia="宋体" w:hAnsi="Consolas" w:cs="宋体"/>
              <w:color w:val="5C5C5C"/>
              <w:kern w:val="0"/>
              <w:szCs w:val="21"/>
            </w:rPr>
          </w:rPrChange>
        </w:rPr>
        <w:t>,</w:t>
      </w:r>
      <w:r w:rsidR="00597DA5">
        <w:rPr>
          <w:rFonts w:ascii="Times New Roman" w:eastAsia="宋体" w:hAnsi="Times New Roman" w:cs="Times New Roman"/>
          <w:color w:val="5C5C5C"/>
          <w:kern w:val="0"/>
          <w:szCs w:val="21"/>
        </w:rPr>
        <w:t>conj</w:t>
      </w:r>
      <w:proofErr w:type="gramEnd"/>
      <w:r w:rsidR="00597DA5">
        <w:rPr>
          <w:rFonts w:ascii="Times New Roman" w:eastAsia="宋体" w:hAnsi="Times New Roman" w:cs="Times New Roman"/>
          <w:color w:val="5C5C5C"/>
          <w:kern w:val="0"/>
          <w:szCs w:val="21"/>
        </w:rPr>
        <w:t>(</w:t>
      </w:r>
      <w:r w:rsidRPr="002B4446">
        <w:rPr>
          <w:rFonts w:ascii="Times New Roman" w:eastAsia="宋体" w:hAnsi="Times New Roman" w:cs="Times New Roman"/>
          <w:color w:val="5C5C5C"/>
          <w:kern w:val="0"/>
          <w:szCs w:val="21"/>
          <w:rPrChange w:id="3770" w:author="Xiaolong Liu" w:date="2022-07-21T00:25:00Z">
            <w:rPr>
              <w:rFonts w:ascii="Consolas" w:eastAsia="宋体" w:hAnsi="Consolas" w:cs="宋体"/>
              <w:color w:val="5C5C5C"/>
              <w:kern w:val="0"/>
              <w:szCs w:val="21"/>
            </w:rPr>
          </w:rPrChange>
        </w:rPr>
        <w:t>D2(</w:t>
      </w:r>
      <w:proofErr w:type="spellStart"/>
      <w:r w:rsidRPr="002B4446">
        <w:rPr>
          <w:rFonts w:ascii="Times New Roman" w:eastAsia="宋体" w:hAnsi="Times New Roman" w:cs="Times New Roman"/>
          <w:color w:val="5C5C5C"/>
          <w:kern w:val="0"/>
          <w:szCs w:val="21"/>
          <w:rPrChange w:id="3771"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3772" w:author="Xiaolong Liu" w:date="2022-07-21T00:25:00Z">
            <w:rPr>
              <w:rFonts w:ascii="Consolas" w:eastAsia="宋体" w:hAnsi="Consolas" w:cs="宋体"/>
              <w:color w:val="5C5C5C"/>
              <w:kern w:val="0"/>
              <w:szCs w:val="21"/>
            </w:rPr>
          </w:rPrChange>
        </w:rPr>
        <w:t>)</w:t>
      </w:r>
      <w:r w:rsidR="00597DA5">
        <w:rPr>
          <w:rFonts w:ascii="Times New Roman" w:eastAsia="宋体" w:hAnsi="Times New Roman" w:cs="Times New Roman"/>
          <w:color w:val="5C5C5C"/>
          <w:kern w:val="0"/>
          <w:szCs w:val="21"/>
        </w:rPr>
        <w:t>)</w:t>
      </w:r>
      <w:r w:rsidRPr="002B4446">
        <w:rPr>
          <w:rFonts w:ascii="Times New Roman" w:eastAsia="宋体" w:hAnsi="Times New Roman" w:cs="Times New Roman"/>
          <w:color w:val="5C5C5C"/>
          <w:kern w:val="0"/>
          <w:szCs w:val="21"/>
          <w:rPrChange w:id="3773" w:author="Xiaolong Liu" w:date="2022-07-21T00:25:00Z">
            <w:rPr>
              <w:rFonts w:ascii="Consolas" w:eastAsia="宋体" w:hAnsi="Consolas" w:cs="宋体"/>
              <w:color w:val="5C5C5C"/>
              <w:kern w:val="0"/>
              <w:szCs w:val="21"/>
            </w:rPr>
          </w:rPrChange>
        </w:rPr>
        <w:t>,-epsilon_2(</w:t>
      </w:r>
      <w:proofErr w:type="spellStart"/>
      <w:r w:rsidRPr="002B4446">
        <w:rPr>
          <w:rFonts w:ascii="Times New Roman" w:eastAsia="宋体" w:hAnsi="Times New Roman" w:cs="Times New Roman"/>
          <w:color w:val="5C5C5C"/>
          <w:kern w:val="0"/>
          <w:szCs w:val="21"/>
          <w:rPrChange w:id="3774" w:author="Xiaolong Liu" w:date="2022-07-21T00:25:00Z">
            <w:rPr>
              <w:rFonts w:ascii="Consolas" w:eastAsia="宋体" w:hAnsi="Consolas" w:cs="宋体"/>
              <w:color w:val="5C5C5C"/>
              <w:kern w:val="0"/>
              <w:szCs w:val="21"/>
            </w:rPr>
          </w:rPrChange>
        </w:rPr>
        <w:t>i,j</w:t>
      </w:r>
      <w:proofErr w:type="spellEnd"/>
      <w:r w:rsidRPr="002B4446">
        <w:rPr>
          <w:rFonts w:ascii="Times New Roman" w:eastAsia="宋体" w:hAnsi="Times New Roman" w:cs="Times New Roman"/>
          <w:color w:val="5C5C5C"/>
          <w:kern w:val="0"/>
          <w:szCs w:val="21"/>
          <w:rPrChange w:id="3775" w:author="Xiaolong Liu" w:date="2022-07-21T00:25:00Z">
            <w:rPr>
              <w:rFonts w:ascii="Consolas" w:eastAsia="宋体" w:hAnsi="Consolas" w:cs="宋体"/>
              <w:color w:val="5C5C5C"/>
              <w:kern w:val="0"/>
              <w:szCs w:val="21"/>
            </w:rPr>
          </w:rPrChange>
        </w:rPr>
        <w:t>)];</w:t>
      </w:r>
    </w:p>
    <w:p w14:paraId="43E6A24B"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77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77" w:author="Xiaolong Liu" w:date="2022-07-21T00:25:00Z">
            <w:rPr>
              <w:rFonts w:ascii="Consolas" w:eastAsia="宋体" w:hAnsi="Consolas" w:cs="宋体"/>
              <w:color w:val="5C5C5C"/>
              <w:kern w:val="0"/>
              <w:szCs w:val="21"/>
            </w:rPr>
          </w:rPrChange>
        </w:rPr>
        <w:t>    G</w:t>
      </w:r>
      <w:r w:rsidRPr="002B4446">
        <w:rPr>
          <w:rFonts w:ascii="Times New Roman" w:eastAsia="宋体" w:hAnsi="Times New Roman" w:cs="Times New Roman"/>
          <w:color w:val="986801"/>
          <w:kern w:val="0"/>
          <w:szCs w:val="21"/>
          <w:rPrChange w:id="3778"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79" w:author="Xiaolong Liu" w:date="2022-07-21T00:25:00Z">
            <w:rPr>
              <w:rFonts w:ascii="Consolas" w:eastAsia="宋体" w:hAnsi="Consolas" w:cs="宋体"/>
              <w:color w:val="5C5C5C"/>
              <w:kern w:val="0"/>
              <w:szCs w:val="21"/>
            </w:rPr>
          </w:rPrChange>
        </w:rPr>
        <w:t> = I/((</w:t>
      </w:r>
      <w:proofErr w:type="spellStart"/>
      <w:r w:rsidRPr="002B4446">
        <w:rPr>
          <w:rFonts w:ascii="Times New Roman" w:eastAsia="宋体" w:hAnsi="Times New Roman" w:cs="Times New Roman"/>
          <w:color w:val="5C5C5C"/>
          <w:kern w:val="0"/>
          <w:szCs w:val="21"/>
          <w:rPrChange w:id="3780" w:author="Xiaolong Liu" w:date="2022-07-21T00:25:00Z">
            <w:rPr>
              <w:rFonts w:ascii="Consolas" w:eastAsia="宋体" w:hAnsi="Consolas" w:cs="宋体"/>
              <w:color w:val="5C5C5C"/>
              <w:kern w:val="0"/>
              <w:szCs w:val="21"/>
            </w:rPr>
          </w:rPrChange>
        </w:rPr>
        <w:t>Epoints</w:t>
      </w:r>
      <w:proofErr w:type="spellEnd"/>
      <w:r w:rsidRPr="002B4446">
        <w:rPr>
          <w:rFonts w:ascii="Times New Roman" w:eastAsia="宋体" w:hAnsi="Times New Roman" w:cs="Times New Roman"/>
          <w:color w:val="5C5C5C"/>
          <w:kern w:val="0"/>
          <w:szCs w:val="21"/>
          <w:rPrChange w:id="3781" w:author="Xiaolong Liu" w:date="2022-07-21T00:25:00Z">
            <w:rPr>
              <w:rFonts w:ascii="Consolas" w:eastAsia="宋体" w:hAnsi="Consolas" w:cs="宋体"/>
              <w:color w:val="5C5C5C"/>
              <w:kern w:val="0"/>
              <w:szCs w:val="21"/>
            </w:rPr>
          </w:rPrChange>
        </w:rPr>
        <w:t>(k) + </w:t>
      </w:r>
      <w:r w:rsidRPr="002B4446">
        <w:rPr>
          <w:rFonts w:ascii="Times New Roman" w:eastAsia="宋体" w:hAnsi="Times New Roman" w:cs="Times New Roman"/>
          <w:color w:val="986801"/>
          <w:kern w:val="0"/>
          <w:szCs w:val="21"/>
          <w:rPrChange w:id="378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783" w:author="Xiaolong Liu" w:date="2022-07-21T00:25:00Z">
            <w:rPr>
              <w:rFonts w:ascii="Consolas" w:eastAsia="宋体" w:hAnsi="Consolas" w:cs="宋体"/>
              <w:color w:val="5C5C5C"/>
              <w:kern w:val="0"/>
              <w:szCs w:val="21"/>
            </w:rPr>
          </w:rPrChange>
        </w:rPr>
        <w:t>i*</w:t>
      </w:r>
      <w:proofErr w:type="gramStart"/>
      <w:r w:rsidRPr="002B4446">
        <w:rPr>
          <w:rFonts w:ascii="Times New Roman" w:eastAsia="宋体" w:hAnsi="Times New Roman" w:cs="Times New Roman"/>
          <w:color w:val="5C5C5C"/>
          <w:kern w:val="0"/>
          <w:szCs w:val="21"/>
          <w:rPrChange w:id="3784" w:author="Xiaolong Liu" w:date="2022-07-21T00:25:00Z">
            <w:rPr>
              <w:rFonts w:ascii="Consolas" w:eastAsia="宋体" w:hAnsi="Consolas" w:cs="宋体"/>
              <w:color w:val="5C5C5C"/>
              <w:kern w:val="0"/>
              <w:szCs w:val="21"/>
            </w:rPr>
          </w:rPrChange>
        </w:rPr>
        <w:t>d)*</w:t>
      </w:r>
      <w:proofErr w:type="gramEnd"/>
      <w:r w:rsidRPr="002B4446">
        <w:rPr>
          <w:rFonts w:ascii="Times New Roman" w:eastAsia="宋体" w:hAnsi="Times New Roman" w:cs="Times New Roman"/>
          <w:color w:val="5C5C5C"/>
          <w:kern w:val="0"/>
          <w:szCs w:val="21"/>
          <w:rPrChange w:id="3785" w:author="Xiaolong Liu" w:date="2022-07-21T00:25:00Z">
            <w:rPr>
              <w:rFonts w:ascii="Consolas" w:eastAsia="宋体" w:hAnsi="Consolas" w:cs="宋体"/>
              <w:color w:val="5C5C5C"/>
              <w:kern w:val="0"/>
              <w:szCs w:val="21"/>
            </w:rPr>
          </w:rPrChange>
        </w:rPr>
        <w:t>I - H);</w:t>
      </w:r>
    </w:p>
    <w:p w14:paraId="01ECE540"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78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87" w:author="Xiaolong Liu" w:date="2022-07-21T00:25:00Z">
            <w:rPr>
              <w:rFonts w:ascii="Consolas" w:eastAsia="宋体" w:hAnsi="Consolas" w:cs="宋体"/>
              <w:color w:val="5C5C5C"/>
              <w:kern w:val="0"/>
              <w:szCs w:val="21"/>
            </w:rPr>
          </w:rPrChange>
        </w:rPr>
        <w:t>    G11(</w:t>
      </w:r>
      <w:proofErr w:type="spellStart"/>
      <w:proofErr w:type="gramStart"/>
      <w:r w:rsidRPr="002B4446">
        <w:rPr>
          <w:rFonts w:ascii="Times New Roman" w:eastAsia="宋体" w:hAnsi="Times New Roman" w:cs="Times New Roman"/>
          <w:color w:val="5C5C5C"/>
          <w:kern w:val="0"/>
          <w:szCs w:val="21"/>
          <w:rPrChange w:id="3788"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789"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790"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791"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79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793"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79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795"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796" w:author="Xiaolong Liu" w:date="2022-07-21T00:25:00Z">
            <w:rPr>
              <w:rFonts w:ascii="Consolas" w:eastAsia="宋体" w:hAnsi="Consolas" w:cs="宋体"/>
              <w:color w:val="5C5C5C"/>
              <w:kern w:val="0"/>
              <w:szCs w:val="21"/>
            </w:rPr>
          </w:rPrChange>
        </w:rPr>
        <w:t>);</w:t>
      </w:r>
    </w:p>
    <w:p w14:paraId="78237F18"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79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798" w:author="Xiaolong Liu" w:date="2022-07-21T00:25:00Z">
            <w:rPr>
              <w:rFonts w:ascii="Consolas" w:eastAsia="宋体" w:hAnsi="Consolas" w:cs="宋体"/>
              <w:color w:val="5C5C5C"/>
              <w:kern w:val="0"/>
              <w:szCs w:val="21"/>
            </w:rPr>
          </w:rPrChange>
        </w:rPr>
        <w:t>    G12(</w:t>
      </w:r>
      <w:proofErr w:type="spellStart"/>
      <w:proofErr w:type="gramStart"/>
      <w:r w:rsidRPr="002B4446">
        <w:rPr>
          <w:rFonts w:ascii="Times New Roman" w:eastAsia="宋体" w:hAnsi="Times New Roman" w:cs="Times New Roman"/>
          <w:color w:val="5C5C5C"/>
          <w:kern w:val="0"/>
          <w:szCs w:val="21"/>
          <w:rPrChange w:id="3799"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00"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01"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02"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0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04"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80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06"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07" w:author="Xiaolong Liu" w:date="2022-07-21T00:25:00Z">
            <w:rPr>
              <w:rFonts w:ascii="Consolas" w:eastAsia="宋体" w:hAnsi="Consolas" w:cs="宋体"/>
              <w:color w:val="5C5C5C"/>
              <w:kern w:val="0"/>
              <w:szCs w:val="21"/>
            </w:rPr>
          </w:rPrChange>
        </w:rPr>
        <w:t>);</w:t>
      </w:r>
    </w:p>
    <w:p w14:paraId="04CFBA6E"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80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09" w:author="Xiaolong Liu" w:date="2022-07-21T00:25:00Z">
            <w:rPr>
              <w:rFonts w:ascii="Consolas" w:eastAsia="宋体" w:hAnsi="Consolas" w:cs="宋体"/>
              <w:color w:val="5C5C5C"/>
              <w:kern w:val="0"/>
              <w:szCs w:val="21"/>
            </w:rPr>
          </w:rPrChange>
        </w:rPr>
        <w:t>    G13(</w:t>
      </w:r>
      <w:proofErr w:type="spellStart"/>
      <w:proofErr w:type="gramStart"/>
      <w:r w:rsidRPr="002B4446">
        <w:rPr>
          <w:rFonts w:ascii="Times New Roman" w:eastAsia="宋体" w:hAnsi="Times New Roman" w:cs="Times New Roman"/>
          <w:color w:val="5C5C5C"/>
          <w:kern w:val="0"/>
          <w:szCs w:val="21"/>
          <w:rPrChange w:id="3810"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11"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12"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13"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1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15"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81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17"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818" w:author="Xiaolong Liu" w:date="2022-07-21T00:25:00Z">
            <w:rPr>
              <w:rFonts w:ascii="Consolas" w:eastAsia="宋体" w:hAnsi="Consolas" w:cs="宋体"/>
              <w:color w:val="5C5C5C"/>
              <w:kern w:val="0"/>
              <w:szCs w:val="21"/>
            </w:rPr>
          </w:rPrChange>
        </w:rPr>
        <w:t>);</w:t>
      </w:r>
    </w:p>
    <w:p w14:paraId="302FB7FF"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81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20" w:author="Xiaolong Liu" w:date="2022-07-21T00:25:00Z">
            <w:rPr>
              <w:rFonts w:ascii="Consolas" w:eastAsia="宋体" w:hAnsi="Consolas" w:cs="宋体"/>
              <w:color w:val="5C5C5C"/>
              <w:kern w:val="0"/>
              <w:szCs w:val="21"/>
            </w:rPr>
          </w:rPrChange>
        </w:rPr>
        <w:t>    G14(</w:t>
      </w:r>
      <w:proofErr w:type="spellStart"/>
      <w:proofErr w:type="gramStart"/>
      <w:r w:rsidRPr="002B4446">
        <w:rPr>
          <w:rFonts w:ascii="Times New Roman" w:eastAsia="宋体" w:hAnsi="Times New Roman" w:cs="Times New Roman"/>
          <w:color w:val="5C5C5C"/>
          <w:kern w:val="0"/>
          <w:szCs w:val="21"/>
          <w:rPrChange w:id="3821"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22"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23"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24"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2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26"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82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28"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829" w:author="Xiaolong Liu" w:date="2022-07-21T00:25:00Z">
            <w:rPr>
              <w:rFonts w:ascii="Consolas" w:eastAsia="宋体" w:hAnsi="Consolas" w:cs="宋体"/>
              <w:color w:val="5C5C5C"/>
              <w:kern w:val="0"/>
              <w:szCs w:val="21"/>
            </w:rPr>
          </w:rPrChange>
        </w:rPr>
        <w:t>);</w:t>
      </w:r>
    </w:p>
    <w:p w14:paraId="31B287A8"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83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31" w:author="Xiaolong Liu" w:date="2022-07-21T00:25:00Z">
            <w:rPr>
              <w:rFonts w:ascii="Consolas" w:eastAsia="宋体" w:hAnsi="Consolas" w:cs="宋体"/>
              <w:color w:val="5C5C5C"/>
              <w:kern w:val="0"/>
              <w:szCs w:val="21"/>
            </w:rPr>
          </w:rPrChange>
        </w:rPr>
        <w:t>    G21(</w:t>
      </w:r>
      <w:proofErr w:type="spellStart"/>
      <w:proofErr w:type="gramStart"/>
      <w:r w:rsidRPr="002B4446">
        <w:rPr>
          <w:rFonts w:ascii="Times New Roman" w:eastAsia="宋体" w:hAnsi="Times New Roman" w:cs="Times New Roman"/>
          <w:color w:val="5C5C5C"/>
          <w:kern w:val="0"/>
          <w:szCs w:val="21"/>
          <w:rPrChange w:id="3832"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33"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34"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35"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3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37"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3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39"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840" w:author="Xiaolong Liu" w:date="2022-07-21T00:25:00Z">
            <w:rPr>
              <w:rFonts w:ascii="Consolas" w:eastAsia="宋体" w:hAnsi="Consolas" w:cs="宋体"/>
              <w:color w:val="5C5C5C"/>
              <w:kern w:val="0"/>
              <w:szCs w:val="21"/>
            </w:rPr>
          </w:rPrChange>
        </w:rPr>
        <w:t>);</w:t>
      </w:r>
    </w:p>
    <w:p w14:paraId="290AFF97"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84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42" w:author="Xiaolong Liu" w:date="2022-07-21T00:25:00Z">
            <w:rPr>
              <w:rFonts w:ascii="Consolas" w:eastAsia="宋体" w:hAnsi="Consolas" w:cs="宋体"/>
              <w:color w:val="5C5C5C"/>
              <w:kern w:val="0"/>
              <w:szCs w:val="21"/>
            </w:rPr>
          </w:rPrChange>
        </w:rPr>
        <w:t>    G22(</w:t>
      </w:r>
      <w:proofErr w:type="spellStart"/>
      <w:proofErr w:type="gramStart"/>
      <w:r w:rsidRPr="002B4446">
        <w:rPr>
          <w:rFonts w:ascii="Times New Roman" w:eastAsia="宋体" w:hAnsi="Times New Roman" w:cs="Times New Roman"/>
          <w:color w:val="5C5C5C"/>
          <w:kern w:val="0"/>
          <w:szCs w:val="21"/>
          <w:rPrChange w:id="3843"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44"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45"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46"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4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48"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4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50"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51" w:author="Xiaolong Liu" w:date="2022-07-21T00:25:00Z">
            <w:rPr>
              <w:rFonts w:ascii="Consolas" w:eastAsia="宋体" w:hAnsi="Consolas" w:cs="宋体"/>
              <w:color w:val="5C5C5C"/>
              <w:kern w:val="0"/>
              <w:szCs w:val="21"/>
            </w:rPr>
          </w:rPrChange>
        </w:rPr>
        <w:t>);</w:t>
      </w:r>
    </w:p>
    <w:p w14:paraId="25FC093E"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85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53" w:author="Xiaolong Liu" w:date="2022-07-21T00:25:00Z">
            <w:rPr>
              <w:rFonts w:ascii="Consolas" w:eastAsia="宋体" w:hAnsi="Consolas" w:cs="宋体"/>
              <w:color w:val="5C5C5C"/>
              <w:kern w:val="0"/>
              <w:szCs w:val="21"/>
            </w:rPr>
          </w:rPrChange>
        </w:rPr>
        <w:t>    G23(</w:t>
      </w:r>
      <w:proofErr w:type="spellStart"/>
      <w:proofErr w:type="gramStart"/>
      <w:r w:rsidRPr="002B4446">
        <w:rPr>
          <w:rFonts w:ascii="Times New Roman" w:eastAsia="宋体" w:hAnsi="Times New Roman" w:cs="Times New Roman"/>
          <w:color w:val="5C5C5C"/>
          <w:kern w:val="0"/>
          <w:szCs w:val="21"/>
          <w:rPrChange w:id="3854"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55"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56"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57"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5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59"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6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61"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862" w:author="Xiaolong Liu" w:date="2022-07-21T00:25:00Z">
            <w:rPr>
              <w:rFonts w:ascii="Consolas" w:eastAsia="宋体" w:hAnsi="Consolas" w:cs="宋体"/>
              <w:color w:val="5C5C5C"/>
              <w:kern w:val="0"/>
              <w:szCs w:val="21"/>
            </w:rPr>
          </w:rPrChange>
        </w:rPr>
        <w:t>);</w:t>
      </w:r>
    </w:p>
    <w:p w14:paraId="50FB4AA4"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86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64" w:author="Xiaolong Liu" w:date="2022-07-21T00:25:00Z">
            <w:rPr>
              <w:rFonts w:ascii="Consolas" w:eastAsia="宋体" w:hAnsi="Consolas" w:cs="宋体"/>
              <w:color w:val="5C5C5C"/>
              <w:kern w:val="0"/>
              <w:szCs w:val="21"/>
            </w:rPr>
          </w:rPrChange>
        </w:rPr>
        <w:t>    G24(</w:t>
      </w:r>
      <w:proofErr w:type="spellStart"/>
      <w:proofErr w:type="gramStart"/>
      <w:r w:rsidRPr="002B4446">
        <w:rPr>
          <w:rFonts w:ascii="Times New Roman" w:eastAsia="宋体" w:hAnsi="Times New Roman" w:cs="Times New Roman"/>
          <w:color w:val="5C5C5C"/>
          <w:kern w:val="0"/>
          <w:szCs w:val="21"/>
          <w:rPrChange w:id="3865"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66"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67"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68"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6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70"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7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72"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873" w:author="Xiaolong Liu" w:date="2022-07-21T00:25:00Z">
            <w:rPr>
              <w:rFonts w:ascii="Consolas" w:eastAsia="宋体" w:hAnsi="Consolas" w:cs="宋体"/>
              <w:color w:val="5C5C5C"/>
              <w:kern w:val="0"/>
              <w:szCs w:val="21"/>
            </w:rPr>
          </w:rPrChange>
        </w:rPr>
        <w:t>);</w:t>
      </w:r>
    </w:p>
    <w:p w14:paraId="536B5B7B"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87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75" w:author="Xiaolong Liu" w:date="2022-07-21T00:25:00Z">
            <w:rPr>
              <w:rFonts w:ascii="Consolas" w:eastAsia="宋体" w:hAnsi="Consolas" w:cs="宋体"/>
              <w:color w:val="5C5C5C"/>
              <w:kern w:val="0"/>
              <w:szCs w:val="21"/>
            </w:rPr>
          </w:rPrChange>
        </w:rPr>
        <w:t>    G31(</w:t>
      </w:r>
      <w:proofErr w:type="spellStart"/>
      <w:proofErr w:type="gramStart"/>
      <w:r w:rsidRPr="002B4446">
        <w:rPr>
          <w:rFonts w:ascii="Times New Roman" w:eastAsia="宋体" w:hAnsi="Times New Roman" w:cs="Times New Roman"/>
          <w:color w:val="5C5C5C"/>
          <w:kern w:val="0"/>
          <w:szCs w:val="21"/>
          <w:rPrChange w:id="3876"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77"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78"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79"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8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81"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88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83"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884" w:author="Xiaolong Liu" w:date="2022-07-21T00:25:00Z">
            <w:rPr>
              <w:rFonts w:ascii="Consolas" w:eastAsia="宋体" w:hAnsi="Consolas" w:cs="宋体"/>
              <w:color w:val="5C5C5C"/>
              <w:kern w:val="0"/>
              <w:szCs w:val="21"/>
            </w:rPr>
          </w:rPrChange>
        </w:rPr>
        <w:t>);</w:t>
      </w:r>
    </w:p>
    <w:p w14:paraId="58A158B8"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88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86" w:author="Xiaolong Liu" w:date="2022-07-21T00:25:00Z">
            <w:rPr>
              <w:rFonts w:ascii="Consolas" w:eastAsia="宋体" w:hAnsi="Consolas" w:cs="宋体"/>
              <w:color w:val="5C5C5C"/>
              <w:kern w:val="0"/>
              <w:szCs w:val="21"/>
            </w:rPr>
          </w:rPrChange>
        </w:rPr>
        <w:t>    G32(</w:t>
      </w:r>
      <w:proofErr w:type="spellStart"/>
      <w:proofErr w:type="gramStart"/>
      <w:r w:rsidRPr="002B4446">
        <w:rPr>
          <w:rFonts w:ascii="Times New Roman" w:eastAsia="宋体" w:hAnsi="Times New Roman" w:cs="Times New Roman"/>
          <w:color w:val="5C5C5C"/>
          <w:kern w:val="0"/>
          <w:szCs w:val="21"/>
          <w:rPrChange w:id="3887"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88"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889"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890"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89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92"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89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894"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895" w:author="Xiaolong Liu" w:date="2022-07-21T00:25:00Z">
            <w:rPr>
              <w:rFonts w:ascii="Consolas" w:eastAsia="宋体" w:hAnsi="Consolas" w:cs="宋体"/>
              <w:color w:val="5C5C5C"/>
              <w:kern w:val="0"/>
              <w:szCs w:val="21"/>
            </w:rPr>
          </w:rPrChange>
        </w:rPr>
        <w:t>);</w:t>
      </w:r>
    </w:p>
    <w:p w14:paraId="40D57F48"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89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897" w:author="Xiaolong Liu" w:date="2022-07-21T00:25:00Z">
            <w:rPr>
              <w:rFonts w:ascii="Consolas" w:eastAsia="宋体" w:hAnsi="Consolas" w:cs="宋体"/>
              <w:color w:val="5C5C5C"/>
              <w:kern w:val="0"/>
              <w:szCs w:val="21"/>
            </w:rPr>
          </w:rPrChange>
        </w:rPr>
        <w:t>    G33(</w:t>
      </w:r>
      <w:proofErr w:type="spellStart"/>
      <w:proofErr w:type="gramStart"/>
      <w:r w:rsidRPr="002B4446">
        <w:rPr>
          <w:rFonts w:ascii="Times New Roman" w:eastAsia="宋体" w:hAnsi="Times New Roman" w:cs="Times New Roman"/>
          <w:color w:val="5C5C5C"/>
          <w:kern w:val="0"/>
          <w:szCs w:val="21"/>
          <w:rPrChange w:id="3898"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899"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900"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901"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90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03"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90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05"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906" w:author="Xiaolong Liu" w:date="2022-07-21T00:25:00Z">
            <w:rPr>
              <w:rFonts w:ascii="Consolas" w:eastAsia="宋体" w:hAnsi="Consolas" w:cs="宋体"/>
              <w:color w:val="5C5C5C"/>
              <w:kern w:val="0"/>
              <w:szCs w:val="21"/>
            </w:rPr>
          </w:rPrChange>
        </w:rPr>
        <w:t>);</w:t>
      </w:r>
    </w:p>
    <w:p w14:paraId="5980D156"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90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908" w:author="Xiaolong Liu" w:date="2022-07-21T00:25:00Z">
            <w:rPr>
              <w:rFonts w:ascii="Consolas" w:eastAsia="宋体" w:hAnsi="Consolas" w:cs="宋体"/>
              <w:color w:val="5C5C5C"/>
              <w:kern w:val="0"/>
              <w:szCs w:val="21"/>
            </w:rPr>
          </w:rPrChange>
        </w:rPr>
        <w:t>    G34(</w:t>
      </w:r>
      <w:proofErr w:type="spellStart"/>
      <w:proofErr w:type="gramStart"/>
      <w:r w:rsidRPr="002B4446">
        <w:rPr>
          <w:rFonts w:ascii="Times New Roman" w:eastAsia="宋体" w:hAnsi="Times New Roman" w:cs="Times New Roman"/>
          <w:color w:val="5C5C5C"/>
          <w:kern w:val="0"/>
          <w:szCs w:val="21"/>
          <w:rPrChange w:id="3909"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910"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911"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912"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91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14"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91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16"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917" w:author="Xiaolong Liu" w:date="2022-07-21T00:25:00Z">
            <w:rPr>
              <w:rFonts w:ascii="Consolas" w:eastAsia="宋体" w:hAnsi="Consolas" w:cs="宋体"/>
              <w:color w:val="5C5C5C"/>
              <w:kern w:val="0"/>
              <w:szCs w:val="21"/>
            </w:rPr>
          </w:rPrChange>
        </w:rPr>
        <w:t>);</w:t>
      </w:r>
    </w:p>
    <w:p w14:paraId="3DEBA476"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91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919" w:author="Xiaolong Liu" w:date="2022-07-21T00:25:00Z">
            <w:rPr>
              <w:rFonts w:ascii="Consolas" w:eastAsia="宋体" w:hAnsi="Consolas" w:cs="宋体"/>
              <w:color w:val="5C5C5C"/>
              <w:kern w:val="0"/>
              <w:szCs w:val="21"/>
            </w:rPr>
          </w:rPrChange>
        </w:rPr>
        <w:t>    G41(</w:t>
      </w:r>
      <w:proofErr w:type="spellStart"/>
      <w:proofErr w:type="gramStart"/>
      <w:r w:rsidRPr="002B4446">
        <w:rPr>
          <w:rFonts w:ascii="Times New Roman" w:eastAsia="宋体" w:hAnsi="Times New Roman" w:cs="Times New Roman"/>
          <w:color w:val="5C5C5C"/>
          <w:kern w:val="0"/>
          <w:szCs w:val="21"/>
          <w:rPrChange w:id="3920"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921"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922"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923"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92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25"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92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27"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3928" w:author="Xiaolong Liu" w:date="2022-07-21T00:25:00Z">
            <w:rPr>
              <w:rFonts w:ascii="Consolas" w:eastAsia="宋体" w:hAnsi="Consolas" w:cs="宋体"/>
              <w:color w:val="5C5C5C"/>
              <w:kern w:val="0"/>
              <w:szCs w:val="21"/>
            </w:rPr>
          </w:rPrChange>
        </w:rPr>
        <w:t>);</w:t>
      </w:r>
    </w:p>
    <w:p w14:paraId="14112301"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92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930" w:author="Xiaolong Liu" w:date="2022-07-21T00:25:00Z">
            <w:rPr>
              <w:rFonts w:ascii="Consolas" w:eastAsia="宋体" w:hAnsi="Consolas" w:cs="宋体"/>
              <w:color w:val="5C5C5C"/>
              <w:kern w:val="0"/>
              <w:szCs w:val="21"/>
            </w:rPr>
          </w:rPrChange>
        </w:rPr>
        <w:t>    G42(</w:t>
      </w:r>
      <w:proofErr w:type="spellStart"/>
      <w:proofErr w:type="gramStart"/>
      <w:r w:rsidRPr="002B4446">
        <w:rPr>
          <w:rFonts w:ascii="Times New Roman" w:eastAsia="宋体" w:hAnsi="Times New Roman" w:cs="Times New Roman"/>
          <w:color w:val="5C5C5C"/>
          <w:kern w:val="0"/>
          <w:szCs w:val="21"/>
          <w:rPrChange w:id="3931"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932"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933"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934"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93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36"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93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38" w:author="Xiaolong Liu" w:date="2022-07-21T00:25:00Z">
            <w:rPr>
              <w:rFonts w:ascii="Consolas" w:eastAsia="宋体" w:hAnsi="Consolas" w:cs="宋体"/>
              <w:color w:val="986801"/>
              <w:kern w:val="0"/>
              <w:szCs w:val="21"/>
            </w:rPr>
          </w:rPrChange>
        </w:rPr>
        <w:t>2</w:t>
      </w:r>
      <w:r w:rsidRPr="002B4446">
        <w:rPr>
          <w:rFonts w:ascii="Times New Roman" w:eastAsia="宋体" w:hAnsi="Times New Roman" w:cs="Times New Roman"/>
          <w:color w:val="5C5C5C"/>
          <w:kern w:val="0"/>
          <w:szCs w:val="21"/>
          <w:rPrChange w:id="3939" w:author="Xiaolong Liu" w:date="2022-07-21T00:25:00Z">
            <w:rPr>
              <w:rFonts w:ascii="Consolas" w:eastAsia="宋体" w:hAnsi="Consolas" w:cs="宋体"/>
              <w:color w:val="5C5C5C"/>
              <w:kern w:val="0"/>
              <w:szCs w:val="21"/>
            </w:rPr>
          </w:rPrChange>
        </w:rPr>
        <w:t>);</w:t>
      </w:r>
    </w:p>
    <w:p w14:paraId="7078928F"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94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941" w:author="Xiaolong Liu" w:date="2022-07-21T00:25:00Z">
            <w:rPr>
              <w:rFonts w:ascii="Consolas" w:eastAsia="宋体" w:hAnsi="Consolas" w:cs="宋体"/>
              <w:color w:val="5C5C5C"/>
              <w:kern w:val="0"/>
              <w:szCs w:val="21"/>
            </w:rPr>
          </w:rPrChange>
        </w:rPr>
        <w:t>    G43(</w:t>
      </w:r>
      <w:proofErr w:type="spellStart"/>
      <w:proofErr w:type="gramStart"/>
      <w:r w:rsidRPr="002B4446">
        <w:rPr>
          <w:rFonts w:ascii="Times New Roman" w:eastAsia="宋体" w:hAnsi="Times New Roman" w:cs="Times New Roman"/>
          <w:color w:val="5C5C5C"/>
          <w:kern w:val="0"/>
          <w:szCs w:val="21"/>
          <w:rPrChange w:id="3942"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943"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944"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945"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94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47"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94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49" w:author="Xiaolong Liu" w:date="2022-07-21T00:25:00Z">
            <w:rPr>
              <w:rFonts w:ascii="Consolas" w:eastAsia="宋体" w:hAnsi="Consolas" w:cs="宋体"/>
              <w:color w:val="986801"/>
              <w:kern w:val="0"/>
              <w:szCs w:val="21"/>
            </w:rPr>
          </w:rPrChange>
        </w:rPr>
        <w:t>3</w:t>
      </w:r>
      <w:r w:rsidRPr="002B4446">
        <w:rPr>
          <w:rFonts w:ascii="Times New Roman" w:eastAsia="宋体" w:hAnsi="Times New Roman" w:cs="Times New Roman"/>
          <w:color w:val="5C5C5C"/>
          <w:kern w:val="0"/>
          <w:szCs w:val="21"/>
          <w:rPrChange w:id="3950" w:author="Xiaolong Liu" w:date="2022-07-21T00:25:00Z">
            <w:rPr>
              <w:rFonts w:ascii="Consolas" w:eastAsia="宋体" w:hAnsi="Consolas" w:cs="宋体"/>
              <w:color w:val="5C5C5C"/>
              <w:kern w:val="0"/>
              <w:szCs w:val="21"/>
            </w:rPr>
          </w:rPrChange>
        </w:rPr>
        <w:t>);</w:t>
      </w:r>
    </w:p>
    <w:p w14:paraId="5C9B76CD"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95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952" w:author="Xiaolong Liu" w:date="2022-07-21T00:25:00Z">
            <w:rPr>
              <w:rFonts w:ascii="Consolas" w:eastAsia="宋体" w:hAnsi="Consolas" w:cs="宋体"/>
              <w:color w:val="5C5C5C"/>
              <w:kern w:val="0"/>
              <w:szCs w:val="21"/>
            </w:rPr>
          </w:rPrChange>
        </w:rPr>
        <w:t>    G44(</w:t>
      </w:r>
      <w:proofErr w:type="spellStart"/>
      <w:proofErr w:type="gramStart"/>
      <w:r w:rsidRPr="002B4446">
        <w:rPr>
          <w:rFonts w:ascii="Times New Roman" w:eastAsia="宋体" w:hAnsi="Times New Roman" w:cs="Times New Roman"/>
          <w:color w:val="5C5C5C"/>
          <w:kern w:val="0"/>
          <w:szCs w:val="21"/>
          <w:rPrChange w:id="3953" w:author="Xiaolong Liu" w:date="2022-07-21T00:25:00Z">
            <w:rPr>
              <w:rFonts w:ascii="Consolas" w:eastAsia="宋体" w:hAnsi="Consolas" w:cs="宋体"/>
              <w:color w:val="5C5C5C"/>
              <w:kern w:val="0"/>
              <w:szCs w:val="21"/>
            </w:rPr>
          </w:rPrChange>
        </w:rPr>
        <w:t>i,j</w:t>
      </w:r>
      <w:proofErr w:type="gramEnd"/>
      <w:r w:rsidRPr="002B4446">
        <w:rPr>
          <w:rFonts w:ascii="Times New Roman" w:eastAsia="宋体" w:hAnsi="Times New Roman" w:cs="Times New Roman"/>
          <w:color w:val="5C5C5C"/>
          <w:kern w:val="0"/>
          <w:szCs w:val="21"/>
          <w:rPrChange w:id="3954" w:author="Xiaolong Liu" w:date="2022-07-21T00:25:00Z">
            <w:rPr>
              <w:rFonts w:ascii="Consolas" w:eastAsia="宋体" w:hAnsi="Consolas" w:cs="宋体"/>
              <w:color w:val="5C5C5C"/>
              <w:kern w:val="0"/>
              <w:szCs w:val="21"/>
            </w:rPr>
          </w:rPrChange>
        </w:rPr>
        <w:t>,k</w:t>
      </w:r>
      <w:proofErr w:type="spellEnd"/>
      <w:r w:rsidRPr="002B4446">
        <w:rPr>
          <w:rFonts w:ascii="Times New Roman" w:eastAsia="宋体" w:hAnsi="Times New Roman" w:cs="Times New Roman"/>
          <w:color w:val="5C5C5C"/>
          <w:kern w:val="0"/>
          <w:szCs w:val="21"/>
          <w:rPrChange w:id="3955" w:author="Xiaolong Liu" w:date="2022-07-21T00:25:00Z">
            <w:rPr>
              <w:rFonts w:ascii="Consolas" w:eastAsia="宋体" w:hAnsi="Consolas" w:cs="宋体"/>
              <w:color w:val="5C5C5C"/>
              <w:kern w:val="0"/>
              <w:szCs w:val="21"/>
            </w:rPr>
          </w:rPrChange>
        </w:rPr>
        <w:t>) = G</w:t>
      </w:r>
      <w:r w:rsidRPr="002B4446">
        <w:rPr>
          <w:rFonts w:ascii="Times New Roman" w:eastAsia="宋体" w:hAnsi="Times New Roman" w:cs="Times New Roman"/>
          <w:color w:val="986801"/>
          <w:kern w:val="0"/>
          <w:szCs w:val="21"/>
          <w:rPrChange w:id="3956" w:author="Xiaolong Liu" w:date="2022-07-21T00:25:00Z">
            <w:rPr>
              <w:rFonts w:ascii="Consolas" w:eastAsia="宋体" w:hAnsi="Consolas" w:cs="宋体"/>
              <w:color w:val="986801"/>
              <w:kern w:val="0"/>
              <w:szCs w:val="21"/>
            </w:rPr>
          </w:rPrChange>
        </w:rPr>
        <w:t>0</w:t>
      </w:r>
      <w:r w:rsidRPr="002B4446">
        <w:rPr>
          <w:rFonts w:ascii="Times New Roman" w:eastAsia="宋体" w:hAnsi="Times New Roman" w:cs="Times New Roman"/>
          <w:color w:val="5C5C5C"/>
          <w:kern w:val="0"/>
          <w:szCs w:val="21"/>
          <w:rPrChange w:id="395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58"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95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986801"/>
          <w:kern w:val="0"/>
          <w:szCs w:val="21"/>
          <w:rPrChange w:id="3960" w:author="Xiaolong Liu" w:date="2022-07-21T00:25:00Z">
            <w:rPr>
              <w:rFonts w:ascii="Consolas" w:eastAsia="宋体" w:hAnsi="Consolas" w:cs="宋体"/>
              <w:color w:val="986801"/>
              <w:kern w:val="0"/>
              <w:szCs w:val="21"/>
            </w:rPr>
          </w:rPrChange>
        </w:rPr>
        <w:t>4</w:t>
      </w:r>
      <w:r w:rsidRPr="002B4446">
        <w:rPr>
          <w:rFonts w:ascii="Times New Roman" w:eastAsia="宋体" w:hAnsi="Times New Roman" w:cs="Times New Roman"/>
          <w:color w:val="5C5C5C"/>
          <w:kern w:val="0"/>
          <w:szCs w:val="21"/>
          <w:rPrChange w:id="3961" w:author="Xiaolong Liu" w:date="2022-07-21T00:25:00Z">
            <w:rPr>
              <w:rFonts w:ascii="Consolas" w:eastAsia="宋体" w:hAnsi="Consolas" w:cs="宋体"/>
              <w:color w:val="5C5C5C"/>
              <w:kern w:val="0"/>
              <w:szCs w:val="21"/>
            </w:rPr>
          </w:rPrChange>
        </w:rPr>
        <w:t>);</w:t>
      </w:r>
    </w:p>
    <w:p w14:paraId="5329843E"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96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963" w:author="Xiaolong Liu" w:date="2022-07-21T00:25:00Z">
            <w:rPr>
              <w:rFonts w:ascii="Consolas" w:eastAsia="宋体" w:hAnsi="Consolas" w:cs="宋体"/>
              <w:color w:val="A626A4"/>
              <w:kern w:val="0"/>
              <w:szCs w:val="21"/>
            </w:rPr>
          </w:rPrChange>
        </w:rPr>
        <w:t>end</w:t>
      </w:r>
    </w:p>
    <w:p w14:paraId="7AC31C55" w14:textId="77777777" w:rsidR="00B50F39" w:rsidRPr="002B4446" w:rsidRDefault="00B50F39" w:rsidP="00B50F39">
      <w:pPr>
        <w:widowControl/>
        <w:numPr>
          <w:ilvl w:val="0"/>
          <w:numId w:val="2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96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965" w:author="Xiaolong Liu" w:date="2022-07-21T00:25:00Z">
            <w:rPr>
              <w:rFonts w:ascii="Consolas" w:eastAsia="宋体" w:hAnsi="Consolas" w:cs="宋体"/>
              <w:color w:val="A626A4"/>
              <w:kern w:val="0"/>
              <w:szCs w:val="21"/>
            </w:rPr>
          </w:rPrChange>
        </w:rPr>
        <w:t>end</w:t>
      </w:r>
    </w:p>
    <w:p w14:paraId="2A22D29B" w14:textId="77777777" w:rsidR="00B50F39" w:rsidRPr="002B4446" w:rsidRDefault="00B50F39" w:rsidP="00B50F39">
      <w:pPr>
        <w:widowControl/>
        <w:numPr>
          <w:ilvl w:val="0"/>
          <w:numId w:val="2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96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967" w:author="Xiaolong Liu" w:date="2022-07-21T00:25:00Z">
            <w:rPr>
              <w:rFonts w:ascii="Consolas" w:eastAsia="宋体" w:hAnsi="Consolas" w:cs="宋体"/>
              <w:color w:val="A626A4"/>
              <w:kern w:val="0"/>
              <w:szCs w:val="21"/>
            </w:rPr>
          </w:rPrChange>
        </w:rPr>
        <w:t>end</w:t>
      </w:r>
    </w:p>
    <w:p w14:paraId="5EF28B3D" w14:textId="5919D82B" w:rsidR="00B50F39" w:rsidRPr="002B4446" w:rsidRDefault="00B50F39" w:rsidP="00E94603">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Using </w:t>
      </w:r>
      <w:del w:id="3968" w:author="Xiaolong Liu" w:date="2022-07-21T02:41:00Z">
        <w:r w:rsidRPr="002B4446" w:rsidDel="000501DB">
          <w:rPr>
            <w:rFonts w:ascii="Times New Roman" w:hAnsi="Times New Roman" w:cs="Times New Roman"/>
            <w:color w:val="000000" w:themeColor="text1"/>
            <w:sz w:val="24"/>
            <w:szCs w:val="28"/>
          </w:rPr>
          <w:delText xml:space="preserve">the </w:delText>
        </w:r>
      </w:del>
      <w:r w:rsidRPr="002B4446">
        <w:rPr>
          <w:rFonts w:ascii="Times New Roman" w:hAnsi="Times New Roman" w:cs="Times New Roman"/>
          <w:color w:val="000000" w:themeColor="text1"/>
          <w:sz w:val="24"/>
          <w:szCs w:val="28"/>
        </w:rPr>
        <w:t xml:space="preserve">Fourier transform </w:t>
      </w:r>
      <w:r w:rsidR="00320EFE" w:rsidRPr="00320EFE">
        <w:rPr>
          <w:rFonts w:ascii="Times New Roman" w:hAnsi="Times New Roman" w:cs="Times New Roman"/>
          <w:color w:val="FF0000"/>
          <w:sz w:val="24"/>
          <w:szCs w:val="28"/>
        </w:rPr>
        <w:t>Eq. 16</w:t>
      </w:r>
      <w:r w:rsidRPr="002B4446">
        <w:rPr>
          <w:rFonts w:ascii="Times New Roman" w:hAnsi="Times New Roman" w:cs="Times New Roman"/>
          <w:color w:val="000000" w:themeColor="text1"/>
          <w:sz w:val="24"/>
          <w:szCs w:val="28"/>
        </w:rPr>
        <w:t xml:space="preserve">, </w:t>
      </w:r>
      <m:oMath>
        <m:sSub>
          <m:sSubPr>
            <m:ctrlPr>
              <w:ins w:id="3969" w:author="Xiaolong Liu" w:date="2022-07-21T02:41:00Z">
                <w:rPr>
                  <w:rFonts w:ascii="Cambria Math" w:hAnsi="Cambria Math" w:cs="Times New Roman"/>
                  <w:i/>
                  <w:sz w:val="24"/>
                  <w:szCs w:val="28"/>
                </w:rPr>
              </w:ins>
            </m:ctrlPr>
          </m:sSubPr>
          <m:e>
            <m:r>
              <w:ins w:id="3970" w:author="Xiaolong Liu" w:date="2022-07-21T02:41:00Z">
                <m:rPr>
                  <m:scr m:val="script"/>
                </m:rPr>
                <w:rPr>
                  <w:rFonts w:ascii="Cambria Math" w:hAnsi="Cambria Math" w:cs="Times New Roman"/>
                  <w:sz w:val="24"/>
                  <w:szCs w:val="28"/>
                </w:rPr>
                <m:t>G</m:t>
              </w:ins>
            </m:r>
          </m:e>
          <m:sub>
            <m:r>
              <w:ins w:id="3971" w:author="Xiaolong Liu" w:date="2022-07-21T02:41:00Z">
                <w:rPr>
                  <w:rFonts w:ascii="Cambria Math" w:hAnsi="Cambria Math" w:cs="Times New Roman"/>
                  <w:sz w:val="24"/>
                  <w:szCs w:val="28"/>
                </w:rPr>
                <m:t>0</m:t>
              </w:ins>
            </m:r>
          </m:sub>
        </m:sSub>
        <m:sSub>
          <m:sSubPr>
            <m:ctrlPr>
              <w:del w:id="3972" w:author="Xiaolong Liu" w:date="2022-07-21T02:41:00Z">
                <w:rPr>
                  <w:rFonts w:ascii="Cambria Math" w:hAnsi="Cambria Math" w:cs="Times New Roman"/>
                  <w:b/>
                  <w:bCs/>
                  <w:i/>
                  <w:color w:val="000000" w:themeColor="text1"/>
                  <w:sz w:val="24"/>
                  <w:szCs w:val="28"/>
                </w:rPr>
              </w:del>
            </m:ctrlPr>
          </m:sSubPr>
          <m:e>
            <m:r>
              <w:del w:id="3973" w:author="Xiaolong Liu" w:date="2022-07-21T02:41:00Z">
                <m:rPr>
                  <m:sty m:val="bi"/>
                </m:rPr>
                <w:rPr>
                  <w:rFonts w:ascii="Cambria Math" w:hAnsi="Cambria Math" w:cs="Times New Roman"/>
                  <w:color w:val="000000" w:themeColor="text1"/>
                  <w:sz w:val="24"/>
                  <w:szCs w:val="28"/>
                </w:rPr>
                <m:t>G</m:t>
              </w:del>
            </m:r>
          </m:e>
          <m:sub>
            <m:r>
              <w:del w:id="3974" w:author="Xiaolong Liu" w:date="2022-07-21T02:41:00Z">
                <m:rPr>
                  <m:sty m:val="bi"/>
                </m:rPr>
                <w:rPr>
                  <w:rFonts w:ascii="Cambria Math" w:hAnsi="Cambria Math" w:cs="Times New Roman"/>
                  <w:color w:val="000000" w:themeColor="text1"/>
                  <w:sz w:val="24"/>
                  <w:szCs w:val="28"/>
                </w:rPr>
                <m:t>0</m:t>
              </w:del>
            </m:r>
          </m:sub>
        </m:sSub>
        <m:d>
          <m:dPr>
            <m:ctrlPr>
              <w:rPr>
                <w:rFonts w:ascii="Cambria Math" w:hAnsi="Cambria Math" w:cs="Times New Roman"/>
                <w:i/>
                <w:color w:val="000000" w:themeColor="text1"/>
                <w:sz w:val="24"/>
                <w:szCs w:val="28"/>
              </w:rPr>
            </m:ctrlPr>
          </m:dPr>
          <m:e>
            <m:r>
              <m:rPr>
                <m:sty m:val="bi"/>
              </m:rPr>
              <w:rPr>
                <w:rFonts w:ascii="Cambria Math" w:hAnsi="Cambria Math" w:cs="Times New Roman"/>
                <w:color w:val="000000" w:themeColor="text1"/>
                <w:sz w:val="24"/>
                <w:szCs w:val="28"/>
              </w:rPr>
              <m:t>r</m:t>
            </m:r>
            <m:r>
              <w:rPr>
                <w:rFonts w:ascii="Cambria Math" w:hAnsi="Cambria Math" w:cs="Times New Roman"/>
                <w:color w:val="000000" w:themeColor="text1"/>
                <w:sz w:val="24"/>
                <w:szCs w:val="28"/>
              </w:rPr>
              <m:t>,E</m:t>
            </m:r>
          </m:e>
        </m:d>
      </m:oMath>
      <w:r w:rsidRPr="002B4446">
        <w:rPr>
          <w:rFonts w:ascii="Times New Roman" w:hAnsi="Times New Roman" w:cs="Times New Roman"/>
          <w:color w:val="000000" w:themeColor="text1"/>
          <w:sz w:val="24"/>
          <w:szCs w:val="28"/>
        </w:rPr>
        <w:t xml:space="preserve"> can be calculated</w:t>
      </w:r>
    </w:p>
    <w:p w14:paraId="5F6BCD2A"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97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3976" w:author="Xiaolong Liu" w:date="2022-07-21T00:25:00Z">
            <w:rPr>
              <w:rFonts w:ascii="Consolas" w:eastAsia="宋体" w:hAnsi="Consolas" w:cs="宋体"/>
              <w:color w:val="A626A4"/>
              <w:kern w:val="0"/>
              <w:szCs w:val="21"/>
            </w:rPr>
          </w:rPrChange>
        </w:rPr>
        <w:t>for</w:t>
      </w:r>
      <w:r w:rsidRPr="002B4446">
        <w:rPr>
          <w:rFonts w:ascii="Times New Roman" w:eastAsia="宋体" w:hAnsi="Times New Roman" w:cs="Times New Roman"/>
          <w:color w:val="5C5C5C"/>
          <w:kern w:val="0"/>
          <w:szCs w:val="21"/>
          <w:rPrChange w:id="3977" w:author="Xiaolong Liu" w:date="2022-07-21T00:25:00Z">
            <w:rPr>
              <w:rFonts w:ascii="Consolas" w:eastAsia="宋体" w:hAnsi="Consolas" w:cs="宋体"/>
              <w:color w:val="5C5C5C"/>
              <w:kern w:val="0"/>
              <w:szCs w:val="21"/>
            </w:rPr>
          </w:rPrChange>
        </w:rPr>
        <w:t> k=</w:t>
      </w:r>
      <w:proofErr w:type="gramStart"/>
      <w:r w:rsidRPr="002B4446">
        <w:rPr>
          <w:rFonts w:ascii="Times New Roman" w:eastAsia="宋体" w:hAnsi="Times New Roman" w:cs="Times New Roman"/>
          <w:color w:val="986801"/>
          <w:kern w:val="0"/>
          <w:szCs w:val="21"/>
          <w:rPrChange w:id="3978"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4078F2"/>
          <w:kern w:val="0"/>
          <w:szCs w:val="21"/>
          <w:rPrChange w:id="3979" w:author="Xiaolong Liu" w:date="2022-07-21T00:25:00Z">
            <w:rPr>
              <w:rFonts w:ascii="Consolas" w:eastAsia="宋体" w:hAnsi="Consolas" w:cs="宋体"/>
              <w:color w:val="4078F2"/>
              <w:kern w:val="0"/>
              <w:szCs w:val="21"/>
            </w:rPr>
          </w:rPrChange>
        </w:rPr>
        <w:t>:n</w:t>
      </w:r>
      <w:proofErr w:type="gramEnd"/>
      <w:r w:rsidRPr="002B4446">
        <w:rPr>
          <w:rFonts w:ascii="Times New Roman" w:eastAsia="宋体" w:hAnsi="Times New Roman" w:cs="Times New Roman"/>
          <w:color w:val="4078F2"/>
          <w:kern w:val="0"/>
          <w:szCs w:val="21"/>
          <w:rPrChange w:id="3980" w:author="Xiaolong Liu" w:date="2022-07-21T00:25:00Z">
            <w:rPr>
              <w:rFonts w:ascii="Consolas" w:eastAsia="宋体" w:hAnsi="Consolas" w:cs="宋体"/>
              <w:color w:val="4078F2"/>
              <w:kern w:val="0"/>
              <w:szCs w:val="21"/>
            </w:rPr>
          </w:rPrChange>
        </w:rPr>
        <w:t>_E</w:t>
      </w:r>
    </w:p>
    <w:p w14:paraId="45AAA9EF"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398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3982" w:author="Xiaolong Liu" w:date="2022-07-21T00:25:00Z">
            <w:rPr>
              <w:rFonts w:ascii="Consolas" w:eastAsia="宋体" w:hAnsi="Consolas" w:cs="宋体"/>
              <w:color w:val="5C5C5C"/>
              <w:kern w:val="0"/>
              <w:szCs w:val="21"/>
            </w:rPr>
          </w:rPrChange>
        </w:rPr>
        <w:t>    G11r</w:t>
      </w:r>
      <w:proofErr w:type="gramStart"/>
      <w:r w:rsidRPr="002B4446">
        <w:rPr>
          <w:rFonts w:ascii="Times New Roman" w:eastAsia="宋体" w:hAnsi="Times New Roman" w:cs="Times New Roman"/>
          <w:color w:val="5C5C5C"/>
          <w:kern w:val="0"/>
          <w:szCs w:val="21"/>
          <w:rPrChange w:id="398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398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98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398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987"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3988"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3989"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3990" w:author="Xiaolong Liu" w:date="2022-07-21T00:25:00Z">
            <w:rPr>
              <w:rFonts w:ascii="Consolas" w:eastAsia="宋体" w:hAnsi="Consolas" w:cs="宋体"/>
              <w:color w:val="5C5C5C"/>
              <w:kern w:val="0"/>
              <w:szCs w:val="21"/>
            </w:rPr>
          </w:rPrChange>
        </w:rPr>
        <w:t>(fft2(G11(</w:t>
      </w:r>
      <w:r w:rsidRPr="002B4446">
        <w:rPr>
          <w:rFonts w:ascii="Times New Roman" w:eastAsia="宋体" w:hAnsi="Times New Roman" w:cs="Times New Roman"/>
          <w:color w:val="4078F2"/>
          <w:kern w:val="0"/>
          <w:szCs w:val="21"/>
          <w:rPrChange w:id="399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99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399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3994"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399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3996"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399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3998" w:author="Xiaolong Liu" w:date="2022-07-21T00:25:00Z">
            <w:rPr>
              <w:rFonts w:ascii="Consolas" w:eastAsia="宋体" w:hAnsi="Consolas" w:cs="宋体"/>
              <w:color w:val="5C5C5C"/>
              <w:kern w:val="0"/>
              <w:szCs w:val="21"/>
            </w:rPr>
          </w:rPrChange>
        </w:rPr>
        <w:t>);</w:t>
      </w:r>
    </w:p>
    <w:p w14:paraId="3F462252"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399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000" w:author="Xiaolong Liu" w:date="2022-07-21T00:25:00Z">
            <w:rPr>
              <w:rFonts w:ascii="Consolas" w:eastAsia="宋体" w:hAnsi="Consolas" w:cs="宋体"/>
              <w:color w:val="5C5C5C"/>
              <w:kern w:val="0"/>
              <w:szCs w:val="21"/>
            </w:rPr>
          </w:rPrChange>
        </w:rPr>
        <w:t>    G12r</w:t>
      </w:r>
      <w:proofErr w:type="gramStart"/>
      <w:r w:rsidRPr="002B4446">
        <w:rPr>
          <w:rFonts w:ascii="Times New Roman" w:eastAsia="宋体" w:hAnsi="Times New Roman" w:cs="Times New Roman"/>
          <w:color w:val="5C5C5C"/>
          <w:kern w:val="0"/>
          <w:szCs w:val="21"/>
          <w:rPrChange w:id="400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0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0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0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05"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006"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007"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008" w:author="Xiaolong Liu" w:date="2022-07-21T00:25:00Z">
            <w:rPr>
              <w:rFonts w:ascii="Consolas" w:eastAsia="宋体" w:hAnsi="Consolas" w:cs="宋体"/>
              <w:color w:val="5C5C5C"/>
              <w:kern w:val="0"/>
              <w:szCs w:val="21"/>
            </w:rPr>
          </w:rPrChange>
        </w:rPr>
        <w:t>(fft2(G12(</w:t>
      </w:r>
      <w:r w:rsidRPr="002B4446">
        <w:rPr>
          <w:rFonts w:ascii="Times New Roman" w:eastAsia="宋体" w:hAnsi="Times New Roman" w:cs="Times New Roman"/>
          <w:color w:val="4078F2"/>
          <w:kern w:val="0"/>
          <w:szCs w:val="21"/>
          <w:rPrChange w:id="4009"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1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1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12"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013"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14"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01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16" w:author="Xiaolong Liu" w:date="2022-07-21T00:25:00Z">
            <w:rPr>
              <w:rFonts w:ascii="Consolas" w:eastAsia="宋体" w:hAnsi="Consolas" w:cs="宋体"/>
              <w:color w:val="5C5C5C"/>
              <w:kern w:val="0"/>
              <w:szCs w:val="21"/>
            </w:rPr>
          </w:rPrChange>
        </w:rPr>
        <w:t>);</w:t>
      </w:r>
    </w:p>
    <w:p w14:paraId="009F7E3B"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01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018" w:author="Xiaolong Liu" w:date="2022-07-21T00:25:00Z">
            <w:rPr>
              <w:rFonts w:ascii="Consolas" w:eastAsia="宋体" w:hAnsi="Consolas" w:cs="宋体"/>
              <w:color w:val="5C5C5C"/>
              <w:kern w:val="0"/>
              <w:szCs w:val="21"/>
            </w:rPr>
          </w:rPrChange>
        </w:rPr>
        <w:t>    G13r</w:t>
      </w:r>
      <w:proofErr w:type="gramStart"/>
      <w:r w:rsidRPr="002B4446">
        <w:rPr>
          <w:rFonts w:ascii="Times New Roman" w:eastAsia="宋体" w:hAnsi="Times New Roman" w:cs="Times New Roman"/>
          <w:color w:val="5C5C5C"/>
          <w:kern w:val="0"/>
          <w:szCs w:val="21"/>
          <w:rPrChange w:id="401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2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2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2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23"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024"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025"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026" w:author="Xiaolong Liu" w:date="2022-07-21T00:25:00Z">
            <w:rPr>
              <w:rFonts w:ascii="Consolas" w:eastAsia="宋体" w:hAnsi="Consolas" w:cs="宋体"/>
              <w:color w:val="5C5C5C"/>
              <w:kern w:val="0"/>
              <w:szCs w:val="21"/>
            </w:rPr>
          </w:rPrChange>
        </w:rPr>
        <w:t>(fft2(G13(</w:t>
      </w:r>
      <w:r w:rsidRPr="002B4446">
        <w:rPr>
          <w:rFonts w:ascii="Times New Roman" w:eastAsia="宋体" w:hAnsi="Times New Roman" w:cs="Times New Roman"/>
          <w:color w:val="4078F2"/>
          <w:kern w:val="0"/>
          <w:szCs w:val="21"/>
          <w:rPrChange w:id="402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2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29"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30"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031"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32"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033"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34" w:author="Xiaolong Liu" w:date="2022-07-21T00:25:00Z">
            <w:rPr>
              <w:rFonts w:ascii="Consolas" w:eastAsia="宋体" w:hAnsi="Consolas" w:cs="宋体"/>
              <w:color w:val="5C5C5C"/>
              <w:kern w:val="0"/>
              <w:szCs w:val="21"/>
            </w:rPr>
          </w:rPrChange>
        </w:rPr>
        <w:t>);</w:t>
      </w:r>
    </w:p>
    <w:p w14:paraId="01BA5A21"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03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036" w:author="Xiaolong Liu" w:date="2022-07-21T00:25:00Z">
            <w:rPr>
              <w:rFonts w:ascii="Consolas" w:eastAsia="宋体" w:hAnsi="Consolas" w:cs="宋体"/>
              <w:color w:val="5C5C5C"/>
              <w:kern w:val="0"/>
              <w:szCs w:val="21"/>
            </w:rPr>
          </w:rPrChange>
        </w:rPr>
        <w:t>    G14r</w:t>
      </w:r>
      <w:proofErr w:type="gramStart"/>
      <w:r w:rsidRPr="002B4446">
        <w:rPr>
          <w:rFonts w:ascii="Times New Roman" w:eastAsia="宋体" w:hAnsi="Times New Roman" w:cs="Times New Roman"/>
          <w:color w:val="5C5C5C"/>
          <w:kern w:val="0"/>
          <w:szCs w:val="21"/>
          <w:rPrChange w:id="403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3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3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4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41"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042"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043"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044" w:author="Xiaolong Liu" w:date="2022-07-21T00:25:00Z">
            <w:rPr>
              <w:rFonts w:ascii="Consolas" w:eastAsia="宋体" w:hAnsi="Consolas" w:cs="宋体"/>
              <w:color w:val="5C5C5C"/>
              <w:kern w:val="0"/>
              <w:szCs w:val="21"/>
            </w:rPr>
          </w:rPrChange>
        </w:rPr>
        <w:t>(fft2(G14(</w:t>
      </w:r>
      <w:r w:rsidRPr="002B4446">
        <w:rPr>
          <w:rFonts w:ascii="Times New Roman" w:eastAsia="宋体" w:hAnsi="Times New Roman" w:cs="Times New Roman"/>
          <w:color w:val="4078F2"/>
          <w:kern w:val="0"/>
          <w:szCs w:val="21"/>
          <w:rPrChange w:id="404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4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4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48"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049"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50"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051"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52" w:author="Xiaolong Liu" w:date="2022-07-21T00:25:00Z">
            <w:rPr>
              <w:rFonts w:ascii="Consolas" w:eastAsia="宋体" w:hAnsi="Consolas" w:cs="宋体"/>
              <w:color w:val="5C5C5C"/>
              <w:kern w:val="0"/>
              <w:szCs w:val="21"/>
            </w:rPr>
          </w:rPrChange>
        </w:rPr>
        <w:t>);</w:t>
      </w:r>
    </w:p>
    <w:p w14:paraId="65205C69"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05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054" w:author="Xiaolong Liu" w:date="2022-07-21T00:25:00Z">
            <w:rPr>
              <w:rFonts w:ascii="Consolas" w:eastAsia="宋体" w:hAnsi="Consolas" w:cs="宋体"/>
              <w:color w:val="5C5C5C"/>
              <w:kern w:val="0"/>
              <w:szCs w:val="21"/>
            </w:rPr>
          </w:rPrChange>
        </w:rPr>
        <w:t>    G21r</w:t>
      </w:r>
      <w:proofErr w:type="gramStart"/>
      <w:r w:rsidRPr="002B4446">
        <w:rPr>
          <w:rFonts w:ascii="Times New Roman" w:eastAsia="宋体" w:hAnsi="Times New Roman" w:cs="Times New Roman"/>
          <w:color w:val="5C5C5C"/>
          <w:kern w:val="0"/>
          <w:szCs w:val="21"/>
          <w:rPrChange w:id="405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5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5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5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59"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060"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061"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062" w:author="Xiaolong Liu" w:date="2022-07-21T00:25:00Z">
            <w:rPr>
              <w:rFonts w:ascii="Consolas" w:eastAsia="宋体" w:hAnsi="Consolas" w:cs="宋体"/>
              <w:color w:val="5C5C5C"/>
              <w:kern w:val="0"/>
              <w:szCs w:val="21"/>
            </w:rPr>
          </w:rPrChange>
        </w:rPr>
        <w:t>(fft2(G21(</w:t>
      </w:r>
      <w:r w:rsidRPr="002B4446">
        <w:rPr>
          <w:rFonts w:ascii="Times New Roman" w:eastAsia="宋体" w:hAnsi="Times New Roman" w:cs="Times New Roman"/>
          <w:color w:val="4078F2"/>
          <w:kern w:val="0"/>
          <w:szCs w:val="21"/>
          <w:rPrChange w:id="406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6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6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66"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06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68"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069"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70" w:author="Xiaolong Liu" w:date="2022-07-21T00:25:00Z">
            <w:rPr>
              <w:rFonts w:ascii="Consolas" w:eastAsia="宋体" w:hAnsi="Consolas" w:cs="宋体"/>
              <w:color w:val="5C5C5C"/>
              <w:kern w:val="0"/>
              <w:szCs w:val="21"/>
            </w:rPr>
          </w:rPrChange>
        </w:rPr>
        <w:t>);</w:t>
      </w:r>
    </w:p>
    <w:p w14:paraId="258604DE"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07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072" w:author="Xiaolong Liu" w:date="2022-07-21T00:25:00Z">
            <w:rPr>
              <w:rFonts w:ascii="Consolas" w:eastAsia="宋体" w:hAnsi="Consolas" w:cs="宋体"/>
              <w:color w:val="5C5C5C"/>
              <w:kern w:val="0"/>
              <w:szCs w:val="21"/>
            </w:rPr>
          </w:rPrChange>
        </w:rPr>
        <w:t>    G22r</w:t>
      </w:r>
      <w:proofErr w:type="gramStart"/>
      <w:r w:rsidRPr="002B4446">
        <w:rPr>
          <w:rFonts w:ascii="Times New Roman" w:eastAsia="宋体" w:hAnsi="Times New Roman" w:cs="Times New Roman"/>
          <w:color w:val="5C5C5C"/>
          <w:kern w:val="0"/>
          <w:szCs w:val="21"/>
          <w:rPrChange w:id="407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7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7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7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77"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078"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079"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080" w:author="Xiaolong Liu" w:date="2022-07-21T00:25:00Z">
            <w:rPr>
              <w:rFonts w:ascii="Consolas" w:eastAsia="宋体" w:hAnsi="Consolas" w:cs="宋体"/>
              <w:color w:val="5C5C5C"/>
              <w:kern w:val="0"/>
              <w:szCs w:val="21"/>
            </w:rPr>
          </w:rPrChange>
        </w:rPr>
        <w:t>(fft2(G22(</w:t>
      </w:r>
      <w:r w:rsidRPr="002B4446">
        <w:rPr>
          <w:rFonts w:ascii="Times New Roman" w:eastAsia="宋体" w:hAnsi="Times New Roman" w:cs="Times New Roman"/>
          <w:color w:val="4078F2"/>
          <w:kern w:val="0"/>
          <w:szCs w:val="21"/>
          <w:rPrChange w:id="408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8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8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84"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08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86"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08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088" w:author="Xiaolong Liu" w:date="2022-07-21T00:25:00Z">
            <w:rPr>
              <w:rFonts w:ascii="Consolas" w:eastAsia="宋体" w:hAnsi="Consolas" w:cs="宋体"/>
              <w:color w:val="5C5C5C"/>
              <w:kern w:val="0"/>
              <w:szCs w:val="21"/>
            </w:rPr>
          </w:rPrChange>
        </w:rPr>
        <w:t>);</w:t>
      </w:r>
    </w:p>
    <w:p w14:paraId="21758647"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08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090" w:author="Xiaolong Liu" w:date="2022-07-21T00:25:00Z">
            <w:rPr>
              <w:rFonts w:ascii="Consolas" w:eastAsia="宋体" w:hAnsi="Consolas" w:cs="宋体"/>
              <w:color w:val="5C5C5C"/>
              <w:kern w:val="0"/>
              <w:szCs w:val="21"/>
            </w:rPr>
          </w:rPrChange>
        </w:rPr>
        <w:t>    G23r</w:t>
      </w:r>
      <w:proofErr w:type="gramStart"/>
      <w:r w:rsidRPr="002B4446">
        <w:rPr>
          <w:rFonts w:ascii="Times New Roman" w:eastAsia="宋体" w:hAnsi="Times New Roman" w:cs="Times New Roman"/>
          <w:color w:val="5C5C5C"/>
          <w:kern w:val="0"/>
          <w:szCs w:val="21"/>
          <w:rPrChange w:id="409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9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9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09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095"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096"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097"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098" w:author="Xiaolong Liu" w:date="2022-07-21T00:25:00Z">
            <w:rPr>
              <w:rFonts w:ascii="Consolas" w:eastAsia="宋体" w:hAnsi="Consolas" w:cs="宋体"/>
              <w:color w:val="5C5C5C"/>
              <w:kern w:val="0"/>
              <w:szCs w:val="21"/>
            </w:rPr>
          </w:rPrChange>
        </w:rPr>
        <w:t>(fft2(G23(</w:t>
      </w:r>
      <w:r w:rsidRPr="002B4446">
        <w:rPr>
          <w:rFonts w:ascii="Times New Roman" w:eastAsia="宋体" w:hAnsi="Times New Roman" w:cs="Times New Roman"/>
          <w:color w:val="4078F2"/>
          <w:kern w:val="0"/>
          <w:szCs w:val="21"/>
          <w:rPrChange w:id="4099"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0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0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02"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103"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04"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10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06" w:author="Xiaolong Liu" w:date="2022-07-21T00:25:00Z">
            <w:rPr>
              <w:rFonts w:ascii="Consolas" w:eastAsia="宋体" w:hAnsi="Consolas" w:cs="宋体"/>
              <w:color w:val="5C5C5C"/>
              <w:kern w:val="0"/>
              <w:szCs w:val="21"/>
            </w:rPr>
          </w:rPrChange>
        </w:rPr>
        <w:t>);</w:t>
      </w:r>
    </w:p>
    <w:p w14:paraId="34AD0C2A"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10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108" w:author="Xiaolong Liu" w:date="2022-07-21T00:25:00Z">
            <w:rPr>
              <w:rFonts w:ascii="Consolas" w:eastAsia="宋体" w:hAnsi="Consolas" w:cs="宋体"/>
              <w:color w:val="5C5C5C"/>
              <w:kern w:val="0"/>
              <w:szCs w:val="21"/>
            </w:rPr>
          </w:rPrChange>
        </w:rPr>
        <w:t>    G24r</w:t>
      </w:r>
      <w:proofErr w:type="gramStart"/>
      <w:r w:rsidRPr="002B4446">
        <w:rPr>
          <w:rFonts w:ascii="Times New Roman" w:eastAsia="宋体" w:hAnsi="Times New Roman" w:cs="Times New Roman"/>
          <w:color w:val="5C5C5C"/>
          <w:kern w:val="0"/>
          <w:szCs w:val="21"/>
          <w:rPrChange w:id="410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1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1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1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13"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114"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115"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116" w:author="Xiaolong Liu" w:date="2022-07-21T00:25:00Z">
            <w:rPr>
              <w:rFonts w:ascii="Consolas" w:eastAsia="宋体" w:hAnsi="Consolas" w:cs="宋体"/>
              <w:color w:val="5C5C5C"/>
              <w:kern w:val="0"/>
              <w:szCs w:val="21"/>
            </w:rPr>
          </w:rPrChange>
        </w:rPr>
        <w:t>(fft2(G24(</w:t>
      </w:r>
      <w:r w:rsidRPr="002B4446">
        <w:rPr>
          <w:rFonts w:ascii="Times New Roman" w:eastAsia="宋体" w:hAnsi="Times New Roman" w:cs="Times New Roman"/>
          <w:color w:val="4078F2"/>
          <w:kern w:val="0"/>
          <w:szCs w:val="21"/>
          <w:rPrChange w:id="411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1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19"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20"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121"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22"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123"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24" w:author="Xiaolong Liu" w:date="2022-07-21T00:25:00Z">
            <w:rPr>
              <w:rFonts w:ascii="Consolas" w:eastAsia="宋体" w:hAnsi="Consolas" w:cs="宋体"/>
              <w:color w:val="5C5C5C"/>
              <w:kern w:val="0"/>
              <w:szCs w:val="21"/>
            </w:rPr>
          </w:rPrChange>
        </w:rPr>
        <w:t>);</w:t>
      </w:r>
    </w:p>
    <w:p w14:paraId="6DB86DD6"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12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126" w:author="Xiaolong Liu" w:date="2022-07-21T00:25:00Z">
            <w:rPr>
              <w:rFonts w:ascii="Consolas" w:eastAsia="宋体" w:hAnsi="Consolas" w:cs="宋体"/>
              <w:color w:val="5C5C5C"/>
              <w:kern w:val="0"/>
              <w:szCs w:val="21"/>
            </w:rPr>
          </w:rPrChange>
        </w:rPr>
        <w:t>    G31r</w:t>
      </w:r>
      <w:proofErr w:type="gramStart"/>
      <w:r w:rsidRPr="002B4446">
        <w:rPr>
          <w:rFonts w:ascii="Times New Roman" w:eastAsia="宋体" w:hAnsi="Times New Roman" w:cs="Times New Roman"/>
          <w:color w:val="5C5C5C"/>
          <w:kern w:val="0"/>
          <w:szCs w:val="21"/>
          <w:rPrChange w:id="412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2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2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3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31"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132"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133"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134" w:author="Xiaolong Liu" w:date="2022-07-21T00:25:00Z">
            <w:rPr>
              <w:rFonts w:ascii="Consolas" w:eastAsia="宋体" w:hAnsi="Consolas" w:cs="宋体"/>
              <w:color w:val="5C5C5C"/>
              <w:kern w:val="0"/>
              <w:szCs w:val="21"/>
            </w:rPr>
          </w:rPrChange>
        </w:rPr>
        <w:t>(fft2(G31(</w:t>
      </w:r>
      <w:r w:rsidRPr="002B4446">
        <w:rPr>
          <w:rFonts w:ascii="Times New Roman" w:eastAsia="宋体" w:hAnsi="Times New Roman" w:cs="Times New Roman"/>
          <w:color w:val="4078F2"/>
          <w:kern w:val="0"/>
          <w:szCs w:val="21"/>
          <w:rPrChange w:id="413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3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3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38"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139"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40"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141"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42" w:author="Xiaolong Liu" w:date="2022-07-21T00:25:00Z">
            <w:rPr>
              <w:rFonts w:ascii="Consolas" w:eastAsia="宋体" w:hAnsi="Consolas" w:cs="宋体"/>
              <w:color w:val="5C5C5C"/>
              <w:kern w:val="0"/>
              <w:szCs w:val="21"/>
            </w:rPr>
          </w:rPrChange>
        </w:rPr>
        <w:t>);</w:t>
      </w:r>
    </w:p>
    <w:p w14:paraId="575AAEFD"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14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144" w:author="Xiaolong Liu" w:date="2022-07-21T00:25:00Z">
            <w:rPr>
              <w:rFonts w:ascii="Consolas" w:eastAsia="宋体" w:hAnsi="Consolas" w:cs="宋体"/>
              <w:color w:val="5C5C5C"/>
              <w:kern w:val="0"/>
              <w:szCs w:val="21"/>
            </w:rPr>
          </w:rPrChange>
        </w:rPr>
        <w:lastRenderedPageBreak/>
        <w:t>    G32r</w:t>
      </w:r>
      <w:proofErr w:type="gramStart"/>
      <w:r w:rsidRPr="002B4446">
        <w:rPr>
          <w:rFonts w:ascii="Times New Roman" w:eastAsia="宋体" w:hAnsi="Times New Roman" w:cs="Times New Roman"/>
          <w:color w:val="5C5C5C"/>
          <w:kern w:val="0"/>
          <w:szCs w:val="21"/>
          <w:rPrChange w:id="414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4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4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4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49"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150"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151"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152" w:author="Xiaolong Liu" w:date="2022-07-21T00:25:00Z">
            <w:rPr>
              <w:rFonts w:ascii="Consolas" w:eastAsia="宋体" w:hAnsi="Consolas" w:cs="宋体"/>
              <w:color w:val="5C5C5C"/>
              <w:kern w:val="0"/>
              <w:szCs w:val="21"/>
            </w:rPr>
          </w:rPrChange>
        </w:rPr>
        <w:t>(fft2(G32(</w:t>
      </w:r>
      <w:r w:rsidRPr="002B4446">
        <w:rPr>
          <w:rFonts w:ascii="Times New Roman" w:eastAsia="宋体" w:hAnsi="Times New Roman" w:cs="Times New Roman"/>
          <w:color w:val="4078F2"/>
          <w:kern w:val="0"/>
          <w:szCs w:val="21"/>
          <w:rPrChange w:id="415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5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5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56"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15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58"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159"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60" w:author="Xiaolong Liu" w:date="2022-07-21T00:25:00Z">
            <w:rPr>
              <w:rFonts w:ascii="Consolas" w:eastAsia="宋体" w:hAnsi="Consolas" w:cs="宋体"/>
              <w:color w:val="5C5C5C"/>
              <w:kern w:val="0"/>
              <w:szCs w:val="21"/>
            </w:rPr>
          </w:rPrChange>
        </w:rPr>
        <w:t>);</w:t>
      </w:r>
    </w:p>
    <w:p w14:paraId="4CF810AD"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16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162" w:author="Xiaolong Liu" w:date="2022-07-21T00:25:00Z">
            <w:rPr>
              <w:rFonts w:ascii="Consolas" w:eastAsia="宋体" w:hAnsi="Consolas" w:cs="宋体"/>
              <w:color w:val="5C5C5C"/>
              <w:kern w:val="0"/>
              <w:szCs w:val="21"/>
            </w:rPr>
          </w:rPrChange>
        </w:rPr>
        <w:t>    G33r</w:t>
      </w:r>
      <w:proofErr w:type="gramStart"/>
      <w:r w:rsidRPr="002B4446">
        <w:rPr>
          <w:rFonts w:ascii="Times New Roman" w:eastAsia="宋体" w:hAnsi="Times New Roman" w:cs="Times New Roman"/>
          <w:color w:val="5C5C5C"/>
          <w:kern w:val="0"/>
          <w:szCs w:val="21"/>
          <w:rPrChange w:id="416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6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6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6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67"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168"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169"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170" w:author="Xiaolong Liu" w:date="2022-07-21T00:25:00Z">
            <w:rPr>
              <w:rFonts w:ascii="Consolas" w:eastAsia="宋体" w:hAnsi="Consolas" w:cs="宋体"/>
              <w:color w:val="5C5C5C"/>
              <w:kern w:val="0"/>
              <w:szCs w:val="21"/>
            </w:rPr>
          </w:rPrChange>
        </w:rPr>
        <w:t>(fft2(G33(</w:t>
      </w:r>
      <w:r w:rsidRPr="002B4446">
        <w:rPr>
          <w:rFonts w:ascii="Times New Roman" w:eastAsia="宋体" w:hAnsi="Times New Roman" w:cs="Times New Roman"/>
          <w:color w:val="4078F2"/>
          <w:kern w:val="0"/>
          <w:szCs w:val="21"/>
          <w:rPrChange w:id="417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7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7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74"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17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76"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17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78" w:author="Xiaolong Liu" w:date="2022-07-21T00:25:00Z">
            <w:rPr>
              <w:rFonts w:ascii="Consolas" w:eastAsia="宋体" w:hAnsi="Consolas" w:cs="宋体"/>
              <w:color w:val="5C5C5C"/>
              <w:kern w:val="0"/>
              <w:szCs w:val="21"/>
            </w:rPr>
          </w:rPrChange>
        </w:rPr>
        <w:t>);</w:t>
      </w:r>
    </w:p>
    <w:p w14:paraId="63A4A4D9"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17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180" w:author="Xiaolong Liu" w:date="2022-07-21T00:25:00Z">
            <w:rPr>
              <w:rFonts w:ascii="Consolas" w:eastAsia="宋体" w:hAnsi="Consolas" w:cs="宋体"/>
              <w:color w:val="5C5C5C"/>
              <w:kern w:val="0"/>
              <w:szCs w:val="21"/>
            </w:rPr>
          </w:rPrChange>
        </w:rPr>
        <w:t>    G34r</w:t>
      </w:r>
      <w:proofErr w:type="gramStart"/>
      <w:r w:rsidRPr="002B4446">
        <w:rPr>
          <w:rFonts w:ascii="Times New Roman" w:eastAsia="宋体" w:hAnsi="Times New Roman" w:cs="Times New Roman"/>
          <w:color w:val="5C5C5C"/>
          <w:kern w:val="0"/>
          <w:szCs w:val="21"/>
          <w:rPrChange w:id="418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8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8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8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85"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186"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187"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188" w:author="Xiaolong Liu" w:date="2022-07-21T00:25:00Z">
            <w:rPr>
              <w:rFonts w:ascii="Consolas" w:eastAsia="宋体" w:hAnsi="Consolas" w:cs="宋体"/>
              <w:color w:val="5C5C5C"/>
              <w:kern w:val="0"/>
              <w:szCs w:val="21"/>
            </w:rPr>
          </w:rPrChange>
        </w:rPr>
        <w:t>(fft2(G34(</w:t>
      </w:r>
      <w:r w:rsidRPr="002B4446">
        <w:rPr>
          <w:rFonts w:ascii="Times New Roman" w:eastAsia="宋体" w:hAnsi="Times New Roman" w:cs="Times New Roman"/>
          <w:color w:val="4078F2"/>
          <w:kern w:val="0"/>
          <w:szCs w:val="21"/>
          <w:rPrChange w:id="4189"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90"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19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192"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193"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94"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19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196" w:author="Xiaolong Liu" w:date="2022-07-21T00:25:00Z">
            <w:rPr>
              <w:rFonts w:ascii="Consolas" w:eastAsia="宋体" w:hAnsi="Consolas" w:cs="宋体"/>
              <w:color w:val="5C5C5C"/>
              <w:kern w:val="0"/>
              <w:szCs w:val="21"/>
            </w:rPr>
          </w:rPrChange>
        </w:rPr>
        <w:t>);</w:t>
      </w:r>
    </w:p>
    <w:p w14:paraId="3E54F72B"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19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198" w:author="Xiaolong Liu" w:date="2022-07-21T00:25:00Z">
            <w:rPr>
              <w:rFonts w:ascii="Consolas" w:eastAsia="宋体" w:hAnsi="Consolas" w:cs="宋体"/>
              <w:color w:val="5C5C5C"/>
              <w:kern w:val="0"/>
              <w:szCs w:val="21"/>
            </w:rPr>
          </w:rPrChange>
        </w:rPr>
        <w:t>    G41r</w:t>
      </w:r>
      <w:proofErr w:type="gramStart"/>
      <w:r w:rsidRPr="002B4446">
        <w:rPr>
          <w:rFonts w:ascii="Times New Roman" w:eastAsia="宋体" w:hAnsi="Times New Roman" w:cs="Times New Roman"/>
          <w:color w:val="5C5C5C"/>
          <w:kern w:val="0"/>
          <w:szCs w:val="21"/>
          <w:rPrChange w:id="419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0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01"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02"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03"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204"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205"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206" w:author="Xiaolong Liu" w:date="2022-07-21T00:25:00Z">
            <w:rPr>
              <w:rFonts w:ascii="Consolas" w:eastAsia="宋体" w:hAnsi="Consolas" w:cs="宋体"/>
              <w:color w:val="5C5C5C"/>
              <w:kern w:val="0"/>
              <w:szCs w:val="21"/>
            </w:rPr>
          </w:rPrChange>
        </w:rPr>
        <w:t>(fft2(G41(</w:t>
      </w:r>
      <w:r w:rsidRPr="002B4446">
        <w:rPr>
          <w:rFonts w:ascii="Times New Roman" w:eastAsia="宋体" w:hAnsi="Times New Roman" w:cs="Times New Roman"/>
          <w:color w:val="4078F2"/>
          <w:kern w:val="0"/>
          <w:szCs w:val="21"/>
          <w:rPrChange w:id="420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08"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09"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10"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211"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12"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213"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14" w:author="Xiaolong Liu" w:date="2022-07-21T00:25:00Z">
            <w:rPr>
              <w:rFonts w:ascii="Consolas" w:eastAsia="宋体" w:hAnsi="Consolas" w:cs="宋体"/>
              <w:color w:val="5C5C5C"/>
              <w:kern w:val="0"/>
              <w:szCs w:val="21"/>
            </w:rPr>
          </w:rPrChange>
        </w:rPr>
        <w:t>);</w:t>
      </w:r>
    </w:p>
    <w:p w14:paraId="5C9AFA65"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21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216" w:author="Xiaolong Liu" w:date="2022-07-21T00:25:00Z">
            <w:rPr>
              <w:rFonts w:ascii="Consolas" w:eastAsia="宋体" w:hAnsi="Consolas" w:cs="宋体"/>
              <w:color w:val="5C5C5C"/>
              <w:kern w:val="0"/>
              <w:szCs w:val="21"/>
            </w:rPr>
          </w:rPrChange>
        </w:rPr>
        <w:t>    G42r</w:t>
      </w:r>
      <w:proofErr w:type="gramStart"/>
      <w:r w:rsidRPr="002B4446">
        <w:rPr>
          <w:rFonts w:ascii="Times New Roman" w:eastAsia="宋体" w:hAnsi="Times New Roman" w:cs="Times New Roman"/>
          <w:color w:val="5C5C5C"/>
          <w:kern w:val="0"/>
          <w:szCs w:val="21"/>
          <w:rPrChange w:id="421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1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19"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20"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21"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222"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223"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224" w:author="Xiaolong Liu" w:date="2022-07-21T00:25:00Z">
            <w:rPr>
              <w:rFonts w:ascii="Consolas" w:eastAsia="宋体" w:hAnsi="Consolas" w:cs="宋体"/>
              <w:color w:val="5C5C5C"/>
              <w:kern w:val="0"/>
              <w:szCs w:val="21"/>
            </w:rPr>
          </w:rPrChange>
        </w:rPr>
        <w:t>(fft2(G42(</w:t>
      </w:r>
      <w:r w:rsidRPr="002B4446">
        <w:rPr>
          <w:rFonts w:ascii="Times New Roman" w:eastAsia="宋体" w:hAnsi="Times New Roman" w:cs="Times New Roman"/>
          <w:color w:val="4078F2"/>
          <w:kern w:val="0"/>
          <w:szCs w:val="21"/>
          <w:rPrChange w:id="422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26"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27"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28"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229"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30"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231"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32" w:author="Xiaolong Liu" w:date="2022-07-21T00:25:00Z">
            <w:rPr>
              <w:rFonts w:ascii="Consolas" w:eastAsia="宋体" w:hAnsi="Consolas" w:cs="宋体"/>
              <w:color w:val="5C5C5C"/>
              <w:kern w:val="0"/>
              <w:szCs w:val="21"/>
            </w:rPr>
          </w:rPrChange>
        </w:rPr>
        <w:t>);</w:t>
      </w:r>
    </w:p>
    <w:p w14:paraId="4084E35C"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23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234" w:author="Xiaolong Liu" w:date="2022-07-21T00:25:00Z">
            <w:rPr>
              <w:rFonts w:ascii="Consolas" w:eastAsia="宋体" w:hAnsi="Consolas" w:cs="宋体"/>
              <w:color w:val="5C5C5C"/>
              <w:kern w:val="0"/>
              <w:szCs w:val="21"/>
            </w:rPr>
          </w:rPrChange>
        </w:rPr>
        <w:t>    G43r</w:t>
      </w:r>
      <w:proofErr w:type="gramStart"/>
      <w:r w:rsidRPr="002B4446">
        <w:rPr>
          <w:rFonts w:ascii="Times New Roman" w:eastAsia="宋体" w:hAnsi="Times New Roman" w:cs="Times New Roman"/>
          <w:color w:val="5C5C5C"/>
          <w:kern w:val="0"/>
          <w:szCs w:val="21"/>
          <w:rPrChange w:id="423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3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37"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38"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39"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240"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241"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242" w:author="Xiaolong Liu" w:date="2022-07-21T00:25:00Z">
            <w:rPr>
              <w:rFonts w:ascii="Consolas" w:eastAsia="宋体" w:hAnsi="Consolas" w:cs="宋体"/>
              <w:color w:val="5C5C5C"/>
              <w:kern w:val="0"/>
              <w:szCs w:val="21"/>
            </w:rPr>
          </w:rPrChange>
        </w:rPr>
        <w:t>(fft2(G43(</w:t>
      </w:r>
      <w:r w:rsidRPr="002B4446">
        <w:rPr>
          <w:rFonts w:ascii="Times New Roman" w:eastAsia="宋体" w:hAnsi="Times New Roman" w:cs="Times New Roman"/>
          <w:color w:val="4078F2"/>
          <w:kern w:val="0"/>
          <w:szCs w:val="21"/>
          <w:rPrChange w:id="424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44"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45"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46"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24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48"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249"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50" w:author="Xiaolong Liu" w:date="2022-07-21T00:25:00Z">
            <w:rPr>
              <w:rFonts w:ascii="Consolas" w:eastAsia="宋体" w:hAnsi="Consolas" w:cs="宋体"/>
              <w:color w:val="5C5C5C"/>
              <w:kern w:val="0"/>
              <w:szCs w:val="21"/>
            </w:rPr>
          </w:rPrChange>
        </w:rPr>
        <w:t>);</w:t>
      </w:r>
    </w:p>
    <w:p w14:paraId="45132520" w14:textId="77777777" w:rsidR="00B50F39" w:rsidRPr="002B4446" w:rsidRDefault="00B50F39" w:rsidP="00B50F39">
      <w:pPr>
        <w:widowControl/>
        <w:numPr>
          <w:ilvl w:val="0"/>
          <w:numId w:val="26"/>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25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252" w:author="Xiaolong Liu" w:date="2022-07-21T00:25:00Z">
            <w:rPr>
              <w:rFonts w:ascii="Consolas" w:eastAsia="宋体" w:hAnsi="Consolas" w:cs="宋体"/>
              <w:color w:val="5C5C5C"/>
              <w:kern w:val="0"/>
              <w:szCs w:val="21"/>
            </w:rPr>
          </w:rPrChange>
        </w:rPr>
        <w:t>    G44r</w:t>
      </w:r>
      <w:proofErr w:type="gramStart"/>
      <w:r w:rsidRPr="002B4446">
        <w:rPr>
          <w:rFonts w:ascii="Times New Roman" w:eastAsia="宋体" w:hAnsi="Times New Roman" w:cs="Times New Roman"/>
          <w:color w:val="5C5C5C"/>
          <w:kern w:val="0"/>
          <w:szCs w:val="21"/>
          <w:rPrChange w:id="4253"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54"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55"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56"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57" w:author="Xiaolong Liu" w:date="2022-07-21T00:25:00Z">
            <w:rPr>
              <w:rFonts w:ascii="Consolas" w:eastAsia="宋体" w:hAnsi="Consolas" w:cs="宋体"/>
              <w:color w:val="5C5C5C"/>
              <w:kern w:val="0"/>
              <w:szCs w:val="21"/>
            </w:rPr>
          </w:rPrChange>
        </w:rPr>
        <w:t>,</w:t>
      </w:r>
      <w:proofErr w:type="gramEnd"/>
      <w:r w:rsidRPr="002B4446">
        <w:rPr>
          <w:rFonts w:ascii="Times New Roman" w:eastAsia="宋体" w:hAnsi="Times New Roman" w:cs="Times New Roman"/>
          <w:color w:val="5C5C5C"/>
          <w:kern w:val="0"/>
          <w:szCs w:val="21"/>
          <w:rPrChange w:id="4258" w:author="Xiaolong Liu" w:date="2022-07-21T00:25:00Z">
            <w:rPr>
              <w:rFonts w:ascii="Consolas" w:eastAsia="宋体" w:hAnsi="Consolas" w:cs="宋体"/>
              <w:color w:val="5C5C5C"/>
              <w:kern w:val="0"/>
              <w:szCs w:val="21"/>
            </w:rPr>
          </w:rPrChange>
        </w:rPr>
        <w:t>k) = </w:t>
      </w:r>
      <w:proofErr w:type="spellStart"/>
      <w:r w:rsidRPr="002B4446">
        <w:rPr>
          <w:rFonts w:ascii="Times New Roman" w:eastAsia="宋体" w:hAnsi="Times New Roman" w:cs="Times New Roman"/>
          <w:color w:val="5C5C5C"/>
          <w:kern w:val="0"/>
          <w:szCs w:val="21"/>
          <w:rPrChange w:id="4259" w:author="Xiaolong Liu" w:date="2022-07-21T00:25:00Z">
            <w:rPr>
              <w:rFonts w:ascii="Consolas" w:eastAsia="宋体" w:hAnsi="Consolas" w:cs="宋体"/>
              <w:color w:val="5C5C5C"/>
              <w:kern w:val="0"/>
              <w:szCs w:val="21"/>
            </w:rPr>
          </w:rPrChange>
        </w:rPr>
        <w:t>fftshift</w:t>
      </w:r>
      <w:proofErr w:type="spellEnd"/>
      <w:r w:rsidRPr="002B4446">
        <w:rPr>
          <w:rFonts w:ascii="Times New Roman" w:eastAsia="宋体" w:hAnsi="Times New Roman" w:cs="Times New Roman"/>
          <w:color w:val="5C5C5C"/>
          <w:kern w:val="0"/>
          <w:szCs w:val="21"/>
          <w:rPrChange w:id="4260" w:author="Xiaolong Liu" w:date="2022-07-21T00:25:00Z">
            <w:rPr>
              <w:rFonts w:ascii="Consolas" w:eastAsia="宋体" w:hAnsi="Consolas" w:cs="宋体"/>
              <w:color w:val="5C5C5C"/>
              <w:kern w:val="0"/>
              <w:szCs w:val="21"/>
            </w:rPr>
          </w:rPrChange>
        </w:rPr>
        <w:t>(fft2(G44(</w:t>
      </w:r>
      <w:r w:rsidRPr="002B4446">
        <w:rPr>
          <w:rFonts w:ascii="Times New Roman" w:eastAsia="宋体" w:hAnsi="Times New Roman" w:cs="Times New Roman"/>
          <w:color w:val="4078F2"/>
          <w:kern w:val="0"/>
          <w:szCs w:val="21"/>
          <w:rPrChange w:id="4261"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62" w:author="Xiaolong Liu" w:date="2022-07-21T00:25:00Z">
            <w:rPr>
              <w:rFonts w:ascii="Consolas" w:eastAsia="宋体" w:hAnsi="Consolas" w:cs="宋体"/>
              <w:color w:val="5C5C5C"/>
              <w:kern w:val="0"/>
              <w:szCs w:val="21"/>
            </w:rPr>
          </w:rPrChange>
        </w:rPr>
        <w:t>,</w:t>
      </w:r>
      <w:r w:rsidRPr="002B4446">
        <w:rPr>
          <w:rFonts w:ascii="Times New Roman" w:eastAsia="宋体" w:hAnsi="Times New Roman" w:cs="Times New Roman"/>
          <w:color w:val="4078F2"/>
          <w:kern w:val="0"/>
          <w:szCs w:val="21"/>
          <w:rPrChange w:id="4263" w:author="Xiaolong Liu" w:date="2022-07-21T00:25:00Z">
            <w:rPr>
              <w:rFonts w:ascii="Consolas" w:eastAsia="宋体" w:hAnsi="Consolas" w:cs="宋体"/>
              <w:color w:val="4078F2"/>
              <w:kern w:val="0"/>
              <w:szCs w:val="21"/>
            </w:rPr>
          </w:rPrChange>
        </w:rPr>
        <w:t>:</w:t>
      </w:r>
      <w:r w:rsidRPr="002B4446">
        <w:rPr>
          <w:rFonts w:ascii="Times New Roman" w:eastAsia="宋体" w:hAnsi="Times New Roman" w:cs="Times New Roman"/>
          <w:color w:val="5C5C5C"/>
          <w:kern w:val="0"/>
          <w:szCs w:val="21"/>
          <w:rPrChange w:id="4264" w:author="Xiaolong Liu" w:date="2022-07-21T00:25:00Z">
            <w:rPr>
              <w:rFonts w:ascii="Consolas" w:eastAsia="宋体" w:hAnsi="Consolas" w:cs="宋体"/>
              <w:color w:val="5C5C5C"/>
              <w:kern w:val="0"/>
              <w:szCs w:val="21"/>
            </w:rPr>
          </w:rPrChange>
        </w:rPr>
        <w:t>,k)))/(</w:t>
      </w:r>
      <w:proofErr w:type="spellStart"/>
      <w:r w:rsidRPr="002B4446">
        <w:rPr>
          <w:rFonts w:ascii="Times New Roman" w:eastAsia="宋体" w:hAnsi="Times New Roman" w:cs="Times New Roman"/>
          <w:color w:val="5C5C5C"/>
          <w:kern w:val="0"/>
          <w:szCs w:val="21"/>
          <w:rPrChange w:id="4265"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66" w:author="Xiaolong Liu" w:date="2022-07-21T00:25:00Z">
            <w:rPr>
              <w:rFonts w:ascii="Consolas" w:eastAsia="宋体" w:hAnsi="Consolas" w:cs="宋体"/>
              <w:color w:val="5C5C5C"/>
              <w:kern w:val="0"/>
              <w:szCs w:val="21"/>
            </w:rPr>
          </w:rPrChange>
        </w:rPr>
        <w:t>*</w:t>
      </w:r>
      <w:proofErr w:type="spellStart"/>
      <w:r w:rsidRPr="002B4446">
        <w:rPr>
          <w:rFonts w:ascii="Times New Roman" w:eastAsia="宋体" w:hAnsi="Times New Roman" w:cs="Times New Roman"/>
          <w:color w:val="5C5C5C"/>
          <w:kern w:val="0"/>
          <w:szCs w:val="21"/>
          <w:rPrChange w:id="4267" w:author="Xiaolong Liu" w:date="2022-07-21T00:25:00Z">
            <w:rPr>
              <w:rFonts w:ascii="Consolas" w:eastAsia="宋体" w:hAnsi="Consolas" w:cs="宋体"/>
              <w:color w:val="5C5C5C"/>
              <w:kern w:val="0"/>
              <w:szCs w:val="21"/>
            </w:rPr>
          </w:rPrChange>
        </w:rPr>
        <w:t>n_q</w:t>
      </w:r>
      <w:proofErr w:type="spellEnd"/>
      <w:r w:rsidRPr="002B4446">
        <w:rPr>
          <w:rFonts w:ascii="Times New Roman" w:eastAsia="宋体" w:hAnsi="Times New Roman" w:cs="Times New Roman"/>
          <w:color w:val="5C5C5C"/>
          <w:kern w:val="0"/>
          <w:szCs w:val="21"/>
          <w:rPrChange w:id="4268" w:author="Xiaolong Liu" w:date="2022-07-21T00:25:00Z">
            <w:rPr>
              <w:rFonts w:ascii="Consolas" w:eastAsia="宋体" w:hAnsi="Consolas" w:cs="宋体"/>
              <w:color w:val="5C5C5C"/>
              <w:kern w:val="0"/>
              <w:szCs w:val="21"/>
            </w:rPr>
          </w:rPrChange>
        </w:rPr>
        <w:t>);</w:t>
      </w:r>
    </w:p>
    <w:p w14:paraId="0A841B43" w14:textId="77777777" w:rsidR="00B50F39" w:rsidRPr="002B4446" w:rsidRDefault="00B50F39" w:rsidP="00B50F39">
      <w:pPr>
        <w:widowControl/>
        <w:numPr>
          <w:ilvl w:val="0"/>
          <w:numId w:val="26"/>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26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A626A4"/>
          <w:kern w:val="0"/>
          <w:szCs w:val="21"/>
          <w:rPrChange w:id="4270" w:author="Xiaolong Liu" w:date="2022-07-21T00:25:00Z">
            <w:rPr>
              <w:rFonts w:ascii="Consolas" w:eastAsia="宋体" w:hAnsi="Consolas" w:cs="宋体"/>
              <w:color w:val="A626A4"/>
              <w:kern w:val="0"/>
              <w:szCs w:val="21"/>
            </w:rPr>
          </w:rPrChange>
        </w:rPr>
        <w:t>end</w:t>
      </w:r>
    </w:p>
    <w:p w14:paraId="61537F71" w14:textId="77777777" w:rsidR="00FE3551" w:rsidRDefault="00FE3551" w:rsidP="00E94603">
      <w:pPr>
        <w:jc w:val="left"/>
        <w:rPr>
          <w:ins w:id="4271" w:author="Xiaolong Liu" w:date="2022-07-21T02:51:00Z"/>
          <w:rFonts w:ascii="Times New Roman" w:hAnsi="Times New Roman" w:cs="Times New Roman"/>
          <w:color w:val="000000" w:themeColor="text1"/>
          <w:sz w:val="24"/>
          <w:szCs w:val="28"/>
        </w:rPr>
      </w:pPr>
    </w:p>
    <w:p w14:paraId="7F02A0EF" w14:textId="77777777" w:rsidR="00FE3551" w:rsidRDefault="00FE3551" w:rsidP="00FE3551">
      <w:pPr>
        <w:rPr>
          <w:ins w:id="4272" w:author="Xiaolong Liu" w:date="2022-07-21T02:51:00Z"/>
          <w:rFonts w:ascii="Times New Roman" w:hAnsi="Times New Roman" w:cs="Times New Roman"/>
          <w:color w:val="000000" w:themeColor="text1"/>
          <w:sz w:val="24"/>
          <w:szCs w:val="28"/>
        </w:rPr>
      </w:pPr>
      <w:ins w:id="4273" w:author="Xiaolong Liu" w:date="2022-07-21T02:51:00Z">
        <w:r w:rsidRPr="00040BD5">
          <w:rPr>
            <w:rFonts w:ascii="Times New Roman" w:hAnsi="Times New Roman" w:cs="Times New Roman"/>
            <w:b/>
            <w:bCs/>
            <w:sz w:val="24"/>
            <w:szCs w:val="28"/>
            <w:u w:val="single"/>
          </w:rPr>
          <w:t xml:space="preserve">Calculate </w:t>
        </w:r>
        <w:r>
          <w:rPr>
            <w:rFonts w:ascii="Times New Roman" w:hAnsi="Times New Roman" w:cs="Times New Roman"/>
            <w:b/>
            <w:bCs/>
            <w:sz w:val="24"/>
            <w:szCs w:val="28"/>
            <w:u w:val="single"/>
          </w:rPr>
          <w:t>the Spectral Density Function</w:t>
        </w:r>
      </w:ins>
    </w:p>
    <w:p w14:paraId="34553538" w14:textId="77777777" w:rsidR="00FE3551" w:rsidRDefault="00FE3551" w:rsidP="00E94603">
      <w:pPr>
        <w:jc w:val="left"/>
        <w:rPr>
          <w:ins w:id="4274" w:author="Xiaolong Liu" w:date="2022-07-21T02:51:00Z"/>
          <w:rFonts w:ascii="Times New Roman" w:hAnsi="Times New Roman" w:cs="Times New Roman"/>
          <w:color w:val="000000" w:themeColor="text1"/>
          <w:sz w:val="24"/>
          <w:szCs w:val="28"/>
        </w:rPr>
      </w:pPr>
    </w:p>
    <w:p w14:paraId="744FC34B" w14:textId="5B4D0211" w:rsidR="00B50F39" w:rsidRPr="002B4446" w:rsidRDefault="00491A68" w:rsidP="00E94603">
      <w:pPr>
        <w:jc w:val="left"/>
        <w:rPr>
          <w:rFonts w:ascii="Times New Roman" w:hAnsi="Times New Roman" w:cs="Times New Roman"/>
          <w:color w:val="000000" w:themeColor="text1"/>
          <w:sz w:val="24"/>
          <w:szCs w:val="28"/>
        </w:rPr>
      </w:pPr>
      <w:ins w:id="4275" w:author="Xiaolong Liu" w:date="2022-07-21T02:41:00Z">
        <w:r>
          <w:rPr>
            <w:rFonts w:ascii="Times New Roman" w:hAnsi="Times New Roman" w:cs="Times New Roman"/>
            <w:color w:val="000000" w:themeColor="text1"/>
            <w:sz w:val="24"/>
            <w:szCs w:val="28"/>
          </w:rPr>
          <w:t>F</w:t>
        </w:r>
      </w:ins>
      <w:del w:id="4276" w:author="Xiaolong Liu" w:date="2022-07-21T02:41:00Z">
        <w:r w:rsidR="00B50F39" w:rsidRPr="002B4446" w:rsidDel="00491A68">
          <w:rPr>
            <w:rFonts w:ascii="Times New Roman" w:hAnsi="Times New Roman" w:cs="Times New Roman"/>
            <w:color w:val="000000" w:themeColor="text1"/>
            <w:sz w:val="24"/>
            <w:szCs w:val="28"/>
          </w:rPr>
          <w:delText>As f</w:delText>
        </w:r>
      </w:del>
      <w:r w:rsidR="00B50F39" w:rsidRPr="002B4446">
        <w:rPr>
          <w:rFonts w:ascii="Times New Roman" w:hAnsi="Times New Roman" w:cs="Times New Roman"/>
          <w:color w:val="000000" w:themeColor="text1"/>
          <w:sz w:val="24"/>
          <w:szCs w:val="28"/>
        </w:rPr>
        <w:t xml:space="preserve">or </w:t>
      </w:r>
      <w:ins w:id="4277" w:author="Xiaolong Liu" w:date="2022-07-21T02:42:00Z">
        <w:r>
          <w:rPr>
            <w:rFonts w:ascii="Times New Roman" w:hAnsi="Times New Roman" w:cs="Times New Roman"/>
            <w:color w:val="000000" w:themeColor="text1"/>
            <w:sz w:val="24"/>
            <w:szCs w:val="28"/>
          </w:rPr>
          <w:t xml:space="preserve">a </w:t>
        </w:r>
      </w:ins>
      <w:r w:rsidR="00B50F39" w:rsidRPr="002B4446">
        <w:rPr>
          <w:rFonts w:ascii="Times New Roman" w:hAnsi="Times New Roman" w:cs="Times New Roman"/>
          <w:color w:val="000000" w:themeColor="text1"/>
          <w:sz w:val="24"/>
          <w:szCs w:val="28"/>
        </w:rPr>
        <w:t>two</w:t>
      </w:r>
      <w:ins w:id="4278" w:author="Xiaolong Liu" w:date="2022-07-21T02:41:00Z">
        <w:r>
          <w:rPr>
            <w:rFonts w:ascii="Times New Roman" w:hAnsi="Times New Roman" w:cs="Times New Roman"/>
            <w:color w:val="000000" w:themeColor="text1"/>
            <w:sz w:val="24"/>
            <w:szCs w:val="28"/>
          </w:rPr>
          <w:t>-</w:t>
        </w:r>
      </w:ins>
      <w:del w:id="4279" w:author="Xiaolong Liu" w:date="2022-07-21T02:41:00Z">
        <w:r w:rsidR="00B50F39" w:rsidRPr="002B4446" w:rsidDel="00491A68">
          <w:rPr>
            <w:rFonts w:ascii="Times New Roman" w:hAnsi="Times New Roman" w:cs="Times New Roman"/>
            <w:color w:val="000000" w:themeColor="text1"/>
            <w:sz w:val="24"/>
            <w:szCs w:val="28"/>
          </w:rPr>
          <w:delText xml:space="preserve"> </w:delText>
        </w:r>
      </w:del>
      <w:r w:rsidR="00B50F39" w:rsidRPr="002B4446">
        <w:rPr>
          <w:rFonts w:ascii="Times New Roman" w:hAnsi="Times New Roman" w:cs="Times New Roman"/>
          <w:color w:val="000000" w:themeColor="text1"/>
          <w:sz w:val="24"/>
          <w:szCs w:val="28"/>
        </w:rPr>
        <w:t>band</w:t>
      </w:r>
      <w:ins w:id="4280" w:author="Xiaolong Liu" w:date="2022-07-21T02:41:00Z">
        <w:r>
          <w:rPr>
            <w:rFonts w:ascii="Times New Roman" w:hAnsi="Times New Roman" w:cs="Times New Roman"/>
            <w:color w:val="000000" w:themeColor="text1"/>
            <w:sz w:val="24"/>
            <w:szCs w:val="28"/>
          </w:rPr>
          <w:t xml:space="preserve"> </w:t>
        </w:r>
      </w:ins>
      <w:del w:id="4281" w:author="Xiaolong Liu" w:date="2022-07-21T02:41:00Z">
        <w:r w:rsidR="00B50F39" w:rsidRPr="002B4446" w:rsidDel="00491A68">
          <w:rPr>
            <w:rFonts w:ascii="Times New Roman" w:hAnsi="Times New Roman" w:cs="Times New Roman"/>
            <w:color w:val="000000" w:themeColor="text1"/>
            <w:sz w:val="24"/>
            <w:szCs w:val="28"/>
          </w:rPr>
          <w:delText>s</w:delText>
        </w:r>
      </w:del>
      <w:del w:id="4282" w:author="Xiaolong Liu" w:date="2022-07-21T02:42:00Z">
        <w:r w:rsidR="00B50F39" w:rsidRPr="002B4446" w:rsidDel="00491A68">
          <w:rPr>
            <w:rFonts w:ascii="Times New Roman" w:hAnsi="Times New Roman" w:cs="Times New Roman"/>
            <w:color w:val="000000" w:themeColor="text1"/>
            <w:sz w:val="24"/>
            <w:szCs w:val="28"/>
          </w:rPr>
          <w:delText xml:space="preserve"> simulation</w:delText>
        </w:r>
      </w:del>
      <w:ins w:id="4283" w:author="Xiaolong Liu" w:date="2022-07-21T02:42:00Z">
        <w:r>
          <w:rPr>
            <w:rFonts w:ascii="Times New Roman" w:hAnsi="Times New Roman" w:cs="Times New Roman"/>
            <w:color w:val="000000" w:themeColor="text1"/>
            <w:sz w:val="24"/>
            <w:szCs w:val="28"/>
          </w:rPr>
          <w:t>model</w:t>
        </w:r>
      </w:ins>
      <w:r w:rsidR="00B50F39" w:rsidRPr="002B4446">
        <w:rPr>
          <w:rFonts w:ascii="Times New Roman" w:hAnsi="Times New Roman" w:cs="Times New Roman"/>
          <w:color w:val="000000" w:themeColor="text1"/>
          <w:sz w:val="24"/>
          <w:szCs w:val="28"/>
        </w:rPr>
        <w:t>, the spectral density function is</w:t>
      </w:r>
    </w:p>
    <w:p w14:paraId="59671D24" w14:textId="77777777" w:rsidR="00B50F39" w:rsidRPr="002B4446" w:rsidRDefault="00000000" w:rsidP="00B50F39">
      <w:pPr>
        <w:widowControl/>
        <w:spacing w:line="259" w:lineRule="atLeast"/>
        <w:jc w:val="left"/>
        <w:rPr>
          <w:rFonts w:ascii="Times New Roman" w:eastAsia="宋体" w:hAnsi="Times New Roman" w:cs="Times New Roman"/>
          <w:color w:val="000000" w:themeColor="text1"/>
          <w:kern w:val="0"/>
          <w:szCs w:val="21"/>
          <w:rPrChange w:id="4284" w:author="Xiaolong Liu" w:date="2022-07-21T00:25:00Z">
            <w:rPr>
              <w:rFonts w:ascii="Consolas" w:eastAsia="宋体" w:hAnsi="Consolas" w:cs="宋体"/>
              <w:color w:val="000000" w:themeColor="text1"/>
              <w:kern w:val="0"/>
              <w:szCs w:val="21"/>
            </w:rPr>
          </w:rPrChange>
        </w:rPr>
      </w:pPr>
      <m:oMathPara>
        <m:oMath>
          <m:sSub>
            <m:sSubPr>
              <m:ctrlPr>
                <w:rPr>
                  <w:rFonts w:ascii="Cambria Math" w:hAnsi="Cambria Math" w:cs="Times New Roman"/>
                  <w:i/>
                  <w:iCs/>
                  <w:sz w:val="24"/>
                  <w:szCs w:val="28"/>
                </w:rPr>
              </m:ctrlPr>
            </m:sSubPr>
            <m:e>
              <m:r>
                <w:rPr>
                  <w:rFonts w:ascii="Cambria Math" w:hAnsi="Cambria Math" w:cs="Times New Roman"/>
                  <w:sz w:val="24"/>
                  <w:szCs w:val="28"/>
                </w:rPr>
                <m:t>A</m:t>
              </m:r>
            </m:e>
            <m:sub>
              <m:r>
                <w:rPr>
                  <w:rFonts w:ascii="Cambria Math" w:hAnsi="Cambria Math" w:cs="Times New Roman"/>
                  <w:sz w:val="24"/>
                  <w:szCs w:val="28"/>
                </w:rPr>
                <m:t>0</m:t>
              </m:r>
            </m:sub>
          </m:sSub>
          <m:d>
            <m:dPr>
              <m:ctrlPr>
                <w:rPr>
                  <w:rFonts w:ascii="Cambria Math" w:hAnsi="Cambria Math" w:cs="Times New Roman"/>
                  <w:i/>
                  <w:iCs/>
                  <w:sz w:val="24"/>
                  <w:szCs w:val="28"/>
                </w:rPr>
              </m:ctrlPr>
            </m:dPr>
            <m:e>
              <m:r>
                <m:rPr>
                  <m:sty m:val="bi"/>
                </m:rPr>
                <w:rPr>
                  <w:rFonts w:ascii="Cambria Math" w:hAnsi="Cambria Math" w:cs="Times New Roman"/>
                  <w:sz w:val="24"/>
                  <w:szCs w:val="28"/>
                </w:rPr>
                <m:t>k,</m:t>
              </m:r>
              <m:r>
                <w:rPr>
                  <w:rFonts w:ascii="Cambria Math" w:hAnsi="Cambria Math" w:cs="Times New Roman"/>
                  <w:sz w:val="24"/>
                  <w:szCs w:val="28"/>
                </w:rPr>
                <m:t>E</m:t>
              </m:r>
            </m:e>
          </m:d>
          <m:r>
            <w:rPr>
              <w:rFonts w:ascii="Cambria Math" w:hAnsi="Cambria Math" w:cs="Times New Roman"/>
              <w:sz w:val="24"/>
              <w:szCs w:val="28"/>
            </w:rPr>
            <m:t>=-</m:t>
          </m:r>
          <m:f>
            <m:fPr>
              <m:ctrlPr>
                <w:rPr>
                  <w:rFonts w:ascii="Cambria Math" w:hAnsi="Cambria Math" w:cs="Times New Roman"/>
                  <w:i/>
                  <w:iCs/>
                  <w:sz w:val="24"/>
                  <w:szCs w:val="28"/>
                </w:rPr>
              </m:ctrlPr>
            </m:fPr>
            <m:num>
              <m:r>
                <w:rPr>
                  <w:rFonts w:ascii="Cambria Math" w:hAnsi="Cambria Math" w:cs="Times New Roman"/>
                  <w:sz w:val="24"/>
                  <w:szCs w:val="28"/>
                </w:rPr>
                <m:t>1</m:t>
              </m:r>
            </m:num>
            <m:den>
              <m:r>
                <w:rPr>
                  <w:rFonts w:ascii="Cambria Math" w:hAnsi="Cambria Math" w:cs="Times New Roman"/>
                  <w:sz w:val="24"/>
                  <w:szCs w:val="28"/>
                </w:rPr>
                <m:t>π</m:t>
              </m:r>
            </m:den>
          </m:f>
          <m:r>
            <w:rPr>
              <w:rFonts w:ascii="Cambria Math" w:hAnsi="Cambria Math" w:cs="Times New Roman"/>
              <w:sz w:val="24"/>
              <w:szCs w:val="28"/>
            </w:rPr>
            <m:t>Im(</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11</m:t>
              </m:r>
            </m:sub>
          </m:sSub>
          <m:d>
            <m:dPr>
              <m:ctrlPr>
                <w:rPr>
                  <w:rFonts w:ascii="Cambria Math" w:hAnsi="Cambria Math" w:cs="Times New Roman"/>
                  <w:i/>
                  <w:color w:val="000000" w:themeColor="text1"/>
                </w:rPr>
              </m:ctrlPr>
            </m:dPr>
            <m:e>
              <m:r>
                <m:rPr>
                  <m:sty m:val="bi"/>
                </m:rPr>
                <w:rPr>
                  <w:rFonts w:ascii="Cambria Math" w:hAnsi="Cambria Math" w:cs="Times New Roman"/>
                  <w:color w:val="000000" w:themeColor="text1"/>
                </w:rPr>
                <m:t>k</m:t>
              </m:r>
              <m:r>
                <w:rPr>
                  <w:rFonts w:ascii="Cambria Math" w:hAnsi="Cambria Math" w:cs="Times New Roman"/>
                  <w:color w:val="000000" w:themeColor="text1"/>
                </w:rPr>
                <m:t>,E</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22</m:t>
              </m:r>
            </m:sub>
          </m:sSub>
          <m:d>
            <m:dPr>
              <m:ctrlPr>
                <w:rPr>
                  <w:rFonts w:ascii="Cambria Math" w:hAnsi="Cambria Math" w:cs="Times New Roman"/>
                  <w:i/>
                  <w:color w:val="000000" w:themeColor="text1"/>
                </w:rPr>
              </m:ctrlPr>
            </m:dPr>
            <m:e>
              <m:r>
                <m:rPr>
                  <m:sty m:val="bi"/>
                </m:rPr>
                <w:rPr>
                  <w:rFonts w:ascii="Cambria Math" w:hAnsi="Cambria Math" w:cs="Times New Roman"/>
                  <w:color w:val="000000" w:themeColor="text1"/>
                </w:rPr>
                <m:t>k</m:t>
              </m:r>
              <m:r>
                <w:rPr>
                  <w:rFonts w:ascii="Cambria Math" w:hAnsi="Cambria Math" w:cs="Times New Roman"/>
                  <w:color w:val="000000" w:themeColor="text1"/>
                </w:rPr>
                <m:t>,E</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33</m:t>
              </m:r>
            </m:sub>
          </m:sSub>
          <m:d>
            <m:dPr>
              <m:ctrlPr>
                <w:rPr>
                  <w:rFonts w:ascii="Cambria Math" w:hAnsi="Cambria Math" w:cs="Times New Roman"/>
                  <w:i/>
                  <w:color w:val="000000" w:themeColor="text1"/>
                </w:rPr>
              </m:ctrlPr>
            </m:dPr>
            <m:e>
              <m:r>
                <m:rPr>
                  <m:sty m:val="bi"/>
                </m:rPr>
                <w:rPr>
                  <w:rFonts w:ascii="Cambria Math" w:hAnsi="Cambria Math" w:cs="Times New Roman"/>
                  <w:color w:val="000000" w:themeColor="text1"/>
                </w:rPr>
                <m:t>k</m:t>
              </m:r>
              <m:r>
                <w:rPr>
                  <w:rFonts w:ascii="Cambria Math" w:hAnsi="Cambria Math" w:cs="Times New Roman"/>
                  <w:color w:val="000000" w:themeColor="text1"/>
                </w:rPr>
                <m:t>,E</m:t>
              </m:r>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44</m:t>
              </m:r>
            </m:sub>
          </m:sSub>
          <m:r>
            <w:rPr>
              <w:rFonts w:ascii="Cambria Math" w:hAnsi="Cambria Math" w:cs="Times New Roman"/>
              <w:color w:val="000000" w:themeColor="text1"/>
            </w:rPr>
            <m:t>(</m:t>
          </m:r>
          <m:r>
            <m:rPr>
              <m:sty m:val="bi"/>
            </m:rPr>
            <w:rPr>
              <w:rFonts w:ascii="Cambria Math" w:hAnsi="Cambria Math" w:cs="Times New Roman"/>
              <w:color w:val="000000" w:themeColor="text1"/>
            </w:rPr>
            <m:t>k</m:t>
          </m:r>
          <m:r>
            <w:rPr>
              <w:rFonts w:ascii="Cambria Math" w:hAnsi="Cambria Math" w:cs="Times New Roman"/>
              <w:color w:val="000000" w:themeColor="text1"/>
            </w:rPr>
            <m:t>,E)</m:t>
          </m:r>
          <m:r>
            <w:rPr>
              <w:rFonts w:ascii="Cambria Math" w:hAnsi="Cambria Math" w:cs="Times New Roman"/>
              <w:sz w:val="24"/>
              <w:szCs w:val="28"/>
            </w:rPr>
            <m:t>)</m:t>
          </m:r>
        </m:oMath>
      </m:oMathPara>
    </w:p>
    <w:p w14:paraId="42D6DA09" w14:textId="77777777" w:rsidR="00EB2859" w:rsidRPr="002B4446" w:rsidRDefault="00EB2859" w:rsidP="00EB2859">
      <w:pPr>
        <w:pStyle w:val="alt"/>
        <w:numPr>
          <w:ilvl w:val="0"/>
          <w:numId w:val="27"/>
        </w:numPr>
        <w:pBdr>
          <w:left w:val="single" w:sz="18" w:space="0" w:color="6CE26C"/>
        </w:pBdr>
        <w:shd w:val="clear" w:color="auto" w:fill="F8F8F8"/>
        <w:spacing w:before="0" w:beforeAutospacing="0" w:after="0" w:afterAutospacing="0" w:line="270" w:lineRule="atLeast"/>
        <w:ind w:left="357" w:hanging="357"/>
        <w:rPr>
          <w:rFonts w:ascii="Times New Roman" w:hAnsi="Times New Roman" w:cs="Times New Roman"/>
          <w:color w:val="5C5C5C"/>
          <w:sz w:val="21"/>
          <w:szCs w:val="21"/>
          <w:rPrChange w:id="4285" w:author="Xiaolong Liu" w:date="2022-07-21T00:25:00Z">
            <w:rPr>
              <w:rFonts w:ascii="Consolas" w:hAnsi="Consolas"/>
              <w:color w:val="5C5C5C"/>
              <w:sz w:val="21"/>
              <w:szCs w:val="21"/>
            </w:rPr>
          </w:rPrChange>
        </w:rPr>
      </w:pPr>
      <w:r w:rsidRPr="002B4446">
        <w:rPr>
          <w:rStyle w:val="hljs-attr"/>
          <w:rFonts w:ascii="Times New Roman" w:hAnsi="Times New Roman" w:cs="Times New Roman"/>
          <w:color w:val="986801"/>
          <w:sz w:val="21"/>
          <w:szCs w:val="21"/>
          <w:rPrChange w:id="4286" w:author="Xiaolong Liu" w:date="2022-07-21T00:25:00Z">
            <w:rPr>
              <w:rStyle w:val="hljs-attr"/>
              <w:rFonts w:ascii="Consolas" w:hAnsi="Consolas"/>
              <w:color w:val="986801"/>
              <w:sz w:val="21"/>
              <w:szCs w:val="21"/>
            </w:rPr>
          </w:rPrChange>
        </w:rPr>
        <w:t>Ak</w:t>
      </w:r>
      <w:r w:rsidRPr="002B4446">
        <w:rPr>
          <w:rFonts w:ascii="Times New Roman" w:hAnsi="Times New Roman" w:cs="Times New Roman"/>
          <w:color w:val="5C5C5C"/>
          <w:sz w:val="21"/>
          <w:szCs w:val="21"/>
          <w:rPrChange w:id="4287" w:author="Xiaolong Liu" w:date="2022-07-21T00:25:00Z">
            <w:rPr>
              <w:rFonts w:ascii="Consolas" w:hAnsi="Consolas"/>
              <w:color w:val="5C5C5C"/>
              <w:sz w:val="21"/>
              <w:szCs w:val="21"/>
            </w:rPr>
          </w:rPrChange>
        </w:rPr>
        <w:t> = -</w:t>
      </w:r>
      <w:proofErr w:type="spellStart"/>
      <w:r w:rsidRPr="002B4446">
        <w:rPr>
          <w:rFonts w:ascii="Times New Roman" w:hAnsi="Times New Roman" w:cs="Times New Roman"/>
          <w:color w:val="5C5C5C"/>
          <w:sz w:val="21"/>
          <w:szCs w:val="21"/>
          <w:rPrChange w:id="4288" w:author="Xiaolong Liu" w:date="2022-07-21T00:25:00Z">
            <w:rPr>
              <w:rFonts w:ascii="Consolas" w:hAnsi="Consolas"/>
              <w:color w:val="5C5C5C"/>
              <w:sz w:val="21"/>
              <w:szCs w:val="21"/>
            </w:rPr>
          </w:rPrChange>
        </w:rPr>
        <w:t>imag</w:t>
      </w:r>
      <w:proofErr w:type="spellEnd"/>
      <w:r w:rsidRPr="002B4446">
        <w:rPr>
          <w:rFonts w:ascii="Times New Roman" w:hAnsi="Times New Roman" w:cs="Times New Roman"/>
          <w:color w:val="5C5C5C"/>
          <w:sz w:val="21"/>
          <w:szCs w:val="21"/>
          <w:rPrChange w:id="4289" w:author="Xiaolong Liu" w:date="2022-07-21T00:25:00Z">
            <w:rPr>
              <w:rFonts w:ascii="Consolas" w:hAnsi="Consolas"/>
              <w:color w:val="5C5C5C"/>
              <w:sz w:val="21"/>
              <w:szCs w:val="21"/>
            </w:rPr>
          </w:rPrChange>
        </w:rPr>
        <w:t>(G11+G22+G33+G44)/pi</w:t>
      </w:r>
      <w:r w:rsidRPr="002B4446">
        <w:rPr>
          <w:rStyle w:val="hljs-comment"/>
          <w:rFonts w:ascii="Times New Roman" w:hAnsi="Times New Roman" w:cs="Times New Roman"/>
          <w:i/>
          <w:iCs/>
          <w:color w:val="A0A1A7"/>
          <w:sz w:val="21"/>
          <w:szCs w:val="21"/>
          <w:rPrChange w:id="4290" w:author="Xiaolong Liu" w:date="2022-07-21T00:25:00Z">
            <w:rPr>
              <w:rStyle w:val="hljs-comment"/>
              <w:rFonts w:ascii="Consolas" w:hAnsi="Consolas"/>
              <w:i/>
              <w:iCs/>
              <w:color w:val="A0A1A7"/>
              <w:sz w:val="21"/>
              <w:szCs w:val="21"/>
            </w:rPr>
          </w:rPrChange>
        </w:rPr>
        <w:t>;</w:t>
      </w:r>
    </w:p>
    <w:p w14:paraId="49B0ADA2" w14:textId="41905AB2" w:rsidR="00B50F39" w:rsidRPr="002B4446" w:rsidRDefault="00EB2859" w:rsidP="00E94603">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Using the parameters of </w:t>
      </w:r>
      <m:oMath>
        <m:r>
          <w:rPr>
            <w:rFonts w:ascii="Cambria Math" w:hAnsi="Cambria Math" w:cs="Times New Roman"/>
            <w:color w:val="000000" w:themeColor="text1"/>
            <w:lang w:val="fr-FR"/>
          </w:rPr>
          <m:t>S</m:t>
        </m:r>
        <m:sSub>
          <m:sSubPr>
            <m:ctrlPr>
              <w:rPr>
                <w:rFonts w:ascii="Cambria Math" w:hAnsi="Cambria Math" w:cs="Times New Roman"/>
                <w:i/>
                <w:color w:val="000000" w:themeColor="text1"/>
                <w:lang w:val="fr-FR"/>
              </w:rPr>
            </m:ctrlPr>
          </m:sSubPr>
          <m:e>
            <m:r>
              <w:rPr>
                <w:rFonts w:ascii="Cambria Math" w:hAnsi="Cambria Math" w:cs="Times New Roman"/>
                <w:color w:val="000000" w:themeColor="text1"/>
                <w:lang w:val="fr-FR"/>
              </w:rPr>
              <m:t>r</m:t>
            </m:r>
          </m:e>
          <m:sub>
            <m:r>
              <w:rPr>
                <w:rFonts w:ascii="Cambria Math" w:hAnsi="Cambria Math" w:cs="Times New Roman"/>
                <w:color w:val="000000" w:themeColor="text1"/>
              </w:rPr>
              <m:t>2</m:t>
            </m:r>
          </m:sub>
        </m:sSub>
        <m:r>
          <w:rPr>
            <w:rFonts w:ascii="Cambria Math" w:hAnsi="Cambria Math" w:cs="Times New Roman"/>
            <w:color w:val="000000" w:themeColor="text1"/>
            <w:lang w:val="fr-FR"/>
          </w:rPr>
          <m:t>Ru</m:t>
        </m:r>
        <m:sSub>
          <m:sSubPr>
            <m:ctrlPr>
              <w:rPr>
                <w:rFonts w:ascii="Cambria Math" w:hAnsi="Cambria Math" w:cs="Times New Roman"/>
                <w:i/>
                <w:color w:val="000000" w:themeColor="text1"/>
                <w:lang w:val="fr-FR"/>
              </w:rPr>
            </m:ctrlPr>
          </m:sSubPr>
          <m:e>
            <m:r>
              <w:rPr>
                <w:rFonts w:ascii="Cambria Math" w:hAnsi="Cambria Math" w:cs="Times New Roman"/>
                <w:color w:val="000000" w:themeColor="text1"/>
                <w:lang w:val="fr-FR"/>
              </w:rPr>
              <m:t>O</m:t>
            </m:r>
          </m:e>
          <m:sub>
            <m:r>
              <w:rPr>
                <w:rFonts w:ascii="Cambria Math" w:hAnsi="Cambria Math" w:cs="Times New Roman"/>
                <w:color w:val="000000" w:themeColor="text1"/>
              </w:rPr>
              <m:t>4</m:t>
            </m:r>
          </m:sub>
        </m:sSub>
      </m:oMath>
      <w:r w:rsidRPr="002B4446">
        <w:rPr>
          <w:rFonts w:ascii="Times New Roman" w:hAnsi="Times New Roman" w:cs="Times New Roman"/>
          <w:color w:val="000000" w:themeColor="text1"/>
          <w:sz w:val="24"/>
          <w:szCs w:val="28"/>
        </w:rPr>
        <w:t>, the calculation results are as follows</w:t>
      </w:r>
    </w:p>
    <w:p w14:paraId="68FDADCA" w14:textId="1B4E68A6" w:rsidR="00EB2859" w:rsidRPr="002B4446" w:rsidDel="00FE3551" w:rsidRDefault="00EB2859" w:rsidP="00E94603">
      <w:pPr>
        <w:ind w:left="210" w:right="210"/>
        <w:jc w:val="left"/>
        <w:rPr>
          <w:del w:id="4291" w:author="Xiaolong Liu" w:date="2022-07-21T02:51:00Z"/>
          <w:rFonts w:ascii="Times New Roman" w:hAnsi="Times New Roman" w:cs="Times New Roman"/>
          <w:color w:val="000000" w:themeColor="text1"/>
          <w:sz w:val="24"/>
          <w:szCs w:val="28"/>
        </w:rPr>
      </w:pPr>
      <w:del w:id="4292" w:author="Xiaolong Liu" w:date="2022-07-21T02:51:00Z">
        <w:r w:rsidRPr="002B4446" w:rsidDel="00FE3551">
          <w:rPr>
            <w:rFonts w:ascii="Times New Roman" w:hAnsi="Times New Roman" w:cs="Times New Roman"/>
            <w:noProof/>
            <w:color w:val="FF0000"/>
            <w:kern w:val="0"/>
            <w:szCs w:val="21"/>
            <w:rPrChange w:id="4293" w:author="Xiaolong Liu" w:date="2022-07-21T00:25:00Z">
              <w:rPr>
                <w:rFonts w:ascii="Consolas" w:hAnsi="Consolas" w:cs="Consolas"/>
                <w:noProof/>
                <w:color w:val="FF0000"/>
                <w:kern w:val="0"/>
                <w:szCs w:val="21"/>
              </w:rPr>
            </w:rPrChange>
          </w:rPr>
          <w:drawing>
            <wp:inline distT="0" distB="0" distL="0" distR="0" wp14:anchorId="6DADE297" wp14:editId="7F64BFE1">
              <wp:extent cx="2069123" cy="1333230"/>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 r="25318" b="277"/>
                      <a:stretch/>
                    </pic:blipFill>
                    <pic:spPr bwMode="auto">
                      <a:xfrm>
                        <a:off x="0" y="0"/>
                        <a:ext cx="2078951" cy="1339563"/>
                      </a:xfrm>
                      <a:prstGeom prst="rect">
                        <a:avLst/>
                      </a:prstGeom>
                      <a:noFill/>
                      <a:ln>
                        <a:noFill/>
                      </a:ln>
                      <a:extLst>
                        <a:ext uri="{53640926-AAD7-44D8-BBD7-CCE9431645EC}">
                          <a14:shadowObscured xmlns:a14="http://schemas.microsoft.com/office/drawing/2010/main"/>
                        </a:ext>
                      </a:extLst>
                    </pic:spPr>
                  </pic:pic>
                </a:graphicData>
              </a:graphic>
            </wp:inline>
          </w:drawing>
        </w:r>
        <w:r w:rsidRPr="002B4446" w:rsidDel="00FE3551">
          <w:rPr>
            <w:rFonts w:ascii="Times New Roman" w:hAnsi="Times New Roman" w:cs="Times New Roman"/>
            <w:noProof/>
            <w:color w:val="FF0000"/>
            <w:kern w:val="0"/>
            <w:szCs w:val="21"/>
            <w:rPrChange w:id="4294" w:author="Xiaolong Liu" w:date="2022-07-21T00:25:00Z">
              <w:rPr>
                <w:rFonts w:ascii="Consolas" w:hAnsi="Consolas" w:cs="Consolas"/>
                <w:noProof/>
                <w:color w:val="FF0000"/>
                <w:kern w:val="0"/>
                <w:szCs w:val="21"/>
              </w:rPr>
            </w:rPrChange>
          </w:rPr>
          <w:drawing>
            <wp:inline distT="0" distB="0" distL="0" distR="0" wp14:anchorId="304CFA2F" wp14:editId="0E58879F">
              <wp:extent cx="2778369" cy="1340682"/>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0920" cy="1341913"/>
                      </a:xfrm>
                      <a:prstGeom prst="rect">
                        <a:avLst/>
                      </a:prstGeom>
                      <a:noFill/>
                      <a:ln>
                        <a:noFill/>
                      </a:ln>
                    </pic:spPr>
                  </pic:pic>
                </a:graphicData>
              </a:graphic>
            </wp:inline>
          </w:drawing>
        </w:r>
      </w:del>
    </w:p>
    <w:p w14:paraId="0C0636D3" w14:textId="4F810E4F" w:rsidR="00EB2859" w:rsidRPr="007260C4" w:rsidDel="00FE3551" w:rsidRDefault="00EB2859" w:rsidP="00EB2859">
      <w:pPr>
        <w:ind w:leftChars="86" w:left="181"/>
        <w:jc w:val="center"/>
        <w:rPr>
          <w:del w:id="4295" w:author="Xiaolong Liu" w:date="2022-07-21T02:51:00Z"/>
          <w:rFonts w:ascii="Times New Roman" w:hAnsi="Times New Roman" w:cs="Times New Roman"/>
          <w:sz w:val="24"/>
          <w:szCs w:val="24"/>
          <w:rPrChange w:id="4296" w:author="Xiaolong Liu" w:date="2022-07-21T02:44:00Z">
            <w:rPr>
              <w:del w:id="4297" w:author="Xiaolong Liu" w:date="2022-07-21T02:51:00Z"/>
              <w:rFonts w:ascii="Times New Roman" w:hAnsi="Times New Roman" w:cs="Times New Roman"/>
            </w:rPr>
          </w:rPrChange>
        </w:rPr>
      </w:pPr>
      <w:del w:id="4298" w:author="Xiaolong Liu" w:date="2022-07-21T02:51:00Z">
        <w:r w:rsidRPr="007260C4" w:rsidDel="00FE3551">
          <w:rPr>
            <w:rFonts w:ascii="Times New Roman" w:hAnsi="Times New Roman" w:cs="Times New Roman"/>
            <w:color w:val="000000" w:themeColor="text1"/>
            <w:sz w:val="24"/>
            <w:szCs w:val="24"/>
            <w:rPrChange w:id="4299" w:author="Xiaolong Liu" w:date="2022-07-21T02:44:00Z">
              <w:rPr>
                <w:rFonts w:ascii="Times New Roman" w:hAnsi="Times New Roman" w:cs="Times New Roman"/>
                <w:color w:val="000000" w:themeColor="text1"/>
              </w:rPr>
            </w:rPrChange>
          </w:rPr>
          <w:delText xml:space="preserve">Figure </w:delText>
        </w:r>
      </w:del>
      <w:del w:id="4300" w:author="Xiaolong Liu" w:date="2022-07-21T02:42:00Z">
        <w:r w:rsidRPr="007260C4" w:rsidDel="004D69F3">
          <w:rPr>
            <w:rFonts w:ascii="Times New Roman" w:hAnsi="Times New Roman" w:cs="Times New Roman"/>
            <w:color w:val="000000" w:themeColor="text1"/>
            <w:sz w:val="24"/>
            <w:szCs w:val="24"/>
            <w:rPrChange w:id="4301" w:author="Xiaolong Liu" w:date="2022-07-21T02:44:00Z">
              <w:rPr>
                <w:rFonts w:ascii="Times New Roman" w:hAnsi="Times New Roman" w:cs="Times New Roman"/>
                <w:color w:val="000000" w:themeColor="text1"/>
              </w:rPr>
            </w:rPrChange>
          </w:rPr>
          <w:delText>6</w:delText>
        </w:r>
      </w:del>
      <w:del w:id="4302" w:author="Xiaolong Liu" w:date="2022-07-21T02:51:00Z">
        <w:r w:rsidRPr="007260C4" w:rsidDel="00FE3551">
          <w:rPr>
            <w:rFonts w:ascii="Times New Roman" w:hAnsi="Times New Roman" w:cs="Times New Roman"/>
            <w:color w:val="000000" w:themeColor="text1"/>
            <w:sz w:val="24"/>
            <w:szCs w:val="24"/>
            <w:rPrChange w:id="4303" w:author="Xiaolong Liu" w:date="2022-07-21T02:44:00Z">
              <w:rPr>
                <w:rFonts w:ascii="Times New Roman" w:hAnsi="Times New Roman" w:cs="Times New Roman"/>
                <w:color w:val="000000" w:themeColor="text1"/>
              </w:rPr>
            </w:rPrChange>
          </w:rPr>
          <w:delText xml:space="preserve">. (a) the left is </w:delText>
        </w:r>
      </w:del>
      <m:oMath>
        <m:sSub>
          <m:sSubPr>
            <m:ctrlPr>
              <w:del w:id="4304" w:author="Xiaolong Liu" w:date="2022-07-21T02:51:00Z">
                <w:rPr>
                  <w:rFonts w:ascii="Cambria Math" w:hAnsi="Cambria Math" w:cs="Times New Roman"/>
                  <w:i/>
                  <w:sz w:val="24"/>
                  <w:szCs w:val="24"/>
                </w:rPr>
              </w:del>
            </m:ctrlPr>
          </m:sSubPr>
          <m:e>
            <m:r>
              <w:del w:id="4305" w:author="Xiaolong Liu" w:date="2022-07-21T02:51:00Z">
                <m:rPr>
                  <m:sty m:val="p"/>
                </m:rPr>
                <w:rPr>
                  <w:rFonts w:ascii="Cambria Math" w:hAnsi="Cambria Math" w:cs="Times New Roman"/>
                  <w:sz w:val="24"/>
                  <w:szCs w:val="24"/>
                  <w:rPrChange w:id="4306" w:author="Xiaolong Liu" w:date="2022-07-21T02:44:00Z">
                    <w:rPr>
                      <w:rFonts w:ascii="Cambria Math" w:hAnsi="Cambria Math" w:cs="Times New Roman"/>
                    </w:rPr>
                  </w:rPrChange>
                </w:rPr>
                <m:t>Δ</m:t>
              </w:del>
            </m:r>
            <m:ctrlPr>
              <w:del w:id="4307" w:author="Xiaolong Liu" w:date="2022-07-21T02:51:00Z">
                <w:rPr>
                  <w:rFonts w:ascii="Cambria Math" w:hAnsi="Cambria Math" w:cs="Times New Roman"/>
                  <w:sz w:val="24"/>
                  <w:szCs w:val="24"/>
                </w:rPr>
              </w:del>
            </m:ctrlPr>
          </m:e>
          <m:sub>
            <m:r>
              <w:del w:id="4308" w:author="Xiaolong Liu" w:date="2022-07-21T02:51:00Z">
                <w:rPr>
                  <w:rFonts w:ascii="Cambria Math" w:hAnsi="Cambria Math" w:cs="Times New Roman"/>
                  <w:sz w:val="24"/>
                  <w:szCs w:val="24"/>
                  <w:rPrChange w:id="4309" w:author="Xiaolong Liu" w:date="2022-07-21T02:44:00Z">
                    <w:rPr>
                      <w:rFonts w:ascii="Cambria Math" w:hAnsi="Cambria Math" w:cs="Times New Roman"/>
                    </w:rPr>
                  </w:rPrChange>
                </w:rPr>
                <m:t>1</m:t>
              </w:del>
            </m:r>
          </m:sub>
        </m:sSub>
        <m:r>
          <w:del w:id="4310" w:author="Xiaolong Liu" w:date="2022-07-21T02:51:00Z">
            <w:rPr>
              <w:rFonts w:ascii="Cambria Math" w:hAnsi="Cambria Math" w:cs="Times New Roman"/>
              <w:sz w:val="24"/>
              <w:szCs w:val="24"/>
              <w:rPrChange w:id="4311" w:author="Xiaolong Liu" w:date="2022-07-21T02:44:00Z">
                <w:rPr>
                  <w:rFonts w:ascii="Cambria Math" w:hAnsi="Cambria Math" w:cs="Times New Roman"/>
                </w:rPr>
              </w:rPrChange>
            </w:rPr>
            <m:t>(</m:t>
          </w:del>
        </m:r>
        <m:r>
          <w:del w:id="4312" w:author="Xiaolong Liu" w:date="2022-07-21T02:51:00Z">
            <m:rPr>
              <m:sty m:val="bi"/>
            </m:rPr>
            <w:rPr>
              <w:rFonts w:ascii="Cambria Math" w:hAnsi="Cambria Math" w:cs="Times New Roman"/>
              <w:sz w:val="24"/>
              <w:szCs w:val="24"/>
              <w:rPrChange w:id="4313" w:author="Xiaolong Liu" w:date="2022-07-21T02:44:00Z">
                <w:rPr>
                  <w:rFonts w:ascii="Cambria Math" w:hAnsi="Cambria Math" w:cs="Times New Roman"/>
                </w:rPr>
              </w:rPrChange>
            </w:rPr>
            <m:t>k</m:t>
          </w:del>
        </m:r>
        <m:r>
          <w:del w:id="4314" w:author="Xiaolong Liu" w:date="2022-07-21T02:51:00Z">
            <w:rPr>
              <w:rFonts w:ascii="Cambria Math" w:hAnsi="Cambria Math" w:cs="Times New Roman"/>
              <w:sz w:val="24"/>
              <w:szCs w:val="24"/>
              <w:rPrChange w:id="4315" w:author="Xiaolong Liu" w:date="2022-07-21T02:44:00Z">
                <w:rPr>
                  <w:rFonts w:ascii="Cambria Math" w:hAnsi="Cambria Math" w:cs="Times New Roman"/>
                </w:rPr>
              </w:rPrChange>
            </w:rPr>
            <m:t>)</m:t>
          </w:del>
        </m:r>
      </m:oMath>
      <w:del w:id="4316" w:author="Xiaolong Liu" w:date="2022-07-21T02:51:00Z">
        <w:r w:rsidRPr="007260C4" w:rsidDel="00FE3551">
          <w:rPr>
            <w:rFonts w:ascii="Times New Roman" w:hAnsi="Times New Roman" w:cs="Times New Roman"/>
            <w:sz w:val="24"/>
            <w:szCs w:val="24"/>
            <w:rPrChange w:id="4317" w:author="Xiaolong Liu" w:date="2022-07-21T02:44:00Z">
              <w:rPr>
                <w:rFonts w:ascii="Times New Roman" w:hAnsi="Times New Roman" w:cs="Times New Roman"/>
              </w:rPr>
            </w:rPrChange>
          </w:rPr>
          <w:delText xml:space="preserve"> (b) the right is </w:delText>
        </w:r>
      </w:del>
      <m:oMath>
        <m:sSub>
          <m:sSubPr>
            <m:ctrlPr>
              <w:del w:id="4318" w:author="Xiaolong Liu" w:date="2022-07-21T02:51:00Z">
                <w:rPr>
                  <w:rFonts w:ascii="Cambria Math" w:hAnsi="Cambria Math" w:cs="Times New Roman"/>
                  <w:sz w:val="24"/>
                  <w:szCs w:val="24"/>
                </w:rPr>
              </w:del>
            </m:ctrlPr>
          </m:sSubPr>
          <m:e>
            <m:r>
              <w:del w:id="4319" w:author="Xiaolong Liu" w:date="2022-07-21T02:51:00Z">
                <m:rPr>
                  <m:sty m:val="p"/>
                </m:rPr>
                <w:rPr>
                  <w:rFonts w:ascii="Cambria Math" w:hAnsi="Cambria Math" w:cs="Times New Roman"/>
                  <w:sz w:val="24"/>
                  <w:szCs w:val="24"/>
                  <w:rPrChange w:id="4320" w:author="Xiaolong Liu" w:date="2022-07-21T02:44:00Z">
                    <w:rPr>
                      <w:rFonts w:ascii="Cambria Math" w:hAnsi="Cambria Math" w:cs="Times New Roman"/>
                    </w:rPr>
                  </w:rPrChange>
                </w:rPr>
                <m:t>Δ</m:t>
              </w:del>
            </m:r>
          </m:e>
          <m:sub>
            <m:r>
              <w:del w:id="4321" w:author="Xiaolong Liu" w:date="2022-07-21T02:51:00Z">
                <m:rPr>
                  <m:sty m:val="p"/>
                </m:rPr>
                <w:rPr>
                  <w:rFonts w:ascii="Cambria Math" w:hAnsi="Cambria Math" w:cs="Times New Roman"/>
                  <w:sz w:val="24"/>
                  <w:szCs w:val="24"/>
                  <w:rPrChange w:id="4322" w:author="Xiaolong Liu" w:date="2022-07-21T02:44:00Z">
                    <w:rPr>
                      <w:rFonts w:ascii="Cambria Math" w:hAnsi="Cambria Math" w:cs="Times New Roman"/>
                    </w:rPr>
                  </w:rPrChange>
                </w:rPr>
                <m:t>2</m:t>
              </w:del>
            </m:r>
          </m:sub>
        </m:sSub>
        <m:r>
          <w:del w:id="4323" w:author="Xiaolong Liu" w:date="2022-07-21T02:51:00Z">
            <w:rPr>
              <w:rFonts w:ascii="Cambria Math" w:hAnsi="Cambria Math" w:cs="Times New Roman"/>
              <w:sz w:val="24"/>
              <w:szCs w:val="24"/>
              <w:rPrChange w:id="4324" w:author="Xiaolong Liu" w:date="2022-07-21T02:44:00Z">
                <w:rPr>
                  <w:rFonts w:ascii="Cambria Math" w:hAnsi="Cambria Math" w:cs="Times New Roman"/>
                </w:rPr>
              </w:rPrChange>
            </w:rPr>
            <m:t>(</m:t>
          </w:del>
        </m:r>
        <m:r>
          <w:del w:id="4325" w:author="Xiaolong Liu" w:date="2022-07-21T02:51:00Z">
            <m:rPr>
              <m:sty m:val="bi"/>
            </m:rPr>
            <w:rPr>
              <w:rFonts w:ascii="Cambria Math" w:hAnsi="Cambria Math" w:cs="Times New Roman"/>
              <w:sz w:val="24"/>
              <w:szCs w:val="24"/>
              <w:rPrChange w:id="4326" w:author="Xiaolong Liu" w:date="2022-07-21T02:44:00Z">
                <w:rPr>
                  <w:rFonts w:ascii="Cambria Math" w:hAnsi="Cambria Math" w:cs="Times New Roman"/>
                </w:rPr>
              </w:rPrChange>
            </w:rPr>
            <m:t>k</m:t>
          </w:del>
        </m:r>
        <m:r>
          <w:del w:id="4327" w:author="Xiaolong Liu" w:date="2022-07-21T02:51:00Z">
            <w:rPr>
              <w:rFonts w:ascii="Cambria Math" w:hAnsi="Cambria Math" w:cs="Times New Roman"/>
              <w:sz w:val="24"/>
              <w:szCs w:val="24"/>
              <w:rPrChange w:id="4328" w:author="Xiaolong Liu" w:date="2022-07-21T02:44:00Z">
                <w:rPr>
                  <w:rFonts w:ascii="Cambria Math" w:hAnsi="Cambria Math" w:cs="Times New Roman"/>
                </w:rPr>
              </w:rPrChange>
            </w:rPr>
            <m:t>)</m:t>
          </w:del>
        </m:r>
      </m:oMath>
    </w:p>
    <w:p w14:paraId="73949925" w14:textId="19BF5AF0" w:rsidR="00EB2859" w:rsidRPr="002B4446" w:rsidDel="00FE3551" w:rsidRDefault="00EB2859" w:rsidP="00E94603">
      <w:pPr>
        <w:ind w:leftChars="86" w:left="181"/>
        <w:jc w:val="left"/>
        <w:rPr>
          <w:del w:id="4329" w:author="Xiaolong Liu" w:date="2022-07-21T02:51:00Z"/>
          <w:rFonts w:ascii="Times New Roman" w:hAnsi="Times New Roman" w:cs="Times New Roman"/>
          <w:color w:val="000000" w:themeColor="text1"/>
          <w:sz w:val="24"/>
          <w:szCs w:val="28"/>
        </w:rPr>
      </w:pPr>
      <w:del w:id="4330" w:author="Xiaolong Liu" w:date="2022-07-21T02:51:00Z">
        <w:r w:rsidRPr="002B4446" w:rsidDel="00FE3551">
          <w:rPr>
            <w:rFonts w:ascii="Times New Roman" w:hAnsi="Times New Roman" w:cs="Times New Roman"/>
            <w:noProof/>
            <w:color w:val="FF0000"/>
            <w:kern w:val="0"/>
            <w:szCs w:val="21"/>
            <w:rPrChange w:id="4331" w:author="Xiaolong Liu" w:date="2022-07-21T00:25:00Z">
              <w:rPr>
                <w:rFonts w:ascii="Consolas" w:hAnsi="Consolas" w:cs="Consolas"/>
                <w:noProof/>
                <w:color w:val="FF0000"/>
                <w:kern w:val="0"/>
                <w:szCs w:val="21"/>
              </w:rPr>
            </w:rPrChange>
          </w:rPr>
          <w:drawing>
            <wp:inline distT="0" distB="0" distL="0" distR="0" wp14:anchorId="5F4FF8EC" wp14:editId="2423370B">
              <wp:extent cx="2128051" cy="13540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4161"/>
                      <a:stretch/>
                    </pic:blipFill>
                    <pic:spPr bwMode="auto">
                      <a:xfrm>
                        <a:off x="0" y="0"/>
                        <a:ext cx="2134367" cy="1358034"/>
                      </a:xfrm>
                      <a:prstGeom prst="rect">
                        <a:avLst/>
                      </a:prstGeom>
                      <a:noFill/>
                      <a:ln>
                        <a:noFill/>
                      </a:ln>
                      <a:extLst>
                        <a:ext uri="{53640926-AAD7-44D8-BBD7-CCE9431645EC}">
                          <a14:shadowObscured xmlns:a14="http://schemas.microsoft.com/office/drawing/2010/main"/>
                        </a:ext>
                      </a:extLst>
                    </pic:spPr>
                  </pic:pic>
                </a:graphicData>
              </a:graphic>
            </wp:inline>
          </w:drawing>
        </w:r>
        <w:r w:rsidRPr="002B4446" w:rsidDel="00FE3551">
          <w:rPr>
            <w:rFonts w:ascii="Times New Roman" w:hAnsi="Times New Roman" w:cs="Times New Roman"/>
            <w:noProof/>
            <w:color w:val="FF0000"/>
            <w:kern w:val="0"/>
            <w:szCs w:val="21"/>
            <w:rPrChange w:id="4332" w:author="Xiaolong Liu" w:date="2022-07-21T00:25:00Z">
              <w:rPr>
                <w:rFonts w:ascii="Consolas" w:hAnsi="Consolas" w:cs="Consolas"/>
                <w:noProof/>
                <w:color w:val="FF0000"/>
                <w:kern w:val="0"/>
                <w:szCs w:val="21"/>
              </w:rPr>
            </w:rPrChange>
          </w:rPr>
          <w:drawing>
            <wp:inline distT="0" distB="0" distL="0" distR="0" wp14:anchorId="31A23F40" wp14:editId="21499A84">
              <wp:extent cx="2854570" cy="1377453"/>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8483" cy="1393818"/>
                      </a:xfrm>
                      <a:prstGeom prst="rect">
                        <a:avLst/>
                      </a:prstGeom>
                      <a:noFill/>
                      <a:ln>
                        <a:noFill/>
                      </a:ln>
                    </pic:spPr>
                  </pic:pic>
                </a:graphicData>
              </a:graphic>
            </wp:inline>
          </w:drawing>
        </w:r>
      </w:del>
    </w:p>
    <w:p w14:paraId="23CAF237" w14:textId="1638F9A3" w:rsidR="00296BEB" w:rsidRPr="007260C4" w:rsidDel="00FE3551" w:rsidRDefault="00296BEB" w:rsidP="00296BEB">
      <w:pPr>
        <w:ind w:leftChars="86" w:left="181"/>
        <w:jc w:val="center"/>
        <w:rPr>
          <w:del w:id="4333" w:author="Xiaolong Liu" w:date="2022-07-21T02:51:00Z"/>
          <w:rFonts w:ascii="Times New Roman" w:hAnsi="Times New Roman" w:cs="Times New Roman"/>
          <w:sz w:val="24"/>
          <w:szCs w:val="24"/>
          <w:rPrChange w:id="4334" w:author="Xiaolong Liu" w:date="2022-07-21T02:44:00Z">
            <w:rPr>
              <w:del w:id="4335" w:author="Xiaolong Liu" w:date="2022-07-21T02:51:00Z"/>
              <w:rFonts w:ascii="Times New Roman" w:hAnsi="Times New Roman" w:cs="Times New Roman"/>
            </w:rPr>
          </w:rPrChange>
        </w:rPr>
      </w:pPr>
      <w:del w:id="4336" w:author="Xiaolong Liu" w:date="2022-07-21T02:51:00Z">
        <w:r w:rsidRPr="007260C4" w:rsidDel="00FE3551">
          <w:rPr>
            <w:rFonts w:ascii="Times New Roman" w:hAnsi="Times New Roman" w:cs="Times New Roman"/>
            <w:color w:val="000000" w:themeColor="text1"/>
            <w:sz w:val="24"/>
            <w:szCs w:val="24"/>
            <w:rPrChange w:id="4337" w:author="Xiaolong Liu" w:date="2022-07-21T02:44:00Z">
              <w:rPr>
                <w:rFonts w:ascii="Times New Roman" w:hAnsi="Times New Roman" w:cs="Times New Roman"/>
                <w:color w:val="000000" w:themeColor="text1"/>
              </w:rPr>
            </w:rPrChange>
          </w:rPr>
          <w:delText xml:space="preserve">Figure </w:delText>
        </w:r>
      </w:del>
      <w:del w:id="4338" w:author="Xiaolong Liu" w:date="2022-07-21T02:43:00Z">
        <w:r w:rsidRPr="007260C4" w:rsidDel="004D69F3">
          <w:rPr>
            <w:rFonts w:ascii="Times New Roman" w:hAnsi="Times New Roman" w:cs="Times New Roman"/>
            <w:color w:val="000000" w:themeColor="text1"/>
            <w:sz w:val="24"/>
            <w:szCs w:val="24"/>
            <w:rPrChange w:id="4339" w:author="Xiaolong Liu" w:date="2022-07-21T02:44:00Z">
              <w:rPr>
                <w:rFonts w:ascii="Times New Roman" w:hAnsi="Times New Roman" w:cs="Times New Roman"/>
                <w:color w:val="000000" w:themeColor="text1"/>
              </w:rPr>
            </w:rPrChange>
          </w:rPr>
          <w:delText>7</w:delText>
        </w:r>
      </w:del>
      <w:del w:id="4340" w:author="Xiaolong Liu" w:date="2022-07-21T02:51:00Z">
        <w:r w:rsidRPr="007260C4" w:rsidDel="00FE3551">
          <w:rPr>
            <w:rFonts w:ascii="Times New Roman" w:hAnsi="Times New Roman" w:cs="Times New Roman"/>
            <w:color w:val="000000" w:themeColor="text1"/>
            <w:sz w:val="24"/>
            <w:szCs w:val="24"/>
            <w:rPrChange w:id="4341" w:author="Xiaolong Liu" w:date="2022-07-21T02:44:00Z">
              <w:rPr>
                <w:rFonts w:ascii="Times New Roman" w:hAnsi="Times New Roman" w:cs="Times New Roman"/>
                <w:color w:val="000000" w:themeColor="text1"/>
              </w:rPr>
            </w:rPrChange>
          </w:rPr>
          <w:delText xml:space="preserve">. (a) the left is </w:delText>
        </w:r>
      </w:del>
      <m:oMath>
        <m:sSub>
          <m:sSubPr>
            <m:ctrlPr>
              <w:del w:id="4342" w:author="Xiaolong Liu" w:date="2022-07-21T02:51:00Z">
                <w:rPr>
                  <w:rFonts w:ascii="Cambria Math" w:hAnsi="Cambria Math" w:cs="Times New Roman"/>
                  <w:i/>
                  <w:sz w:val="24"/>
                  <w:szCs w:val="24"/>
                </w:rPr>
              </w:del>
            </m:ctrlPr>
          </m:sSubPr>
          <m:e>
            <m:r>
              <w:del w:id="4343" w:author="Xiaolong Liu" w:date="2022-07-21T02:51:00Z">
                <m:rPr>
                  <m:sty m:val="p"/>
                </m:rPr>
                <w:rPr>
                  <w:rFonts w:ascii="Cambria Math" w:hAnsi="Cambria Math" w:cs="Times New Roman"/>
                  <w:sz w:val="24"/>
                  <w:szCs w:val="24"/>
                  <w:rPrChange w:id="4344" w:author="Xiaolong Liu" w:date="2022-07-21T02:44:00Z">
                    <w:rPr>
                      <w:rFonts w:ascii="Cambria Math" w:hAnsi="Cambria Math" w:cs="Times New Roman"/>
                    </w:rPr>
                  </w:rPrChange>
                </w:rPr>
                <m:t>ϵ</m:t>
              </w:del>
            </m:r>
            <m:ctrlPr>
              <w:del w:id="4345" w:author="Xiaolong Liu" w:date="2022-07-21T02:51:00Z">
                <w:rPr>
                  <w:rFonts w:ascii="Cambria Math" w:hAnsi="Cambria Math" w:cs="Times New Roman"/>
                  <w:sz w:val="24"/>
                  <w:szCs w:val="24"/>
                </w:rPr>
              </w:del>
            </m:ctrlPr>
          </m:e>
          <m:sub>
            <m:r>
              <w:del w:id="4346" w:author="Xiaolong Liu" w:date="2022-07-21T02:51:00Z">
                <w:rPr>
                  <w:rFonts w:ascii="Cambria Math" w:hAnsi="Cambria Math" w:cs="Times New Roman"/>
                  <w:sz w:val="24"/>
                  <w:szCs w:val="24"/>
                  <w:rPrChange w:id="4347" w:author="Xiaolong Liu" w:date="2022-07-21T02:44:00Z">
                    <w:rPr>
                      <w:rFonts w:ascii="Cambria Math" w:hAnsi="Cambria Math" w:cs="Times New Roman"/>
                    </w:rPr>
                  </w:rPrChange>
                </w:rPr>
                <m:t>1</m:t>
              </w:del>
            </m:r>
          </m:sub>
        </m:sSub>
        <m:r>
          <w:del w:id="4348" w:author="Xiaolong Liu" w:date="2022-07-21T02:51:00Z">
            <w:rPr>
              <w:rFonts w:ascii="Cambria Math" w:hAnsi="Cambria Math" w:cs="Times New Roman"/>
              <w:sz w:val="24"/>
              <w:szCs w:val="24"/>
              <w:rPrChange w:id="4349" w:author="Xiaolong Liu" w:date="2022-07-21T02:44:00Z">
                <w:rPr>
                  <w:rFonts w:ascii="Cambria Math" w:hAnsi="Cambria Math" w:cs="Times New Roman"/>
                </w:rPr>
              </w:rPrChange>
            </w:rPr>
            <m:t>(</m:t>
          </w:del>
        </m:r>
        <m:r>
          <w:del w:id="4350" w:author="Xiaolong Liu" w:date="2022-07-21T02:51:00Z">
            <m:rPr>
              <m:sty m:val="bi"/>
            </m:rPr>
            <w:rPr>
              <w:rFonts w:ascii="Cambria Math" w:hAnsi="Cambria Math" w:cs="Times New Roman"/>
              <w:sz w:val="24"/>
              <w:szCs w:val="24"/>
              <w:rPrChange w:id="4351" w:author="Xiaolong Liu" w:date="2022-07-21T02:44:00Z">
                <w:rPr>
                  <w:rFonts w:ascii="Cambria Math" w:hAnsi="Cambria Math" w:cs="Times New Roman"/>
                </w:rPr>
              </w:rPrChange>
            </w:rPr>
            <m:t>k</m:t>
          </w:del>
        </m:r>
        <m:r>
          <w:del w:id="4352" w:author="Xiaolong Liu" w:date="2022-07-21T02:51:00Z">
            <w:rPr>
              <w:rFonts w:ascii="Cambria Math" w:hAnsi="Cambria Math" w:cs="Times New Roman"/>
              <w:sz w:val="24"/>
              <w:szCs w:val="24"/>
              <w:rPrChange w:id="4353" w:author="Xiaolong Liu" w:date="2022-07-21T02:44:00Z">
                <w:rPr>
                  <w:rFonts w:ascii="Cambria Math" w:hAnsi="Cambria Math" w:cs="Times New Roman"/>
                </w:rPr>
              </w:rPrChange>
            </w:rPr>
            <m:t>)</m:t>
          </w:del>
        </m:r>
      </m:oMath>
      <w:del w:id="4354" w:author="Xiaolong Liu" w:date="2022-07-21T02:51:00Z">
        <w:r w:rsidRPr="007260C4" w:rsidDel="00FE3551">
          <w:rPr>
            <w:rFonts w:ascii="Times New Roman" w:hAnsi="Times New Roman" w:cs="Times New Roman"/>
            <w:sz w:val="24"/>
            <w:szCs w:val="24"/>
            <w:rPrChange w:id="4355" w:author="Xiaolong Liu" w:date="2022-07-21T02:44:00Z">
              <w:rPr>
                <w:rFonts w:ascii="Times New Roman" w:hAnsi="Times New Roman" w:cs="Times New Roman"/>
              </w:rPr>
            </w:rPrChange>
          </w:rPr>
          <w:delText xml:space="preserve"> (b) the right is </w:delText>
        </w:r>
      </w:del>
      <m:oMath>
        <m:sSub>
          <m:sSubPr>
            <m:ctrlPr>
              <w:del w:id="4356" w:author="Xiaolong Liu" w:date="2022-07-21T02:51:00Z">
                <w:rPr>
                  <w:rFonts w:ascii="Cambria Math" w:hAnsi="Cambria Math" w:cs="Times New Roman"/>
                  <w:sz w:val="24"/>
                  <w:szCs w:val="24"/>
                </w:rPr>
              </w:del>
            </m:ctrlPr>
          </m:sSubPr>
          <m:e>
            <m:r>
              <w:del w:id="4357" w:author="Xiaolong Liu" w:date="2022-07-21T02:51:00Z">
                <m:rPr>
                  <m:sty m:val="p"/>
                </m:rPr>
                <w:rPr>
                  <w:rFonts w:ascii="Cambria Math" w:hAnsi="Cambria Math" w:cs="Times New Roman"/>
                  <w:sz w:val="24"/>
                  <w:szCs w:val="24"/>
                  <w:rPrChange w:id="4358" w:author="Xiaolong Liu" w:date="2022-07-21T02:44:00Z">
                    <w:rPr>
                      <w:rFonts w:ascii="Cambria Math" w:hAnsi="Cambria Math" w:cs="Times New Roman"/>
                    </w:rPr>
                  </w:rPrChange>
                </w:rPr>
                <m:t>ϵ</m:t>
              </w:del>
            </m:r>
          </m:e>
          <m:sub>
            <m:r>
              <w:del w:id="4359" w:author="Xiaolong Liu" w:date="2022-07-21T02:51:00Z">
                <m:rPr>
                  <m:sty m:val="p"/>
                </m:rPr>
                <w:rPr>
                  <w:rFonts w:ascii="Cambria Math" w:hAnsi="Cambria Math" w:cs="Times New Roman"/>
                  <w:sz w:val="24"/>
                  <w:szCs w:val="24"/>
                  <w:rPrChange w:id="4360" w:author="Xiaolong Liu" w:date="2022-07-21T02:44:00Z">
                    <w:rPr>
                      <w:rFonts w:ascii="Cambria Math" w:hAnsi="Cambria Math" w:cs="Times New Roman"/>
                    </w:rPr>
                  </w:rPrChange>
                </w:rPr>
                <m:t>2</m:t>
              </w:del>
            </m:r>
          </m:sub>
        </m:sSub>
        <m:r>
          <w:del w:id="4361" w:author="Xiaolong Liu" w:date="2022-07-21T02:51:00Z">
            <w:rPr>
              <w:rFonts w:ascii="Cambria Math" w:hAnsi="Cambria Math" w:cs="Times New Roman"/>
              <w:sz w:val="24"/>
              <w:szCs w:val="24"/>
              <w:rPrChange w:id="4362" w:author="Xiaolong Liu" w:date="2022-07-21T02:44:00Z">
                <w:rPr>
                  <w:rFonts w:ascii="Cambria Math" w:hAnsi="Cambria Math" w:cs="Times New Roman"/>
                </w:rPr>
              </w:rPrChange>
            </w:rPr>
            <m:t>(</m:t>
          </w:del>
        </m:r>
        <m:r>
          <w:del w:id="4363" w:author="Xiaolong Liu" w:date="2022-07-21T02:51:00Z">
            <m:rPr>
              <m:sty m:val="bi"/>
            </m:rPr>
            <w:rPr>
              <w:rFonts w:ascii="Cambria Math" w:hAnsi="Cambria Math" w:cs="Times New Roman"/>
              <w:sz w:val="24"/>
              <w:szCs w:val="24"/>
              <w:rPrChange w:id="4364" w:author="Xiaolong Liu" w:date="2022-07-21T02:44:00Z">
                <w:rPr>
                  <w:rFonts w:ascii="Cambria Math" w:hAnsi="Cambria Math" w:cs="Times New Roman"/>
                </w:rPr>
              </w:rPrChange>
            </w:rPr>
            <m:t>k</m:t>
          </w:del>
        </m:r>
        <m:r>
          <w:del w:id="4365" w:author="Xiaolong Liu" w:date="2022-07-21T02:51:00Z">
            <w:rPr>
              <w:rFonts w:ascii="Cambria Math" w:hAnsi="Cambria Math" w:cs="Times New Roman"/>
              <w:sz w:val="24"/>
              <w:szCs w:val="24"/>
              <w:rPrChange w:id="4366" w:author="Xiaolong Liu" w:date="2022-07-21T02:44:00Z">
                <w:rPr>
                  <w:rFonts w:ascii="Cambria Math" w:hAnsi="Cambria Math" w:cs="Times New Roman"/>
                </w:rPr>
              </w:rPrChange>
            </w:rPr>
            <m:t>)</m:t>
          </w:del>
        </m:r>
      </m:oMath>
    </w:p>
    <w:p w14:paraId="16ADEEE6" w14:textId="0870B787" w:rsidR="00EB2859" w:rsidRPr="002B4446" w:rsidRDefault="00675D91" w:rsidP="00E94603">
      <w:pPr>
        <w:jc w:val="left"/>
        <w:rPr>
          <w:rFonts w:ascii="Times New Roman" w:hAnsi="Times New Roman" w:cs="Times New Roman"/>
          <w:color w:val="000000" w:themeColor="text1"/>
          <w:sz w:val="24"/>
          <w:szCs w:val="28"/>
        </w:rPr>
      </w:pPr>
      <w:r w:rsidRPr="00675D91">
        <w:rPr>
          <w:rFonts w:ascii="Times New Roman" w:hAnsi="Times New Roman" w:cs="Times New Roman"/>
          <w:noProof/>
          <w:color w:val="000000" w:themeColor="text1"/>
          <w:sz w:val="24"/>
          <w:szCs w:val="28"/>
        </w:rPr>
        <w:drawing>
          <wp:inline distT="0" distB="0" distL="0" distR="0" wp14:anchorId="3D27B023" wp14:editId="2C660429">
            <wp:extent cx="5274310" cy="25450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45080"/>
                    </a:xfrm>
                    <a:prstGeom prst="rect">
                      <a:avLst/>
                    </a:prstGeom>
                    <a:noFill/>
                    <a:ln>
                      <a:noFill/>
                    </a:ln>
                  </pic:spPr>
                </pic:pic>
              </a:graphicData>
            </a:graphic>
          </wp:inline>
        </w:drawing>
      </w:r>
    </w:p>
    <w:p w14:paraId="411A3981" w14:textId="4430FAAD" w:rsidR="00296BEB" w:rsidRDefault="00296BEB" w:rsidP="007A0346">
      <w:pPr>
        <w:jc w:val="center"/>
        <w:rPr>
          <w:ins w:id="4367" w:author="Xiaolong Liu" w:date="2022-07-21T02:53:00Z"/>
          <w:rFonts w:ascii="Times New Roman" w:hAnsi="Times New Roman" w:cs="Times New Roman"/>
          <w:iCs/>
          <w:sz w:val="24"/>
          <w:szCs w:val="24"/>
        </w:rPr>
      </w:pPr>
      <w:r w:rsidRPr="007260C4">
        <w:rPr>
          <w:rFonts w:ascii="Times New Roman" w:hAnsi="Times New Roman" w:cs="Times New Roman"/>
          <w:color w:val="000000" w:themeColor="text1"/>
          <w:sz w:val="24"/>
          <w:szCs w:val="24"/>
          <w:rPrChange w:id="4368" w:author="Xiaolong Liu" w:date="2022-07-21T02:44:00Z">
            <w:rPr>
              <w:rFonts w:ascii="Times New Roman" w:hAnsi="Times New Roman" w:cs="Times New Roman"/>
              <w:color w:val="000000" w:themeColor="text1"/>
              <w:szCs w:val="21"/>
            </w:rPr>
          </w:rPrChange>
        </w:rPr>
        <w:t xml:space="preserve">Figure </w:t>
      </w:r>
      <w:ins w:id="4369" w:author="Xiaolong Liu" w:date="2022-07-21T02:43:00Z">
        <w:r w:rsidR="00014F67" w:rsidRPr="007260C4">
          <w:rPr>
            <w:rFonts w:ascii="Times New Roman" w:hAnsi="Times New Roman" w:cs="Times New Roman"/>
            <w:color w:val="000000" w:themeColor="text1"/>
            <w:sz w:val="24"/>
            <w:szCs w:val="24"/>
            <w:rPrChange w:id="4370" w:author="Xiaolong Liu" w:date="2022-07-21T02:44:00Z">
              <w:rPr>
                <w:rFonts w:ascii="Times New Roman" w:hAnsi="Times New Roman" w:cs="Times New Roman"/>
                <w:color w:val="000000" w:themeColor="text1"/>
                <w:szCs w:val="21"/>
              </w:rPr>
            </w:rPrChange>
          </w:rPr>
          <w:t>10</w:t>
        </w:r>
      </w:ins>
      <w:del w:id="4371" w:author="Xiaolong Liu" w:date="2022-07-21T02:43:00Z">
        <w:r w:rsidRPr="007260C4" w:rsidDel="00014F67">
          <w:rPr>
            <w:rFonts w:ascii="Times New Roman" w:hAnsi="Times New Roman" w:cs="Times New Roman"/>
            <w:color w:val="000000" w:themeColor="text1"/>
            <w:sz w:val="24"/>
            <w:szCs w:val="24"/>
            <w:rPrChange w:id="4372" w:author="Xiaolong Liu" w:date="2022-07-21T02:44:00Z">
              <w:rPr>
                <w:rFonts w:ascii="Times New Roman" w:hAnsi="Times New Roman" w:cs="Times New Roman"/>
                <w:color w:val="000000" w:themeColor="text1"/>
                <w:szCs w:val="21"/>
              </w:rPr>
            </w:rPrChange>
          </w:rPr>
          <w:delText>8</w:delText>
        </w:r>
      </w:del>
      <w:r w:rsidRPr="007260C4">
        <w:rPr>
          <w:rFonts w:ascii="Times New Roman" w:hAnsi="Times New Roman" w:cs="Times New Roman"/>
          <w:color w:val="000000" w:themeColor="text1"/>
          <w:sz w:val="24"/>
          <w:szCs w:val="24"/>
          <w:rPrChange w:id="4373" w:author="Xiaolong Liu" w:date="2022-07-21T02:44:00Z">
            <w:rPr>
              <w:rFonts w:ascii="Times New Roman" w:hAnsi="Times New Roman" w:cs="Times New Roman"/>
              <w:color w:val="000000" w:themeColor="text1"/>
              <w:szCs w:val="21"/>
            </w:rPr>
          </w:rPrChange>
        </w:rPr>
        <w:t xml:space="preserve">. </w:t>
      </w:r>
      <w:del w:id="4374" w:author="Xiaolong Liu" w:date="2022-07-21T02:43:00Z">
        <w:r w:rsidR="00DD4047" w:rsidRPr="007260C4" w:rsidDel="007260C4">
          <w:rPr>
            <w:rFonts w:ascii="Times New Roman" w:hAnsi="Times New Roman" w:cs="Times New Roman"/>
            <w:color w:val="000000" w:themeColor="text1"/>
            <w:sz w:val="24"/>
            <w:szCs w:val="24"/>
            <w:rPrChange w:id="4375" w:author="Xiaolong Liu" w:date="2022-07-21T02:44:00Z">
              <w:rPr>
                <w:rFonts w:ascii="Times New Roman" w:hAnsi="Times New Roman" w:cs="Times New Roman"/>
                <w:color w:val="000000" w:themeColor="text1"/>
                <w:szCs w:val="21"/>
              </w:rPr>
            </w:rPrChange>
          </w:rPr>
          <w:delText xml:space="preserve">the </w:delText>
        </w:r>
      </w:del>
      <w:ins w:id="4376" w:author="Xiaolong Liu" w:date="2022-07-21T02:43:00Z">
        <w:r w:rsidR="007260C4" w:rsidRPr="007260C4">
          <w:rPr>
            <w:rFonts w:ascii="Times New Roman" w:hAnsi="Times New Roman" w:cs="Times New Roman"/>
            <w:color w:val="000000" w:themeColor="text1"/>
            <w:sz w:val="24"/>
            <w:szCs w:val="24"/>
            <w:rPrChange w:id="4377" w:author="Xiaolong Liu" w:date="2022-07-21T02:44:00Z">
              <w:rPr>
                <w:rFonts w:ascii="Times New Roman" w:hAnsi="Times New Roman" w:cs="Times New Roman"/>
                <w:color w:val="000000" w:themeColor="text1"/>
                <w:szCs w:val="21"/>
              </w:rPr>
            </w:rPrChange>
          </w:rPr>
          <w:t xml:space="preserve">The </w:t>
        </w:r>
      </w:ins>
      <w:r w:rsidR="00DD4047" w:rsidRPr="007260C4">
        <w:rPr>
          <w:rFonts w:ascii="Times New Roman" w:hAnsi="Times New Roman" w:cs="Times New Roman"/>
          <w:iCs/>
          <w:sz w:val="24"/>
          <w:szCs w:val="24"/>
          <w:rPrChange w:id="4378" w:author="Xiaolong Liu" w:date="2022-07-21T02:44:00Z">
            <w:rPr>
              <w:rFonts w:ascii="Times New Roman" w:hAnsi="Times New Roman" w:cs="Times New Roman"/>
              <w:iCs/>
              <w:szCs w:val="21"/>
            </w:rPr>
          </w:rPrChange>
        </w:rPr>
        <w:t>spectral density function</w:t>
      </w:r>
      <w:ins w:id="4379" w:author="Xiaolong Liu" w:date="2022-07-21T02:44:00Z">
        <w:r w:rsidR="007F0105">
          <w:rPr>
            <w:rFonts w:ascii="Times New Roman" w:hAnsi="Times New Roman" w:cs="Times New Roman"/>
            <w:iCs/>
            <w:sz w:val="24"/>
            <w:szCs w:val="24"/>
          </w:rPr>
          <w:t xml:space="preserve"> </w:t>
        </w:r>
      </w:ins>
      <m:oMath>
        <m:sSub>
          <m:sSubPr>
            <m:ctrlPr>
              <w:ins w:id="4380" w:author="Xiaolong Liu" w:date="2022-07-21T02:44:00Z">
                <w:rPr>
                  <w:rFonts w:ascii="Cambria Math" w:hAnsi="Cambria Math" w:cs="Times New Roman"/>
                  <w:i/>
                  <w:iCs/>
                  <w:sz w:val="24"/>
                  <w:szCs w:val="24"/>
                </w:rPr>
              </w:ins>
            </m:ctrlPr>
          </m:sSubPr>
          <m:e>
            <m:r>
              <w:ins w:id="4381" w:author="Xiaolong Liu" w:date="2022-07-21T02:44:00Z">
                <w:rPr>
                  <w:rFonts w:ascii="Cambria Math" w:hAnsi="Cambria Math" w:cs="Times New Roman"/>
                  <w:sz w:val="24"/>
                  <w:szCs w:val="24"/>
                </w:rPr>
                <m:t>A</m:t>
              </w:ins>
            </m:r>
          </m:e>
          <m:sub>
            <m:r>
              <w:ins w:id="4382" w:author="Xiaolong Liu" w:date="2022-07-21T02:44:00Z">
                <w:rPr>
                  <w:rFonts w:ascii="Cambria Math" w:hAnsi="Cambria Math" w:cs="Times New Roman"/>
                  <w:sz w:val="24"/>
                  <w:szCs w:val="24"/>
                </w:rPr>
                <m:t>0</m:t>
              </w:ins>
            </m:r>
          </m:sub>
        </m:sSub>
        <m:d>
          <m:dPr>
            <m:ctrlPr>
              <w:ins w:id="4383" w:author="Xiaolong Liu" w:date="2022-07-21T02:44:00Z">
                <w:rPr>
                  <w:rFonts w:ascii="Cambria Math" w:hAnsi="Cambria Math" w:cs="Times New Roman"/>
                  <w:i/>
                  <w:iCs/>
                  <w:sz w:val="24"/>
                  <w:szCs w:val="24"/>
                </w:rPr>
              </w:ins>
            </m:ctrlPr>
          </m:dPr>
          <m:e>
            <m:r>
              <w:ins w:id="4384" w:author="Xiaolong Liu" w:date="2022-07-21T02:44:00Z">
                <m:rPr>
                  <m:sty m:val="bi"/>
                </m:rPr>
                <w:rPr>
                  <w:rFonts w:ascii="Cambria Math" w:hAnsi="Cambria Math" w:cs="Times New Roman"/>
                  <w:sz w:val="24"/>
                  <w:szCs w:val="24"/>
                </w:rPr>
                <m:t>k,</m:t>
              </w:ins>
            </m:r>
            <m:r>
              <w:ins w:id="4385" w:author="Xiaolong Liu" w:date="2022-07-21T02:44:00Z">
                <w:rPr>
                  <w:rFonts w:ascii="Cambria Math" w:hAnsi="Cambria Math" w:cs="Times New Roman"/>
                  <w:sz w:val="24"/>
                  <w:szCs w:val="24"/>
                </w:rPr>
                <m:t>0.001 eV</m:t>
              </w:ins>
            </m:r>
          </m:e>
        </m:d>
      </m:oMath>
      <w:r w:rsidR="00DD4047" w:rsidRPr="007260C4">
        <w:rPr>
          <w:rFonts w:ascii="Times New Roman" w:hAnsi="Times New Roman" w:cs="Times New Roman"/>
          <w:iCs/>
          <w:sz w:val="24"/>
          <w:szCs w:val="24"/>
          <w:rPrChange w:id="4386" w:author="Xiaolong Liu" w:date="2022-07-21T02:44:00Z">
            <w:rPr>
              <w:rFonts w:ascii="Times New Roman" w:hAnsi="Times New Roman" w:cs="Times New Roman"/>
              <w:iCs/>
              <w:szCs w:val="21"/>
            </w:rPr>
          </w:rPrChange>
        </w:rPr>
        <w:t xml:space="preserve"> (</w:t>
      </w:r>
      <w:del w:id="4387" w:author="Xiaolong Liu" w:date="2022-07-21T02:44:00Z">
        <w:r w:rsidR="00DD4047" w:rsidRPr="007260C4" w:rsidDel="007F0105">
          <w:rPr>
            <w:rFonts w:ascii="Times New Roman" w:hAnsi="Times New Roman" w:cs="Times New Roman"/>
            <w:iCs/>
            <w:sz w:val="24"/>
            <w:szCs w:val="24"/>
            <w:rPrChange w:id="4388" w:author="Xiaolong Liu" w:date="2022-07-21T02:44:00Z">
              <w:rPr>
                <w:rFonts w:ascii="Times New Roman" w:hAnsi="Times New Roman" w:cs="Times New Roman"/>
                <w:iCs/>
                <w:szCs w:val="21"/>
              </w:rPr>
            </w:rPrChange>
          </w:rPr>
          <w:delText>B</w:delText>
        </w:r>
      </w:del>
      <w:del w:id="4389" w:author="Xiaolong Liu" w:date="2022-07-21T02:45:00Z">
        <w:r w:rsidR="00DD4047" w:rsidRPr="007260C4" w:rsidDel="00105D17">
          <w:rPr>
            <w:rFonts w:ascii="Times New Roman" w:hAnsi="Times New Roman" w:cs="Times New Roman"/>
            <w:iCs/>
            <w:sz w:val="24"/>
            <w:szCs w:val="24"/>
            <w:rPrChange w:id="4390" w:author="Xiaolong Liu" w:date="2022-07-21T02:44:00Z">
              <w:rPr>
                <w:rFonts w:ascii="Times New Roman" w:hAnsi="Times New Roman" w:cs="Times New Roman"/>
                <w:iCs/>
                <w:szCs w:val="21"/>
              </w:rPr>
            </w:rPrChange>
          </w:rPr>
          <w:delText xml:space="preserve">ecause </w:delText>
        </w:r>
      </w:del>
      <m:oMath>
        <m:sSub>
          <m:sSubPr>
            <m:ctrlPr>
              <w:ins w:id="4391" w:author="Xiaolong Liu" w:date="2022-07-21T02:43:00Z">
                <w:rPr>
                  <w:rFonts w:ascii="Cambria Math" w:hAnsi="Cambria Math" w:cs="Times New Roman"/>
                  <w:i/>
                  <w:iCs/>
                  <w:sz w:val="24"/>
                  <w:szCs w:val="24"/>
                </w:rPr>
              </w:ins>
            </m:ctrlPr>
          </m:sSubPr>
          <m:e>
            <m:r>
              <w:ins w:id="4392" w:author="Xiaolong Liu" w:date="2022-07-21T02:43:00Z">
                <w:rPr>
                  <w:rFonts w:ascii="Cambria Math" w:hAnsi="Cambria Math" w:cs="Times New Roman"/>
                  <w:sz w:val="24"/>
                  <w:szCs w:val="24"/>
                </w:rPr>
                <m:t>A</m:t>
              </w:ins>
            </m:r>
          </m:e>
          <m:sub>
            <m:r>
              <w:ins w:id="4393" w:author="Xiaolong Liu" w:date="2022-07-21T02:43:00Z">
                <w:rPr>
                  <w:rFonts w:ascii="Cambria Math" w:hAnsi="Cambria Math" w:cs="Times New Roman"/>
                  <w:sz w:val="24"/>
                  <w:szCs w:val="24"/>
                </w:rPr>
                <m:t>0</m:t>
              </w:ins>
            </m:r>
          </m:sub>
        </m:sSub>
        <m:d>
          <m:dPr>
            <m:ctrlPr>
              <w:ins w:id="4394" w:author="Xiaolong Liu" w:date="2022-07-21T02:43:00Z">
                <w:rPr>
                  <w:rFonts w:ascii="Cambria Math" w:hAnsi="Cambria Math" w:cs="Times New Roman"/>
                  <w:i/>
                  <w:iCs/>
                  <w:sz w:val="24"/>
                  <w:szCs w:val="24"/>
                </w:rPr>
              </w:ins>
            </m:ctrlPr>
          </m:dPr>
          <m:e>
            <m:r>
              <w:ins w:id="4395" w:author="Xiaolong Liu" w:date="2022-07-21T02:43:00Z">
                <m:rPr>
                  <m:sty m:val="bi"/>
                </m:rPr>
                <w:rPr>
                  <w:rFonts w:ascii="Cambria Math" w:hAnsi="Cambria Math" w:cs="Times New Roman"/>
                  <w:sz w:val="24"/>
                  <w:szCs w:val="24"/>
                </w:rPr>
                <m:t>k,</m:t>
              </w:ins>
            </m:r>
            <m:r>
              <w:ins w:id="4396" w:author="Xiaolong Liu" w:date="2022-07-21T02:43:00Z">
                <w:rPr>
                  <w:rFonts w:ascii="Cambria Math" w:hAnsi="Cambria Math" w:cs="Times New Roman"/>
                  <w:sz w:val="24"/>
                  <w:szCs w:val="24"/>
                </w:rPr>
                <m:t>E</m:t>
              </w:ins>
            </m:r>
          </m:e>
        </m:d>
      </m:oMath>
      <w:del w:id="4397" w:author="Xiaolong Liu" w:date="2022-07-21T02:43:00Z">
        <w:r w:rsidR="00DD4047" w:rsidRPr="007260C4" w:rsidDel="007260C4">
          <w:rPr>
            <w:rFonts w:ascii="Times New Roman" w:hAnsi="Times New Roman" w:cs="Times New Roman"/>
            <w:iCs/>
            <w:sz w:val="24"/>
            <w:szCs w:val="24"/>
            <w:rPrChange w:id="4398" w:author="Xiaolong Liu" w:date="2022-07-21T02:44:00Z">
              <w:rPr>
                <w:rFonts w:ascii="Times New Roman" w:hAnsi="Times New Roman" w:cs="Times New Roman"/>
                <w:iCs/>
                <w:szCs w:val="21"/>
              </w:rPr>
            </w:rPrChange>
          </w:rPr>
          <w:delText xml:space="preserve">the result of </w:delText>
        </w:r>
      </w:del>
      <m:oMath>
        <m:sSub>
          <m:sSubPr>
            <m:ctrlPr>
              <w:del w:id="4399" w:author="Xiaolong Liu" w:date="2022-07-21T02:43:00Z">
                <w:rPr>
                  <w:rFonts w:ascii="Cambria Math" w:hAnsi="Cambria Math" w:cs="Times New Roman"/>
                  <w:i/>
                  <w:iCs/>
                  <w:sz w:val="24"/>
                  <w:szCs w:val="24"/>
                </w:rPr>
              </w:del>
            </m:ctrlPr>
          </m:sSubPr>
          <m:e>
            <m:r>
              <w:del w:id="4400" w:author="Xiaolong Liu" w:date="2022-07-21T02:43:00Z">
                <w:rPr>
                  <w:rFonts w:ascii="Cambria Math" w:hAnsi="Cambria Math" w:cs="Times New Roman"/>
                  <w:sz w:val="24"/>
                  <w:szCs w:val="24"/>
                  <w:rPrChange w:id="4401" w:author="Xiaolong Liu" w:date="2022-07-21T02:44:00Z">
                    <w:rPr>
                      <w:rFonts w:ascii="Cambria Math" w:hAnsi="Cambria Math" w:cs="Times New Roman"/>
                      <w:szCs w:val="21"/>
                    </w:rPr>
                  </w:rPrChange>
                </w:rPr>
                <m:t>A</m:t>
              </w:del>
            </m:r>
          </m:e>
          <m:sub>
            <m:r>
              <w:del w:id="4402" w:author="Xiaolong Liu" w:date="2022-07-21T02:43:00Z">
                <w:rPr>
                  <w:rFonts w:ascii="Cambria Math" w:hAnsi="Cambria Math" w:cs="Times New Roman"/>
                  <w:sz w:val="24"/>
                  <w:szCs w:val="24"/>
                  <w:rPrChange w:id="4403" w:author="Xiaolong Liu" w:date="2022-07-21T02:44:00Z">
                    <w:rPr>
                      <w:rFonts w:ascii="Cambria Math" w:hAnsi="Cambria Math" w:cs="Times New Roman"/>
                      <w:szCs w:val="21"/>
                    </w:rPr>
                  </w:rPrChange>
                </w:rPr>
                <m:t>0</m:t>
              </w:del>
            </m:r>
          </m:sub>
        </m:sSub>
      </m:oMath>
      <w:r w:rsidR="00DD4047" w:rsidRPr="007260C4">
        <w:rPr>
          <w:rFonts w:ascii="Times New Roman" w:hAnsi="Times New Roman" w:cs="Times New Roman"/>
          <w:iCs/>
          <w:sz w:val="24"/>
          <w:szCs w:val="24"/>
          <w:rPrChange w:id="4404" w:author="Xiaolong Liu" w:date="2022-07-21T02:44:00Z">
            <w:rPr>
              <w:rFonts w:ascii="Times New Roman" w:hAnsi="Times New Roman" w:cs="Times New Roman"/>
              <w:iCs/>
              <w:szCs w:val="21"/>
            </w:rPr>
          </w:rPrChange>
        </w:rPr>
        <w:t xml:space="preserve"> is basically </w:t>
      </w:r>
      <w:del w:id="4405" w:author="Xiaolong Liu" w:date="2022-07-21T02:44:00Z">
        <w:r w:rsidR="00DD4047" w:rsidRPr="007260C4" w:rsidDel="00857FEF">
          <w:rPr>
            <w:rFonts w:ascii="Times New Roman" w:hAnsi="Times New Roman" w:cs="Times New Roman"/>
            <w:iCs/>
            <w:sz w:val="24"/>
            <w:szCs w:val="24"/>
            <w:rPrChange w:id="4406" w:author="Xiaolong Liu" w:date="2022-07-21T02:44:00Z">
              <w:rPr>
                <w:rFonts w:ascii="Times New Roman" w:hAnsi="Times New Roman" w:cs="Times New Roman"/>
                <w:iCs/>
                <w:szCs w:val="21"/>
              </w:rPr>
            </w:rPrChange>
          </w:rPr>
          <w:delText>unchanged when the energy is different</w:delText>
        </w:r>
      </w:del>
      <w:ins w:id="4407" w:author="Xiaolong Liu" w:date="2022-07-21T02:44:00Z">
        <w:r w:rsidR="00857FEF">
          <w:rPr>
            <w:rFonts w:ascii="Times New Roman" w:hAnsi="Times New Roman" w:cs="Times New Roman"/>
            <w:iCs/>
            <w:sz w:val="24"/>
            <w:szCs w:val="24"/>
          </w:rPr>
          <w:t>energy-independent</w:t>
        </w:r>
      </w:ins>
      <w:del w:id="4408" w:author="Xiaolong Liu" w:date="2022-07-21T02:45:00Z">
        <w:r w:rsidR="00DD4047" w:rsidRPr="007260C4" w:rsidDel="00105D17">
          <w:rPr>
            <w:rFonts w:ascii="Times New Roman" w:hAnsi="Times New Roman" w:cs="Times New Roman"/>
            <w:iCs/>
            <w:sz w:val="24"/>
            <w:szCs w:val="24"/>
            <w:rPrChange w:id="4409" w:author="Xiaolong Liu" w:date="2022-07-21T02:44:00Z">
              <w:rPr>
                <w:rFonts w:ascii="Times New Roman" w:hAnsi="Times New Roman" w:cs="Times New Roman"/>
                <w:iCs/>
                <w:szCs w:val="21"/>
              </w:rPr>
            </w:rPrChange>
          </w:rPr>
          <w:delText>,</w:delText>
        </w:r>
      </w:del>
      <w:del w:id="4410" w:author="Xiaolong Liu" w:date="2022-07-21T02:44:00Z">
        <w:r w:rsidR="00DD4047" w:rsidRPr="007260C4" w:rsidDel="00105D17">
          <w:rPr>
            <w:rFonts w:ascii="Times New Roman" w:hAnsi="Times New Roman" w:cs="Times New Roman"/>
            <w:iCs/>
            <w:sz w:val="24"/>
            <w:szCs w:val="24"/>
            <w:rPrChange w:id="4411" w:author="Xiaolong Liu" w:date="2022-07-21T02:44:00Z">
              <w:rPr>
                <w:rFonts w:ascii="Times New Roman" w:hAnsi="Times New Roman" w:cs="Times New Roman"/>
                <w:iCs/>
                <w:szCs w:val="21"/>
              </w:rPr>
            </w:rPrChange>
          </w:rPr>
          <w:delText xml:space="preserve"> only the image when </w:delText>
        </w:r>
      </w:del>
      <m:oMath>
        <m:r>
          <w:del w:id="4412" w:author="Xiaolong Liu" w:date="2022-07-21T02:44:00Z">
            <w:rPr>
              <w:rFonts w:ascii="Cambria Math" w:hAnsi="Cambria Math" w:cs="Times New Roman"/>
              <w:sz w:val="24"/>
              <w:szCs w:val="24"/>
              <w:rPrChange w:id="4413" w:author="Xiaolong Liu" w:date="2022-07-21T02:44:00Z">
                <w:rPr>
                  <w:rFonts w:ascii="Cambria Math" w:hAnsi="Cambria Math" w:cs="Times New Roman"/>
                  <w:szCs w:val="21"/>
                </w:rPr>
              </w:rPrChange>
            </w:rPr>
            <m:t>E=0.001eV</m:t>
          </w:del>
        </m:r>
      </m:oMath>
      <w:del w:id="4414" w:author="Xiaolong Liu" w:date="2022-07-21T02:44:00Z">
        <w:r w:rsidR="00DD4047" w:rsidRPr="007260C4" w:rsidDel="00105D17">
          <w:rPr>
            <w:rFonts w:ascii="Times New Roman" w:hAnsi="Times New Roman" w:cs="Times New Roman"/>
            <w:iCs/>
            <w:sz w:val="24"/>
            <w:szCs w:val="24"/>
            <w:rPrChange w:id="4415" w:author="Xiaolong Liu" w:date="2022-07-21T02:44:00Z">
              <w:rPr>
                <w:rFonts w:ascii="Times New Roman" w:hAnsi="Times New Roman" w:cs="Times New Roman"/>
                <w:iCs/>
                <w:szCs w:val="21"/>
              </w:rPr>
            </w:rPrChange>
          </w:rPr>
          <w:delText xml:space="preserve"> is drawn</w:delText>
        </w:r>
      </w:del>
      <w:del w:id="4416" w:author="Xiaolong Liu" w:date="2022-07-21T02:45:00Z">
        <w:r w:rsidR="00DD4047" w:rsidRPr="007260C4" w:rsidDel="00105D17">
          <w:rPr>
            <w:rFonts w:ascii="Times New Roman" w:hAnsi="Times New Roman" w:cs="Times New Roman"/>
            <w:iCs/>
            <w:sz w:val="24"/>
            <w:szCs w:val="24"/>
            <w:rPrChange w:id="4417" w:author="Xiaolong Liu" w:date="2022-07-21T02:44:00Z">
              <w:rPr>
                <w:rFonts w:ascii="Times New Roman" w:hAnsi="Times New Roman" w:cs="Times New Roman"/>
                <w:iCs/>
                <w:szCs w:val="21"/>
              </w:rPr>
            </w:rPrChange>
          </w:rPr>
          <w:delText>.</w:delText>
        </w:r>
      </w:del>
      <w:r w:rsidR="00DD4047" w:rsidRPr="007260C4">
        <w:rPr>
          <w:rFonts w:ascii="Times New Roman" w:hAnsi="Times New Roman" w:cs="Times New Roman"/>
          <w:iCs/>
          <w:sz w:val="24"/>
          <w:szCs w:val="24"/>
          <w:rPrChange w:id="4418" w:author="Xiaolong Liu" w:date="2022-07-21T02:44:00Z">
            <w:rPr>
              <w:rFonts w:ascii="Times New Roman" w:hAnsi="Times New Roman" w:cs="Times New Roman"/>
              <w:iCs/>
              <w:szCs w:val="21"/>
            </w:rPr>
          </w:rPrChange>
        </w:rPr>
        <w:t>)</w:t>
      </w:r>
    </w:p>
    <w:p w14:paraId="260D84FC" w14:textId="77777777" w:rsidR="00854466" w:rsidRDefault="00854466">
      <w:pPr>
        <w:rPr>
          <w:ins w:id="4419" w:author="Xiaolong Liu" w:date="2022-07-21T02:44:00Z"/>
          <w:rFonts w:ascii="Times New Roman" w:hAnsi="Times New Roman" w:cs="Times New Roman"/>
          <w:iCs/>
          <w:sz w:val="24"/>
          <w:szCs w:val="24"/>
        </w:rPr>
        <w:pPrChange w:id="4420" w:author="Xiaolong Liu" w:date="2022-07-21T02:45:00Z">
          <w:pPr>
            <w:jc w:val="center"/>
          </w:pPr>
        </w:pPrChange>
      </w:pPr>
    </w:p>
    <w:p w14:paraId="33AC3B80" w14:textId="77777777" w:rsidR="00854466" w:rsidRDefault="00854466" w:rsidP="00854466">
      <w:pPr>
        <w:rPr>
          <w:ins w:id="4421" w:author="Xiaolong Liu" w:date="2022-07-21T02:53:00Z"/>
          <w:rFonts w:ascii="Times New Roman" w:hAnsi="Times New Roman" w:cs="Times New Roman"/>
          <w:color w:val="000000" w:themeColor="text1"/>
          <w:sz w:val="24"/>
          <w:szCs w:val="28"/>
        </w:rPr>
      </w:pPr>
      <w:ins w:id="4422" w:author="Xiaolong Liu" w:date="2022-07-21T02:53:00Z">
        <w:r w:rsidRPr="00040BD5">
          <w:rPr>
            <w:rFonts w:ascii="Times New Roman" w:hAnsi="Times New Roman" w:cs="Times New Roman"/>
            <w:b/>
            <w:bCs/>
            <w:sz w:val="24"/>
            <w:szCs w:val="28"/>
            <w:u w:val="single"/>
          </w:rPr>
          <w:t xml:space="preserve">Calculate </w:t>
        </w:r>
        <w:r>
          <w:rPr>
            <w:rFonts w:ascii="Times New Roman" w:hAnsi="Times New Roman" w:cs="Times New Roman"/>
            <w:b/>
            <w:bCs/>
            <w:sz w:val="24"/>
            <w:szCs w:val="28"/>
            <w:u w:val="single"/>
          </w:rPr>
          <w:t>the T-Matrix</w:t>
        </w:r>
      </w:ins>
    </w:p>
    <w:p w14:paraId="3F82C995" w14:textId="77777777" w:rsidR="007260C4" w:rsidRPr="007260C4" w:rsidDel="003F39C5" w:rsidRDefault="007260C4" w:rsidP="00DD4047">
      <w:pPr>
        <w:ind w:left="210" w:right="210"/>
        <w:jc w:val="center"/>
        <w:rPr>
          <w:del w:id="4423" w:author="Xiaolong Liu" w:date="2022-07-21T02:54:00Z"/>
          <w:rFonts w:ascii="Times New Roman" w:hAnsi="Times New Roman" w:cs="Times New Roman"/>
          <w:color w:val="000000" w:themeColor="text1"/>
          <w:sz w:val="24"/>
          <w:szCs w:val="24"/>
          <w:rPrChange w:id="4424" w:author="Xiaolong Liu" w:date="2022-07-21T02:44:00Z">
            <w:rPr>
              <w:del w:id="4425" w:author="Xiaolong Liu" w:date="2022-07-21T02:54:00Z"/>
              <w:rFonts w:ascii="Times New Roman" w:hAnsi="Times New Roman" w:cs="Times New Roman"/>
              <w:color w:val="000000" w:themeColor="text1"/>
              <w:szCs w:val="21"/>
            </w:rPr>
          </w:rPrChange>
        </w:rPr>
      </w:pPr>
    </w:p>
    <w:p w14:paraId="6EFD4261" w14:textId="21B3A19D" w:rsidR="00296BEB" w:rsidRPr="002B4446" w:rsidRDefault="00DD4047" w:rsidP="00E94603">
      <w:pPr>
        <w:jc w:val="left"/>
        <w:rPr>
          <w:rFonts w:ascii="Times New Roman" w:hAnsi="Times New Roman" w:cs="Times New Roman"/>
          <w:color w:val="000000" w:themeColor="text1"/>
          <w:sz w:val="24"/>
          <w:szCs w:val="28"/>
        </w:rPr>
      </w:pPr>
      <w:del w:id="4426" w:author="Xiaolong Liu" w:date="2022-07-21T02:53:00Z">
        <w:r w:rsidRPr="002B4446" w:rsidDel="002F602C">
          <w:rPr>
            <w:rFonts w:ascii="Times New Roman" w:hAnsi="Times New Roman" w:cs="Times New Roman"/>
            <w:color w:val="000000" w:themeColor="text1"/>
            <w:sz w:val="24"/>
            <w:szCs w:val="28"/>
          </w:rPr>
          <w:delText>For the T Matrix method, since</w:delText>
        </w:r>
      </w:del>
      <w:ins w:id="4427" w:author="Xiaolong Liu" w:date="2022-07-21T02:53:00Z">
        <w:r w:rsidR="002F602C">
          <w:rPr>
            <w:rFonts w:ascii="Times New Roman" w:hAnsi="Times New Roman" w:cs="Times New Roman"/>
            <w:color w:val="000000" w:themeColor="text1"/>
            <w:sz w:val="24"/>
            <w:szCs w:val="28"/>
          </w:rPr>
          <w:t>Since</w:t>
        </w:r>
      </w:ins>
      <w:r w:rsidRPr="002B4446">
        <w:rPr>
          <w:rFonts w:ascii="Times New Roman" w:hAnsi="Times New Roman" w:cs="Times New Roman"/>
          <w:color w:val="000000" w:themeColor="text1"/>
          <w:sz w:val="24"/>
          <w:szCs w:val="28"/>
        </w:rPr>
        <w:t xml:space="preserve"> T(E) becomes a </w:t>
      </w:r>
      <m:oMath>
        <m:r>
          <w:rPr>
            <w:rFonts w:ascii="Cambria Math" w:hAnsi="Cambria Math" w:cs="Times New Roman"/>
            <w:color w:val="000000" w:themeColor="text1"/>
            <w:sz w:val="24"/>
            <w:szCs w:val="28"/>
          </w:rPr>
          <m:t>4×4</m:t>
        </m:r>
      </m:oMath>
      <w:r w:rsidRPr="002B4446">
        <w:rPr>
          <w:rFonts w:ascii="Times New Roman" w:hAnsi="Times New Roman" w:cs="Times New Roman"/>
          <w:color w:val="000000" w:themeColor="text1"/>
          <w:sz w:val="24"/>
          <w:szCs w:val="28"/>
        </w:rPr>
        <w:t xml:space="preserve"> matrix, it can be set as</w:t>
      </w:r>
    </w:p>
    <w:p w14:paraId="2C215D81" w14:textId="77777777" w:rsidR="00DD4047" w:rsidRPr="002B4446" w:rsidRDefault="00DD4047" w:rsidP="00DD4047">
      <w:pPr>
        <w:rPr>
          <w:rFonts w:ascii="Times New Roman" w:hAnsi="Times New Roman" w:cs="Times New Roman"/>
          <w:i/>
          <w:color w:val="000000" w:themeColor="text1"/>
          <w:sz w:val="24"/>
          <w:szCs w:val="28"/>
          <w:rPrChange w:id="4428" w:author="Xiaolong Liu" w:date="2022-07-21T00:25:00Z">
            <w:rPr>
              <w:i/>
              <w:color w:val="000000" w:themeColor="text1"/>
              <w:sz w:val="24"/>
              <w:szCs w:val="28"/>
            </w:rPr>
          </w:rPrChange>
        </w:rPr>
      </w:pPr>
      <m:oMathPara>
        <m:oMath>
          <m:r>
            <w:rPr>
              <w:rFonts w:ascii="Cambria Math" w:hAnsi="Cambria Math" w:cs="Times New Roman"/>
              <w:color w:val="000000" w:themeColor="text1"/>
              <w:sz w:val="24"/>
              <w:szCs w:val="28"/>
            </w:rPr>
            <m:t>T(E)=</m:t>
          </m:r>
          <m:d>
            <m:dPr>
              <m:ctrlPr>
                <w:rPr>
                  <w:rFonts w:ascii="Cambria Math" w:hAnsi="Cambria Math" w:cs="Times New Roman"/>
                  <w:i/>
                  <w:color w:val="000000" w:themeColor="text1"/>
                  <w:sz w:val="24"/>
                  <w:szCs w:val="28"/>
                </w:rPr>
              </m:ctrlPr>
            </m:dPr>
            <m:e>
              <m:m>
                <m:mPr>
                  <m:mcs>
                    <m:mc>
                      <m:mcPr>
                        <m:count m:val="4"/>
                        <m:mcJc m:val="center"/>
                      </m:mcPr>
                    </m:mc>
                  </m:mcs>
                  <m:ctrlPr>
                    <w:rPr>
                      <w:rFonts w:ascii="Cambria Math" w:hAnsi="Cambria Math" w:cs="Times New Roman"/>
                      <w:i/>
                      <w:color w:val="000000" w:themeColor="text1"/>
                      <w:sz w:val="24"/>
                      <w:szCs w:val="28"/>
                    </w:rPr>
                  </m:ctrlPr>
                </m:mP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11</m:t>
                        </m:r>
                      </m:sub>
                    </m:sSub>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12</m:t>
                        </m:r>
                      </m:sub>
                    </m:sSub>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13</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14</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21</m:t>
                        </m:r>
                      </m:sub>
                    </m:sSub>
                    <m:r>
                      <w:rPr>
                        <w:rFonts w:ascii="Cambria Math" w:hAnsi="Cambria Math" w:cs="Times New Roman"/>
                        <w:color w:val="000000" w:themeColor="text1"/>
                        <w:sz w:val="24"/>
                        <w:szCs w:val="28"/>
                      </w:rPr>
                      <m:t>(E)</m:t>
                    </m: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22</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23</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24</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31</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32</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33</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34</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mr>
                <m:mr>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41</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42</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43</m:t>
                        </m:r>
                      </m:sub>
                    </m:sSub>
                    <m:r>
                      <w:rPr>
                        <w:rFonts w:ascii="Cambria Math" w:hAnsi="Cambria Math" w:cs="Times New Roman"/>
                        <w:color w:val="000000" w:themeColor="text1"/>
                        <w:sz w:val="24"/>
                        <w:szCs w:val="28"/>
                      </w:rPr>
                      <m:t>(E)</m:t>
                    </m:r>
                    <m:ctrlPr>
                      <w:rPr>
                        <w:rFonts w:ascii="Cambria Math" w:eastAsia="Cambria Math" w:hAnsi="Cambria Math" w:cs="Times New Roman"/>
                        <w:i/>
                        <w:color w:val="000000" w:themeColor="text1"/>
                        <w:sz w:val="24"/>
                        <w:szCs w:val="28"/>
                      </w:rPr>
                    </m:ctrlPr>
                  </m:e>
                  <m:e>
                    <m:sSub>
                      <m:sSubPr>
                        <m:ctrlPr>
                          <w:rPr>
                            <w:rFonts w:ascii="Cambria Math" w:hAnsi="Cambria Math" w:cs="Times New Roman"/>
                            <w:i/>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44</m:t>
                        </m:r>
                      </m:sub>
                    </m:sSub>
                    <m:r>
                      <w:rPr>
                        <w:rFonts w:ascii="Cambria Math" w:hAnsi="Cambria Math" w:cs="Times New Roman"/>
                        <w:color w:val="000000" w:themeColor="text1"/>
                        <w:sz w:val="24"/>
                        <w:szCs w:val="28"/>
                      </w:rPr>
                      <m:t>(E)</m:t>
                    </m:r>
                  </m:e>
                </m:mr>
              </m:m>
            </m:e>
          </m:d>
        </m:oMath>
      </m:oMathPara>
    </w:p>
    <w:p w14:paraId="7030DB4D" w14:textId="77777777" w:rsidR="00DD4047" w:rsidRPr="002B4446" w:rsidRDefault="00DD4047" w:rsidP="00DD4047">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Initialize each element of </w:t>
      </w:r>
      <m:oMath>
        <m:r>
          <w:rPr>
            <w:rFonts w:ascii="Cambria Math" w:hAnsi="Cambria Math" w:cs="Times New Roman"/>
            <w:sz w:val="24"/>
            <w:szCs w:val="28"/>
          </w:rPr>
          <m:t>T</m:t>
        </m:r>
        <m:d>
          <m:dPr>
            <m:ctrlPr>
              <w:rPr>
                <w:rFonts w:ascii="Cambria Math" w:hAnsi="Cambria Math" w:cs="Times New Roman"/>
                <w:i/>
                <w:sz w:val="24"/>
                <w:szCs w:val="28"/>
              </w:rPr>
            </m:ctrlPr>
          </m:dPr>
          <m:e>
            <m:r>
              <w:rPr>
                <w:rFonts w:ascii="Cambria Math" w:hAnsi="Cambria Math" w:cs="Times New Roman"/>
                <w:sz w:val="24"/>
                <w:szCs w:val="28"/>
              </w:rPr>
              <m:t>E</m:t>
            </m:r>
          </m:e>
        </m:d>
      </m:oMath>
    </w:p>
    <w:p w14:paraId="56A0994F"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42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30" w:author="Xiaolong Liu" w:date="2022-07-21T00:25:00Z">
            <w:rPr>
              <w:rFonts w:ascii="Consolas" w:eastAsia="宋体" w:hAnsi="Consolas" w:cs="宋体"/>
              <w:color w:val="986801"/>
              <w:kern w:val="0"/>
              <w:szCs w:val="21"/>
            </w:rPr>
          </w:rPrChange>
        </w:rPr>
        <w:t>T11</w:t>
      </w:r>
      <w:r w:rsidRPr="002B4446">
        <w:rPr>
          <w:rFonts w:ascii="Times New Roman" w:eastAsia="宋体" w:hAnsi="Times New Roman" w:cs="Times New Roman"/>
          <w:color w:val="5C5C5C"/>
          <w:kern w:val="0"/>
          <w:szCs w:val="21"/>
          <w:rPrChange w:id="4431"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3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33"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34"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35" w:author="Xiaolong Liu" w:date="2022-07-21T00:25:00Z">
            <w:rPr>
              <w:rFonts w:ascii="Consolas" w:eastAsia="宋体" w:hAnsi="Consolas" w:cs="宋体"/>
              <w:i/>
              <w:iCs/>
              <w:color w:val="A0A1A7"/>
              <w:kern w:val="0"/>
              <w:szCs w:val="21"/>
            </w:rPr>
          </w:rPrChange>
        </w:rPr>
        <w:t>;</w:t>
      </w:r>
    </w:p>
    <w:p w14:paraId="6A2642C3"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43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37" w:author="Xiaolong Liu" w:date="2022-07-21T00:25:00Z">
            <w:rPr>
              <w:rFonts w:ascii="Consolas" w:eastAsia="宋体" w:hAnsi="Consolas" w:cs="宋体"/>
              <w:color w:val="986801"/>
              <w:kern w:val="0"/>
              <w:szCs w:val="21"/>
            </w:rPr>
          </w:rPrChange>
        </w:rPr>
        <w:t>T12</w:t>
      </w:r>
      <w:r w:rsidRPr="002B4446">
        <w:rPr>
          <w:rFonts w:ascii="Times New Roman" w:eastAsia="宋体" w:hAnsi="Times New Roman" w:cs="Times New Roman"/>
          <w:color w:val="5C5C5C"/>
          <w:kern w:val="0"/>
          <w:szCs w:val="21"/>
          <w:rPrChange w:id="4438"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39"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40"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41"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42" w:author="Xiaolong Liu" w:date="2022-07-21T00:25:00Z">
            <w:rPr>
              <w:rFonts w:ascii="Consolas" w:eastAsia="宋体" w:hAnsi="Consolas" w:cs="宋体"/>
              <w:i/>
              <w:iCs/>
              <w:color w:val="A0A1A7"/>
              <w:kern w:val="0"/>
              <w:szCs w:val="21"/>
            </w:rPr>
          </w:rPrChange>
        </w:rPr>
        <w:t>;</w:t>
      </w:r>
    </w:p>
    <w:p w14:paraId="58DC3597"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44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44" w:author="Xiaolong Liu" w:date="2022-07-21T00:25:00Z">
            <w:rPr>
              <w:rFonts w:ascii="Consolas" w:eastAsia="宋体" w:hAnsi="Consolas" w:cs="宋体"/>
              <w:color w:val="986801"/>
              <w:kern w:val="0"/>
              <w:szCs w:val="21"/>
            </w:rPr>
          </w:rPrChange>
        </w:rPr>
        <w:t>T13</w:t>
      </w:r>
      <w:r w:rsidRPr="002B4446">
        <w:rPr>
          <w:rFonts w:ascii="Times New Roman" w:eastAsia="宋体" w:hAnsi="Times New Roman" w:cs="Times New Roman"/>
          <w:color w:val="5C5C5C"/>
          <w:kern w:val="0"/>
          <w:szCs w:val="21"/>
          <w:rPrChange w:id="4445"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46"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47"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48"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49" w:author="Xiaolong Liu" w:date="2022-07-21T00:25:00Z">
            <w:rPr>
              <w:rFonts w:ascii="Consolas" w:eastAsia="宋体" w:hAnsi="Consolas" w:cs="宋体"/>
              <w:i/>
              <w:iCs/>
              <w:color w:val="A0A1A7"/>
              <w:kern w:val="0"/>
              <w:szCs w:val="21"/>
            </w:rPr>
          </w:rPrChange>
        </w:rPr>
        <w:t>;</w:t>
      </w:r>
    </w:p>
    <w:p w14:paraId="1300BA46"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45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51" w:author="Xiaolong Liu" w:date="2022-07-21T00:25:00Z">
            <w:rPr>
              <w:rFonts w:ascii="Consolas" w:eastAsia="宋体" w:hAnsi="Consolas" w:cs="宋体"/>
              <w:color w:val="986801"/>
              <w:kern w:val="0"/>
              <w:szCs w:val="21"/>
            </w:rPr>
          </w:rPrChange>
        </w:rPr>
        <w:t>T14</w:t>
      </w:r>
      <w:r w:rsidRPr="002B4446">
        <w:rPr>
          <w:rFonts w:ascii="Times New Roman" w:eastAsia="宋体" w:hAnsi="Times New Roman" w:cs="Times New Roman"/>
          <w:color w:val="5C5C5C"/>
          <w:kern w:val="0"/>
          <w:szCs w:val="21"/>
          <w:rPrChange w:id="4452"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53"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54"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55"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56" w:author="Xiaolong Liu" w:date="2022-07-21T00:25:00Z">
            <w:rPr>
              <w:rFonts w:ascii="Consolas" w:eastAsia="宋体" w:hAnsi="Consolas" w:cs="宋体"/>
              <w:i/>
              <w:iCs/>
              <w:color w:val="A0A1A7"/>
              <w:kern w:val="0"/>
              <w:szCs w:val="21"/>
            </w:rPr>
          </w:rPrChange>
        </w:rPr>
        <w:t>;</w:t>
      </w:r>
    </w:p>
    <w:p w14:paraId="1DF6CFCC"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45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58" w:author="Xiaolong Liu" w:date="2022-07-21T00:25:00Z">
            <w:rPr>
              <w:rFonts w:ascii="Consolas" w:eastAsia="宋体" w:hAnsi="Consolas" w:cs="宋体"/>
              <w:color w:val="986801"/>
              <w:kern w:val="0"/>
              <w:szCs w:val="21"/>
            </w:rPr>
          </w:rPrChange>
        </w:rPr>
        <w:t>T21</w:t>
      </w:r>
      <w:r w:rsidRPr="002B4446">
        <w:rPr>
          <w:rFonts w:ascii="Times New Roman" w:eastAsia="宋体" w:hAnsi="Times New Roman" w:cs="Times New Roman"/>
          <w:color w:val="5C5C5C"/>
          <w:kern w:val="0"/>
          <w:szCs w:val="21"/>
          <w:rPrChange w:id="4459"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60"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61"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62"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63" w:author="Xiaolong Liu" w:date="2022-07-21T00:25:00Z">
            <w:rPr>
              <w:rFonts w:ascii="Consolas" w:eastAsia="宋体" w:hAnsi="Consolas" w:cs="宋体"/>
              <w:i/>
              <w:iCs/>
              <w:color w:val="A0A1A7"/>
              <w:kern w:val="0"/>
              <w:szCs w:val="21"/>
            </w:rPr>
          </w:rPrChange>
        </w:rPr>
        <w:t>;</w:t>
      </w:r>
    </w:p>
    <w:p w14:paraId="208E79B6"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46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65" w:author="Xiaolong Liu" w:date="2022-07-21T00:25:00Z">
            <w:rPr>
              <w:rFonts w:ascii="Consolas" w:eastAsia="宋体" w:hAnsi="Consolas" w:cs="宋体"/>
              <w:color w:val="986801"/>
              <w:kern w:val="0"/>
              <w:szCs w:val="21"/>
            </w:rPr>
          </w:rPrChange>
        </w:rPr>
        <w:lastRenderedPageBreak/>
        <w:t>T22</w:t>
      </w:r>
      <w:r w:rsidRPr="002B4446">
        <w:rPr>
          <w:rFonts w:ascii="Times New Roman" w:eastAsia="宋体" w:hAnsi="Times New Roman" w:cs="Times New Roman"/>
          <w:color w:val="5C5C5C"/>
          <w:kern w:val="0"/>
          <w:szCs w:val="21"/>
          <w:rPrChange w:id="4466"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67"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68"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69"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70" w:author="Xiaolong Liu" w:date="2022-07-21T00:25:00Z">
            <w:rPr>
              <w:rFonts w:ascii="Consolas" w:eastAsia="宋体" w:hAnsi="Consolas" w:cs="宋体"/>
              <w:i/>
              <w:iCs/>
              <w:color w:val="A0A1A7"/>
              <w:kern w:val="0"/>
              <w:szCs w:val="21"/>
            </w:rPr>
          </w:rPrChange>
        </w:rPr>
        <w:t>;</w:t>
      </w:r>
    </w:p>
    <w:p w14:paraId="14E0023A"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47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72" w:author="Xiaolong Liu" w:date="2022-07-21T00:25:00Z">
            <w:rPr>
              <w:rFonts w:ascii="Consolas" w:eastAsia="宋体" w:hAnsi="Consolas" w:cs="宋体"/>
              <w:color w:val="986801"/>
              <w:kern w:val="0"/>
              <w:szCs w:val="21"/>
            </w:rPr>
          </w:rPrChange>
        </w:rPr>
        <w:t>T23</w:t>
      </w:r>
      <w:r w:rsidRPr="002B4446">
        <w:rPr>
          <w:rFonts w:ascii="Times New Roman" w:eastAsia="宋体" w:hAnsi="Times New Roman" w:cs="Times New Roman"/>
          <w:color w:val="5C5C5C"/>
          <w:kern w:val="0"/>
          <w:szCs w:val="21"/>
          <w:rPrChange w:id="4473"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74"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75"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76"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77" w:author="Xiaolong Liu" w:date="2022-07-21T00:25:00Z">
            <w:rPr>
              <w:rFonts w:ascii="Consolas" w:eastAsia="宋体" w:hAnsi="Consolas" w:cs="宋体"/>
              <w:i/>
              <w:iCs/>
              <w:color w:val="A0A1A7"/>
              <w:kern w:val="0"/>
              <w:szCs w:val="21"/>
            </w:rPr>
          </w:rPrChange>
        </w:rPr>
        <w:t>;</w:t>
      </w:r>
    </w:p>
    <w:p w14:paraId="70C22D01"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47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79" w:author="Xiaolong Liu" w:date="2022-07-21T00:25:00Z">
            <w:rPr>
              <w:rFonts w:ascii="Consolas" w:eastAsia="宋体" w:hAnsi="Consolas" w:cs="宋体"/>
              <w:color w:val="986801"/>
              <w:kern w:val="0"/>
              <w:szCs w:val="21"/>
            </w:rPr>
          </w:rPrChange>
        </w:rPr>
        <w:t>T24</w:t>
      </w:r>
      <w:r w:rsidRPr="002B4446">
        <w:rPr>
          <w:rFonts w:ascii="Times New Roman" w:eastAsia="宋体" w:hAnsi="Times New Roman" w:cs="Times New Roman"/>
          <w:color w:val="5C5C5C"/>
          <w:kern w:val="0"/>
          <w:szCs w:val="21"/>
          <w:rPrChange w:id="4480"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81"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82"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83"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84" w:author="Xiaolong Liu" w:date="2022-07-21T00:25:00Z">
            <w:rPr>
              <w:rFonts w:ascii="Consolas" w:eastAsia="宋体" w:hAnsi="Consolas" w:cs="宋体"/>
              <w:i/>
              <w:iCs/>
              <w:color w:val="A0A1A7"/>
              <w:kern w:val="0"/>
              <w:szCs w:val="21"/>
            </w:rPr>
          </w:rPrChange>
        </w:rPr>
        <w:t>;</w:t>
      </w:r>
    </w:p>
    <w:p w14:paraId="64457992"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48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86" w:author="Xiaolong Liu" w:date="2022-07-21T00:25:00Z">
            <w:rPr>
              <w:rFonts w:ascii="Consolas" w:eastAsia="宋体" w:hAnsi="Consolas" w:cs="宋体"/>
              <w:color w:val="986801"/>
              <w:kern w:val="0"/>
              <w:szCs w:val="21"/>
            </w:rPr>
          </w:rPrChange>
        </w:rPr>
        <w:t>T31</w:t>
      </w:r>
      <w:r w:rsidRPr="002B4446">
        <w:rPr>
          <w:rFonts w:ascii="Times New Roman" w:eastAsia="宋体" w:hAnsi="Times New Roman" w:cs="Times New Roman"/>
          <w:color w:val="5C5C5C"/>
          <w:kern w:val="0"/>
          <w:szCs w:val="21"/>
          <w:rPrChange w:id="4487"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88"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89"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90"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91" w:author="Xiaolong Liu" w:date="2022-07-21T00:25:00Z">
            <w:rPr>
              <w:rFonts w:ascii="Consolas" w:eastAsia="宋体" w:hAnsi="Consolas" w:cs="宋体"/>
              <w:i/>
              <w:iCs/>
              <w:color w:val="A0A1A7"/>
              <w:kern w:val="0"/>
              <w:szCs w:val="21"/>
            </w:rPr>
          </w:rPrChange>
        </w:rPr>
        <w:t>;</w:t>
      </w:r>
    </w:p>
    <w:p w14:paraId="5855B9C4"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49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493" w:author="Xiaolong Liu" w:date="2022-07-21T00:25:00Z">
            <w:rPr>
              <w:rFonts w:ascii="Consolas" w:eastAsia="宋体" w:hAnsi="Consolas" w:cs="宋体"/>
              <w:color w:val="986801"/>
              <w:kern w:val="0"/>
              <w:szCs w:val="21"/>
            </w:rPr>
          </w:rPrChange>
        </w:rPr>
        <w:t>T32</w:t>
      </w:r>
      <w:r w:rsidRPr="002B4446">
        <w:rPr>
          <w:rFonts w:ascii="Times New Roman" w:eastAsia="宋体" w:hAnsi="Times New Roman" w:cs="Times New Roman"/>
          <w:color w:val="5C5C5C"/>
          <w:kern w:val="0"/>
          <w:szCs w:val="21"/>
          <w:rPrChange w:id="4494"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495"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496"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497"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498" w:author="Xiaolong Liu" w:date="2022-07-21T00:25:00Z">
            <w:rPr>
              <w:rFonts w:ascii="Consolas" w:eastAsia="宋体" w:hAnsi="Consolas" w:cs="宋体"/>
              <w:i/>
              <w:iCs/>
              <w:color w:val="A0A1A7"/>
              <w:kern w:val="0"/>
              <w:szCs w:val="21"/>
            </w:rPr>
          </w:rPrChange>
        </w:rPr>
        <w:t>;</w:t>
      </w:r>
    </w:p>
    <w:p w14:paraId="6BC48B56"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49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00" w:author="Xiaolong Liu" w:date="2022-07-21T00:25:00Z">
            <w:rPr>
              <w:rFonts w:ascii="Consolas" w:eastAsia="宋体" w:hAnsi="Consolas" w:cs="宋体"/>
              <w:color w:val="986801"/>
              <w:kern w:val="0"/>
              <w:szCs w:val="21"/>
            </w:rPr>
          </w:rPrChange>
        </w:rPr>
        <w:t>T33</w:t>
      </w:r>
      <w:r w:rsidRPr="002B4446">
        <w:rPr>
          <w:rFonts w:ascii="Times New Roman" w:eastAsia="宋体" w:hAnsi="Times New Roman" w:cs="Times New Roman"/>
          <w:color w:val="5C5C5C"/>
          <w:kern w:val="0"/>
          <w:szCs w:val="21"/>
          <w:rPrChange w:id="4501"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502"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503"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504"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505" w:author="Xiaolong Liu" w:date="2022-07-21T00:25:00Z">
            <w:rPr>
              <w:rFonts w:ascii="Consolas" w:eastAsia="宋体" w:hAnsi="Consolas" w:cs="宋体"/>
              <w:i/>
              <w:iCs/>
              <w:color w:val="A0A1A7"/>
              <w:kern w:val="0"/>
              <w:szCs w:val="21"/>
            </w:rPr>
          </w:rPrChange>
        </w:rPr>
        <w:t>;</w:t>
      </w:r>
    </w:p>
    <w:p w14:paraId="6E225B19"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50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07" w:author="Xiaolong Liu" w:date="2022-07-21T00:25:00Z">
            <w:rPr>
              <w:rFonts w:ascii="Consolas" w:eastAsia="宋体" w:hAnsi="Consolas" w:cs="宋体"/>
              <w:color w:val="986801"/>
              <w:kern w:val="0"/>
              <w:szCs w:val="21"/>
            </w:rPr>
          </w:rPrChange>
        </w:rPr>
        <w:t>T34</w:t>
      </w:r>
      <w:r w:rsidRPr="002B4446">
        <w:rPr>
          <w:rFonts w:ascii="Times New Roman" w:eastAsia="宋体" w:hAnsi="Times New Roman" w:cs="Times New Roman"/>
          <w:color w:val="5C5C5C"/>
          <w:kern w:val="0"/>
          <w:szCs w:val="21"/>
          <w:rPrChange w:id="4508"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509"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510"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511"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512" w:author="Xiaolong Liu" w:date="2022-07-21T00:25:00Z">
            <w:rPr>
              <w:rFonts w:ascii="Consolas" w:eastAsia="宋体" w:hAnsi="Consolas" w:cs="宋体"/>
              <w:i/>
              <w:iCs/>
              <w:color w:val="A0A1A7"/>
              <w:kern w:val="0"/>
              <w:szCs w:val="21"/>
            </w:rPr>
          </w:rPrChange>
        </w:rPr>
        <w:t>;</w:t>
      </w:r>
    </w:p>
    <w:p w14:paraId="370DCDD6"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513"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14" w:author="Xiaolong Liu" w:date="2022-07-21T00:25:00Z">
            <w:rPr>
              <w:rFonts w:ascii="Consolas" w:eastAsia="宋体" w:hAnsi="Consolas" w:cs="宋体"/>
              <w:color w:val="986801"/>
              <w:kern w:val="0"/>
              <w:szCs w:val="21"/>
            </w:rPr>
          </w:rPrChange>
        </w:rPr>
        <w:t>T41</w:t>
      </w:r>
      <w:r w:rsidRPr="002B4446">
        <w:rPr>
          <w:rFonts w:ascii="Times New Roman" w:eastAsia="宋体" w:hAnsi="Times New Roman" w:cs="Times New Roman"/>
          <w:color w:val="5C5C5C"/>
          <w:kern w:val="0"/>
          <w:szCs w:val="21"/>
          <w:rPrChange w:id="4515"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516"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517"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518"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519" w:author="Xiaolong Liu" w:date="2022-07-21T00:25:00Z">
            <w:rPr>
              <w:rFonts w:ascii="Consolas" w:eastAsia="宋体" w:hAnsi="Consolas" w:cs="宋体"/>
              <w:i/>
              <w:iCs/>
              <w:color w:val="A0A1A7"/>
              <w:kern w:val="0"/>
              <w:szCs w:val="21"/>
            </w:rPr>
          </w:rPrChange>
        </w:rPr>
        <w:t>;</w:t>
      </w:r>
    </w:p>
    <w:p w14:paraId="279E590B"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52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21" w:author="Xiaolong Liu" w:date="2022-07-21T00:25:00Z">
            <w:rPr>
              <w:rFonts w:ascii="Consolas" w:eastAsia="宋体" w:hAnsi="Consolas" w:cs="宋体"/>
              <w:color w:val="986801"/>
              <w:kern w:val="0"/>
              <w:szCs w:val="21"/>
            </w:rPr>
          </w:rPrChange>
        </w:rPr>
        <w:t>T42</w:t>
      </w:r>
      <w:r w:rsidRPr="002B4446">
        <w:rPr>
          <w:rFonts w:ascii="Times New Roman" w:eastAsia="宋体" w:hAnsi="Times New Roman" w:cs="Times New Roman"/>
          <w:color w:val="5C5C5C"/>
          <w:kern w:val="0"/>
          <w:szCs w:val="21"/>
          <w:rPrChange w:id="4522"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523"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524"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525"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526" w:author="Xiaolong Liu" w:date="2022-07-21T00:25:00Z">
            <w:rPr>
              <w:rFonts w:ascii="Consolas" w:eastAsia="宋体" w:hAnsi="Consolas" w:cs="宋体"/>
              <w:i/>
              <w:iCs/>
              <w:color w:val="A0A1A7"/>
              <w:kern w:val="0"/>
              <w:szCs w:val="21"/>
            </w:rPr>
          </w:rPrChange>
        </w:rPr>
        <w:t>;</w:t>
      </w:r>
    </w:p>
    <w:p w14:paraId="00CACDB9" w14:textId="77777777" w:rsidR="00AB32CA" w:rsidRPr="002B4446" w:rsidRDefault="00AB32CA" w:rsidP="00AB32CA">
      <w:pPr>
        <w:widowControl/>
        <w:numPr>
          <w:ilvl w:val="0"/>
          <w:numId w:val="28"/>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52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28" w:author="Xiaolong Liu" w:date="2022-07-21T00:25:00Z">
            <w:rPr>
              <w:rFonts w:ascii="Consolas" w:eastAsia="宋体" w:hAnsi="Consolas" w:cs="宋体"/>
              <w:color w:val="986801"/>
              <w:kern w:val="0"/>
              <w:szCs w:val="21"/>
            </w:rPr>
          </w:rPrChange>
        </w:rPr>
        <w:t>T43</w:t>
      </w:r>
      <w:r w:rsidRPr="002B4446">
        <w:rPr>
          <w:rFonts w:ascii="Times New Roman" w:eastAsia="宋体" w:hAnsi="Times New Roman" w:cs="Times New Roman"/>
          <w:color w:val="5C5C5C"/>
          <w:kern w:val="0"/>
          <w:szCs w:val="21"/>
          <w:rPrChange w:id="4529"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530"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531"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532"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533" w:author="Xiaolong Liu" w:date="2022-07-21T00:25:00Z">
            <w:rPr>
              <w:rFonts w:ascii="Consolas" w:eastAsia="宋体" w:hAnsi="Consolas" w:cs="宋体"/>
              <w:i/>
              <w:iCs/>
              <w:color w:val="A0A1A7"/>
              <w:kern w:val="0"/>
              <w:szCs w:val="21"/>
            </w:rPr>
          </w:rPrChange>
        </w:rPr>
        <w:t>;</w:t>
      </w:r>
    </w:p>
    <w:p w14:paraId="7F42D3B2" w14:textId="77777777" w:rsidR="00AB32CA" w:rsidRPr="002B4446" w:rsidRDefault="00AB32CA" w:rsidP="00AB32CA">
      <w:pPr>
        <w:widowControl/>
        <w:numPr>
          <w:ilvl w:val="0"/>
          <w:numId w:val="28"/>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53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35" w:author="Xiaolong Liu" w:date="2022-07-21T00:25:00Z">
            <w:rPr>
              <w:rFonts w:ascii="Consolas" w:eastAsia="宋体" w:hAnsi="Consolas" w:cs="宋体"/>
              <w:color w:val="986801"/>
              <w:kern w:val="0"/>
              <w:szCs w:val="21"/>
            </w:rPr>
          </w:rPrChange>
        </w:rPr>
        <w:t>T44</w:t>
      </w:r>
      <w:r w:rsidRPr="002B4446">
        <w:rPr>
          <w:rFonts w:ascii="Times New Roman" w:eastAsia="宋体" w:hAnsi="Times New Roman" w:cs="Times New Roman"/>
          <w:color w:val="5C5C5C"/>
          <w:kern w:val="0"/>
          <w:szCs w:val="21"/>
          <w:rPrChange w:id="4536" w:author="Xiaolong Liu" w:date="2022-07-21T00:25:00Z">
            <w:rPr>
              <w:rFonts w:ascii="Consolas" w:eastAsia="宋体" w:hAnsi="Consolas" w:cs="宋体"/>
              <w:color w:val="5C5C5C"/>
              <w:kern w:val="0"/>
              <w:szCs w:val="21"/>
            </w:rPr>
          </w:rPrChange>
        </w:rPr>
        <w:t> = zeros(</w:t>
      </w:r>
      <w:proofErr w:type="gramStart"/>
      <w:r w:rsidRPr="002B4446">
        <w:rPr>
          <w:rFonts w:ascii="Times New Roman" w:eastAsia="宋体" w:hAnsi="Times New Roman" w:cs="Times New Roman"/>
          <w:color w:val="986801"/>
          <w:kern w:val="0"/>
          <w:szCs w:val="21"/>
          <w:rPrChange w:id="4537" w:author="Xiaolong Liu" w:date="2022-07-21T00:25:00Z">
            <w:rPr>
              <w:rFonts w:ascii="Consolas" w:eastAsia="宋体" w:hAnsi="Consolas" w:cs="宋体"/>
              <w:color w:val="986801"/>
              <w:kern w:val="0"/>
              <w:szCs w:val="21"/>
            </w:rPr>
          </w:rPrChange>
        </w:rPr>
        <w:t>1</w:t>
      </w:r>
      <w:r w:rsidRPr="002B4446">
        <w:rPr>
          <w:rFonts w:ascii="Times New Roman" w:eastAsia="宋体" w:hAnsi="Times New Roman" w:cs="Times New Roman"/>
          <w:color w:val="5C5C5C"/>
          <w:kern w:val="0"/>
          <w:szCs w:val="21"/>
          <w:rPrChange w:id="4538" w:author="Xiaolong Liu" w:date="2022-07-21T00:25:00Z">
            <w:rPr>
              <w:rFonts w:ascii="Consolas" w:eastAsia="宋体" w:hAnsi="Consolas" w:cs="宋体"/>
              <w:color w:val="5C5C5C"/>
              <w:kern w:val="0"/>
              <w:szCs w:val="21"/>
            </w:rPr>
          </w:rPrChange>
        </w:rPr>
        <w:t>,n</w:t>
      </w:r>
      <w:proofErr w:type="gramEnd"/>
      <w:r w:rsidRPr="002B4446">
        <w:rPr>
          <w:rFonts w:ascii="Times New Roman" w:eastAsia="宋体" w:hAnsi="Times New Roman" w:cs="Times New Roman"/>
          <w:color w:val="5C5C5C"/>
          <w:kern w:val="0"/>
          <w:szCs w:val="21"/>
          <w:rPrChange w:id="4539" w:author="Xiaolong Liu" w:date="2022-07-21T00:25:00Z">
            <w:rPr>
              <w:rFonts w:ascii="Consolas" w:eastAsia="宋体" w:hAnsi="Consolas" w:cs="宋体"/>
              <w:color w:val="5C5C5C"/>
              <w:kern w:val="0"/>
              <w:szCs w:val="21"/>
            </w:rPr>
          </w:rPrChange>
        </w:rPr>
        <w:t>_E)</w:t>
      </w:r>
      <w:r w:rsidRPr="002B4446">
        <w:rPr>
          <w:rFonts w:ascii="Times New Roman" w:eastAsia="宋体" w:hAnsi="Times New Roman" w:cs="Times New Roman"/>
          <w:i/>
          <w:iCs/>
          <w:color w:val="A0A1A7"/>
          <w:kern w:val="0"/>
          <w:szCs w:val="21"/>
          <w:rPrChange w:id="4540" w:author="Xiaolong Liu" w:date="2022-07-21T00:25:00Z">
            <w:rPr>
              <w:rFonts w:ascii="Consolas" w:eastAsia="宋体" w:hAnsi="Consolas" w:cs="宋体"/>
              <w:i/>
              <w:iCs/>
              <w:color w:val="A0A1A7"/>
              <w:kern w:val="0"/>
              <w:szCs w:val="21"/>
            </w:rPr>
          </w:rPrChange>
        </w:rPr>
        <w:t>;</w:t>
      </w:r>
    </w:p>
    <w:p w14:paraId="3CC3500C" w14:textId="495BA932" w:rsidR="00DD4047" w:rsidRPr="002B4446" w:rsidRDefault="00AB32CA" w:rsidP="00E94603">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Similar to one band simulation, find the </w:t>
      </w:r>
      <w:del w:id="4541" w:author="Xiaolong Liu" w:date="2022-07-21T02:53:00Z">
        <w:r w:rsidRPr="002B4446" w:rsidDel="00E9775E">
          <w:rPr>
            <w:rFonts w:ascii="Times New Roman" w:hAnsi="Times New Roman" w:cs="Times New Roman"/>
            <w:color w:val="000000" w:themeColor="text1"/>
            <w:sz w:val="24"/>
            <w:szCs w:val="28"/>
          </w:rPr>
          <w:delText xml:space="preserve">serial </w:delText>
        </w:r>
      </w:del>
      <w:ins w:id="4542" w:author="Xiaolong Liu" w:date="2022-07-21T02:53:00Z">
        <w:r w:rsidR="00E9775E">
          <w:rPr>
            <w:rFonts w:ascii="Times New Roman" w:hAnsi="Times New Roman" w:cs="Times New Roman"/>
            <w:color w:val="000000" w:themeColor="text1"/>
            <w:sz w:val="24"/>
            <w:szCs w:val="28"/>
          </w:rPr>
          <w:t>index</w:t>
        </w:r>
        <w:r w:rsidR="00E9775E" w:rsidRPr="002B4446">
          <w:rPr>
            <w:rFonts w:ascii="Times New Roman" w:hAnsi="Times New Roman" w:cs="Times New Roman"/>
            <w:color w:val="000000" w:themeColor="text1"/>
            <w:sz w:val="24"/>
            <w:szCs w:val="28"/>
          </w:rPr>
          <w:t xml:space="preserve"> </w:t>
        </w:r>
      </w:ins>
      <w:r w:rsidRPr="002B4446">
        <w:rPr>
          <w:rFonts w:ascii="Times New Roman" w:hAnsi="Times New Roman" w:cs="Times New Roman"/>
          <w:color w:val="000000" w:themeColor="text1"/>
          <w:sz w:val="24"/>
          <w:szCs w:val="28"/>
        </w:rPr>
        <w:t xml:space="preserve">number corresponding to </w:t>
      </w:r>
      <w:r w:rsidRPr="002B4446">
        <w:rPr>
          <w:rFonts w:ascii="Times New Roman" w:hAnsi="Times New Roman" w:cs="Times New Roman"/>
          <w:b/>
          <w:bCs/>
          <w:color w:val="000000" w:themeColor="text1"/>
          <w:sz w:val="24"/>
          <w:szCs w:val="28"/>
        </w:rPr>
        <w:t>r</w:t>
      </w:r>
      <w:r w:rsidRPr="002B4446">
        <w:rPr>
          <w:rFonts w:ascii="Times New Roman" w:hAnsi="Times New Roman" w:cs="Times New Roman"/>
          <w:color w:val="000000" w:themeColor="text1"/>
          <w:sz w:val="24"/>
          <w:szCs w:val="28"/>
        </w:rPr>
        <w:t>=0</w:t>
      </w:r>
    </w:p>
    <w:p w14:paraId="5EF4C3C4" w14:textId="77777777" w:rsidR="00AB32CA" w:rsidRPr="002B4446" w:rsidRDefault="00AB32CA" w:rsidP="00AB32CA">
      <w:pPr>
        <w:pStyle w:val="alt"/>
        <w:numPr>
          <w:ilvl w:val="0"/>
          <w:numId w:val="29"/>
        </w:numPr>
        <w:pBdr>
          <w:left w:val="single" w:sz="18" w:space="0" w:color="6CE26C"/>
        </w:pBdr>
        <w:shd w:val="clear" w:color="auto" w:fill="F8F8F8"/>
        <w:spacing w:before="0" w:beforeAutospacing="0" w:after="0" w:afterAutospacing="0" w:line="270" w:lineRule="atLeast"/>
        <w:ind w:left="357" w:hanging="357"/>
        <w:rPr>
          <w:rFonts w:ascii="Times New Roman" w:hAnsi="Times New Roman" w:cs="Times New Roman"/>
          <w:color w:val="5C5C5C"/>
          <w:sz w:val="21"/>
          <w:szCs w:val="21"/>
          <w:rPrChange w:id="4543" w:author="Xiaolong Liu" w:date="2022-07-21T00:25:00Z">
            <w:rPr>
              <w:rFonts w:ascii="Consolas" w:hAnsi="Consolas"/>
              <w:color w:val="5C5C5C"/>
              <w:sz w:val="21"/>
              <w:szCs w:val="21"/>
            </w:rPr>
          </w:rPrChange>
        </w:rPr>
      </w:pPr>
      <w:proofErr w:type="spellStart"/>
      <w:r w:rsidRPr="002B4446">
        <w:rPr>
          <w:rStyle w:val="hljs-attr"/>
          <w:rFonts w:ascii="Times New Roman" w:hAnsi="Times New Roman" w:cs="Times New Roman"/>
          <w:color w:val="986801"/>
          <w:sz w:val="21"/>
          <w:szCs w:val="21"/>
          <w:rPrChange w:id="4544" w:author="Xiaolong Liu" w:date="2022-07-21T00:25:00Z">
            <w:rPr>
              <w:rStyle w:val="hljs-attr"/>
              <w:rFonts w:ascii="Consolas" w:hAnsi="Consolas"/>
              <w:color w:val="986801"/>
              <w:sz w:val="21"/>
              <w:szCs w:val="21"/>
            </w:rPr>
          </w:rPrChange>
        </w:rPr>
        <w:t>sumG_ind</w:t>
      </w:r>
      <w:proofErr w:type="spellEnd"/>
      <w:r w:rsidRPr="002B4446">
        <w:rPr>
          <w:rFonts w:ascii="Times New Roman" w:hAnsi="Times New Roman" w:cs="Times New Roman"/>
          <w:color w:val="5C5C5C"/>
          <w:sz w:val="21"/>
          <w:szCs w:val="21"/>
          <w:rPrChange w:id="4545" w:author="Xiaolong Liu" w:date="2022-07-21T00:25:00Z">
            <w:rPr>
              <w:rFonts w:ascii="Consolas" w:hAnsi="Consolas"/>
              <w:color w:val="5C5C5C"/>
              <w:sz w:val="21"/>
              <w:szCs w:val="21"/>
            </w:rPr>
          </w:rPrChange>
        </w:rPr>
        <w:t> = (n_q+</w:t>
      </w:r>
      <w:r w:rsidRPr="002B4446">
        <w:rPr>
          <w:rStyle w:val="hljs-number"/>
          <w:rFonts w:ascii="Times New Roman" w:hAnsi="Times New Roman" w:cs="Times New Roman"/>
          <w:color w:val="986801"/>
          <w:sz w:val="21"/>
          <w:szCs w:val="21"/>
          <w:rPrChange w:id="4546" w:author="Xiaolong Liu" w:date="2022-07-21T00:25:00Z">
            <w:rPr>
              <w:rStyle w:val="hljs-number"/>
              <w:rFonts w:ascii="Consolas" w:hAnsi="Consolas"/>
              <w:color w:val="986801"/>
              <w:sz w:val="21"/>
              <w:szCs w:val="21"/>
            </w:rPr>
          </w:rPrChange>
        </w:rPr>
        <w:t>1</w:t>
      </w:r>
      <w:r w:rsidRPr="002B4446">
        <w:rPr>
          <w:rFonts w:ascii="Times New Roman" w:hAnsi="Times New Roman" w:cs="Times New Roman"/>
          <w:color w:val="5C5C5C"/>
          <w:sz w:val="21"/>
          <w:szCs w:val="21"/>
          <w:rPrChange w:id="4547" w:author="Xiaolong Liu" w:date="2022-07-21T00:25:00Z">
            <w:rPr>
              <w:rFonts w:ascii="Consolas" w:hAnsi="Consolas"/>
              <w:color w:val="5C5C5C"/>
              <w:sz w:val="21"/>
              <w:szCs w:val="21"/>
            </w:rPr>
          </w:rPrChange>
        </w:rPr>
        <w:t>)/</w:t>
      </w:r>
      <w:r w:rsidRPr="002B4446">
        <w:rPr>
          <w:rStyle w:val="hljs-number"/>
          <w:rFonts w:ascii="Times New Roman" w:hAnsi="Times New Roman" w:cs="Times New Roman"/>
          <w:color w:val="986801"/>
          <w:sz w:val="21"/>
          <w:szCs w:val="21"/>
          <w:rPrChange w:id="4548" w:author="Xiaolong Liu" w:date="2022-07-21T00:25:00Z">
            <w:rPr>
              <w:rStyle w:val="hljs-number"/>
              <w:rFonts w:ascii="Consolas" w:hAnsi="Consolas"/>
              <w:color w:val="986801"/>
              <w:sz w:val="21"/>
              <w:szCs w:val="21"/>
            </w:rPr>
          </w:rPrChange>
        </w:rPr>
        <w:t>2</w:t>
      </w:r>
      <w:r w:rsidRPr="002B4446">
        <w:rPr>
          <w:rStyle w:val="hljs-comment"/>
          <w:rFonts w:ascii="Times New Roman" w:hAnsi="Times New Roman" w:cs="Times New Roman"/>
          <w:i/>
          <w:iCs/>
          <w:color w:val="A0A1A7"/>
          <w:sz w:val="21"/>
          <w:szCs w:val="21"/>
          <w:rPrChange w:id="4549" w:author="Xiaolong Liu" w:date="2022-07-21T00:25:00Z">
            <w:rPr>
              <w:rStyle w:val="hljs-comment"/>
              <w:rFonts w:ascii="Consolas" w:hAnsi="Consolas"/>
              <w:i/>
              <w:iCs/>
              <w:color w:val="A0A1A7"/>
              <w:sz w:val="21"/>
              <w:szCs w:val="21"/>
            </w:rPr>
          </w:rPrChange>
        </w:rPr>
        <w:t>;</w:t>
      </w:r>
    </w:p>
    <w:p w14:paraId="1070B95D" w14:textId="1682E661" w:rsidR="00AB32CA" w:rsidRPr="002B4446" w:rsidRDefault="00AB32CA" w:rsidP="00E94603">
      <w:pPr>
        <w:jc w:val="left"/>
        <w:rPr>
          <w:rFonts w:ascii="Times New Roman" w:hAnsi="Times New Roman" w:cs="Times New Roman"/>
          <w:color w:val="000000" w:themeColor="text1"/>
          <w:sz w:val="24"/>
          <w:szCs w:val="28"/>
        </w:rPr>
      </w:pPr>
      <w:r w:rsidRPr="002B4446">
        <w:rPr>
          <w:rFonts w:ascii="Times New Roman" w:hAnsi="Times New Roman" w:cs="Times New Roman"/>
          <w:color w:val="000000" w:themeColor="text1"/>
          <w:sz w:val="24"/>
          <w:szCs w:val="28"/>
        </w:rPr>
        <w:t xml:space="preserve">For each energy layer, use </w:t>
      </w:r>
      <w:r w:rsidR="00320EFE" w:rsidRPr="00320EFE">
        <w:rPr>
          <w:rFonts w:ascii="Times New Roman" w:hAnsi="Times New Roman" w:cs="Times New Roman"/>
          <w:color w:val="FF0000"/>
          <w:sz w:val="24"/>
          <w:szCs w:val="28"/>
        </w:rPr>
        <w:t>Eq. 19</w:t>
      </w:r>
      <w:r w:rsidRPr="002B4446">
        <w:rPr>
          <w:rFonts w:ascii="Times New Roman" w:hAnsi="Times New Roman" w:cs="Times New Roman"/>
          <w:color w:val="000000" w:themeColor="text1"/>
          <w:sz w:val="24"/>
          <w:szCs w:val="28"/>
        </w:rPr>
        <w:t xml:space="preserve"> to calculate </w:t>
      </w:r>
      <m:oMath>
        <m:r>
          <w:rPr>
            <w:rFonts w:ascii="Cambria Math" w:hAnsi="Cambria Math" w:cs="Times New Roman"/>
            <w:color w:val="000000" w:themeColor="text1"/>
            <w:sz w:val="24"/>
            <w:szCs w:val="28"/>
          </w:rPr>
          <m:t>T(E)</m:t>
        </m:r>
      </m:oMath>
    </w:p>
    <w:p w14:paraId="0B36D205"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55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551" w:author="Xiaolong Liu" w:date="2022-07-21T00:25:00Z">
            <w:rPr>
              <w:rFonts w:ascii="Consolas" w:eastAsia="宋体" w:hAnsi="Consolas" w:cs="宋体"/>
              <w:color w:val="986801"/>
              <w:kern w:val="0"/>
              <w:szCs w:val="21"/>
            </w:rPr>
          </w:rPrChange>
        </w:rPr>
        <w:t>for</w:t>
      </w:r>
      <w:r w:rsidRPr="002B4446">
        <w:rPr>
          <w:rFonts w:ascii="Times New Roman" w:eastAsia="宋体" w:hAnsi="Times New Roman" w:cs="Times New Roman"/>
          <w:color w:val="5C5C5C"/>
          <w:kern w:val="0"/>
          <w:szCs w:val="21"/>
          <w:rPrChange w:id="4552"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50A14F"/>
          <w:kern w:val="0"/>
          <w:szCs w:val="21"/>
          <w:rPrChange w:id="4553" w:author="Xiaolong Liu" w:date="2022-07-21T00:25:00Z">
            <w:rPr>
              <w:rFonts w:ascii="Consolas" w:eastAsia="宋体" w:hAnsi="Consolas" w:cs="宋体"/>
              <w:color w:val="50A14F"/>
              <w:kern w:val="0"/>
              <w:szCs w:val="21"/>
            </w:rPr>
          </w:rPrChange>
        </w:rPr>
        <w:t>k=</w:t>
      </w:r>
      <w:proofErr w:type="gramStart"/>
      <w:r w:rsidRPr="002B4446">
        <w:rPr>
          <w:rFonts w:ascii="Times New Roman" w:eastAsia="宋体" w:hAnsi="Times New Roman" w:cs="Times New Roman"/>
          <w:color w:val="50A14F"/>
          <w:kern w:val="0"/>
          <w:szCs w:val="21"/>
          <w:rPrChange w:id="4554" w:author="Xiaolong Liu" w:date="2022-07-21T00:25:00Z">
            <w:rPr>
              <w:rFonts w:ascii="Consolas" w:eastAsia="宋体" w:hAnsi="Consolas" w:cs="宋体"/>
              <w:color w:val="50A14F"/>
              <w:kern w:val="0"/>
              <w:szCs w:val="21"/>
            </w:rPr>
          </w:rPrChange>
        </w:rPr>
        <w:t>1:n</w:t>
      </w:r>
      <w:proofErr w:type="gramEnd"/>
      <w:r w:rsidRPr="002B4446">
        <w:rPr>
          <w:rFonts w:ascii="Times New Roman" w:eastAsia="宋体" w:hAnsi="Times New Roman" w:cs="Times New Roman"/>
          <w:color w:val="50A14F"/>
          <w:kern w:val="0"/>
          <w:szCs w:val="21"/>
          <w:rPrChange w:id="4555" w:author="Xiaolong Liu" w:date="2022-07-21T00:25:00Z">
            <w:rPr>
              <w:rFonts w:ascii="Consolas" w:eastAsia="宋体" w:hAnsi="Consolas" w:cs="宋体"/>
              <w:color w:val="50A14F"/>
              <w:kern w:val="0"/>
              <w:szCs w:val="21"/>
            </w:rPr>
          </w:rPrChange>
        </w:rPr>
        <w:t>_E</w:t>
      </w:r>
    </w:p>
    <w:p w14:paraId="5123B3B3" w14:textId="2C399DA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55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55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558" w:author="Xiaolong Liu" w:date="2022-07-21T00:25:00Z">
            <w:rPr>
              <w:rFonts w:ascii="Consolas" w:eastAsia="宋体" w:hAnsi="Consolas" w:cs="宋体"/>
              <w:color w:val="986801"/>
              <w:kern w:val="0"/>
              <w:szCs w:val="21"/>
            </w:rPr>
          </w:rPrChange>
        </w:rPr>
        <w:t>A</w:t>
      </w:r>
      <w:r w:rsidRPr="002B4446">
        <w:rPr>
          <w:rFonts w:ascii="Times New Roman" w:eastAsia="宋体" w:hAnsi="Times New Roman" w:cs="Times New Roman"/>
          <w:color w:val="5C5C5C"/>
          <w:kern w:val="0"/>
          <w:szCs w:val="21"/>
          <w:rPrChange w:id="4559" w:author="Xiaolong Liu" w:date="2022-07-21T00:25:00Z">
            <w:rPr>
              <w:rFonts w:ascii="Consolas" w:eastAsia="宋体" w:hAnsi="Consolas" w:cs="宋体"/>
              <w:color w:val="5C5C5C"/>
              <w:kern w:val="0"/>
              <w:szCs w:val="21"/>
            </w:rPr>
          </w:rPrChange>
        </w:rPr>
        <w:t> = </w:t>
      </w:r>
      <w:r w:rsidR="00333F2C">
        <w:rPr>
          <w:rFonts w:ascii="Times New Roman" w:eastAsia="宋体" w:hAnsi="Times New Roman" w:cs="Times New Roman"/>
          <w:color w:val="50A14F"/>
          <w:kern w:val="0"/>
          <w:szCs w:val="21"/>
        </w:rPr>
        <w:t>U</w:t>
      </w:r>
      <w:r w:rsidRPr="002B4446">
        <w:rPr>
          <w:rFonts w:ascii="Times New Roman" w:eastAsia="宋体" w:hAnsi="Times New Roman" w:cs="Times New Roman"/>
          <w:color w:val="50A14F"/>
          <w:kern w:val="0"/>
          <w:szCs w:val="21"/>
          <w:rPrChange w:id="4560" w:author="Xiaolong Liu" w:date="2022-07-21T00:25:00Z">
            <w:rPr>
              <w:rFonts w:ascii="Consolas" w:eastAsia="宋体" w:hAnsi="Consolas" w:cs="宋体"/>
              <w:color w:val="50A14F"/>
              <w:kern w:val="0"/>
              <w:szCs w:val="21"/>
            </w:rPr>
          </w:rPrChange>
        </w:rPr>
        <w:t>;</w:t>
      </w:r>
    </w:p>
    <w:p w14:paraId="61B1C878"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56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562"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563" w:author="Xiaolong Liu" w:date="2022-07-21T00:25:00Z">
            <w:rPr>
              <w:rFonts w:ascii="Consolas" w:eastAsia="宋体" w:hAnsi="Consolas" w:cs="宋体"/>
              <w:color w:val="986801"/>
              <w:kern w:val="0"/>
              <w:szCs w:val="21"/>
            </w:rPr>
          </w:rPrChange>
        </w:rPr>
        <w:t>B</w:t>
      </w:r>
      <w:r w:rsidRPr="002B4446">
        <w:rPr>
          <w:rFonts w:ascii="Times New Roman" w:eastAsia="宋体" w:hAnsi="Times New Roman" w:cs="Times New Roman"/>
          <w:color w:val="5C5C5C"/>
          <w:kern w:val="0"/>
          <w:szCs w:val="21"/>
          <w:rPrChange w:id="4564"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4565" w:author="Xiaolong Liu" w:date="2022-07-21T00:25:00Z">
            <w:rPr>
              <w:rFonts w:ascii="Consolas" w:eastAsia="宋体" w:hAnsi="Consolas" w:cs="宋体"/>
              <w:color w:val="50A14F"/>
              <w:kern w:val="0"/>
              <w:szCs w:val="21"/>
            </w:rPr>
          </w:rPrChange>
        </w:rPr>
        <w:t>[G11r(</w:t>
      </w:r>
      <w:proofErr w:type="spellStart"/>
      <w:r w:rsidRPr="002B4446">
        <w:rPr>
          <w:rFonts w:ascii="Times New Roman" w:eastAsia="宋体" w:hAnsi="Times New Roman" w:cs="Times New Roman"/>
          <w:color w:val="50A14F"/>
          <w:kern w:val="0"/>
          <w:szCs w:val="21"/>
          <w:rPrChange w:id="4566" w:author="Xiaolong Liu" w:date="2022-07-21T00:25:00Z">
            <w:rPr>
              <w:rFonts w:ascii="Consolas" w:eastAsia="宋体" w:hAnsi="Consolas" w:cs="宋体"/>
              <w:color w:val="50A14F"/>
              <w:kern w:val="0"/>
              <w:szCs w:val="21"/>
            </w:rPr>
          </w:rPrChange>
        </w:rPr>
        <w:t>sumG_</w:t>
      </w:r>
      <w:proofErr w:type="gramStart"/>
      <w:r w:rsidRPr="002B4446">
        <w:rPr>
          <w:rFonts w:ascii="Times New Roman" w:eastAsia="宋体" w:hAnsi="Times New Roman" w:cs="Times New Roman"/>
          <w:color w:val="50A14F"/>
          <w:kern w:val="0"/>
          <w:szCs w:val="21"/>
          <w:rPrChange w:id="4567" w:author="Xiaolong Liu" w:date="2022-07-21T00:25:00Z">
            <w:rPr>
              <w:rFonts w:ascii="Consolas" w:eastAsia="宋体" w:hAnsi="Consolas" w:cs="宋体"/>
              <w:color w:val="50A14F"/>
              <w:kern w:val="0"/>
              <w:szCs w:val="21"/>
            </w:rPr>
          </w:rPrChange>
        </w:rPr>
        <w:t>ind,sumG</w:t>
      </w:r>
      <w:proofErr w:type="gramEnd"/>
      <w:r w:rsidRPr="002B4446">
        <w:rPr>
          <w:rFonts w:ascii="Times New Roman" w:eastAsia="宋体" w:hAnsi="Times New Roman" w:cs="Times New Roman"/>
          <w:color w:val="50A14F"/>
          <w:kern w:val="0"/>
          <w:szCs w:val="21"/>
          <w:rPrChange w:id="4568" w:author="Xiaolong Liu" w:date="2022-07-21T00:25:00Z">
            <w:rPr>
              <w:rFonts w:ascii="Consolas" w:eastAsia="宋体" w:hAnsi="Consolas" w:cs="宋体"/>
              <w:color w:val="50A14F"/>
              <w:kern w:val="0"/>
              <w:szCs w:val="21"/>
            </w:rPr>
          </w:rPrChange>
        </w:rPr>
        <w:t>_ind,k</w:t>
      </w:r>
      <w:proofErr w:type="spellEnd"/>
      <w:r w:rsidRPr="002B4446">
        <w:rPr>
          <w:rFonts w:ascii="Times New Roman" w:eastAsia="宋体" w:hAnsi="Times New Roman" w:cs="Times New Roman"/>
          <w:color w:val="50A14F"/>
          <w:kern w:val="0"/>
          <w:szCs w:val="21"/>
          <w:rPrChange w:id="4569" w:author="Xiaolong Liu" w:date="2022-07-21T00:25:00Z">
            <w:rPr>
              <w:rFonts w:ascii="Consolas" w:eastAsia="宋体" w:hAnsi="Consolas" w:cs="宋体"/>
              <w:color w:val="50A14F"/>
              <w:kern w:val="0"/>
              <w:szCs w:val="21"/>
            </w:rPr>
          </w:rPrChange>
        </w:rPr>
        <w:t>),G12r(</w:t>
      </w:r>
      <w:proofErr w:type="spellStart"/>
      <w:r w:rsidRPr="002B4446">
        <w:rPr>
          <w:rFonts w:ascii="Times New Roman" w:eastAsia="宋体" w:hAnsi="Times New Roman" w:cs="Times New Roman"/>
          <w:color w:val="50A14F"/>
          <w:kern w:val="0"/>
          <w:szCs w:val="21"/>
          <w:rPrChange w:id="4570" w:author="Xiaolong Liu" w:date="2022-07-21T00:25:00Z">
            <w:rPr>
              <w:rFonts w:ascii="Consolas" w:eastAsia="宋体" w:hAnsi="Consolas" w:cs="宋体"/>
              <w:color w:val="50A14F"/>
              <w:kern w:val="0"/>
              <w:szCs w:val="21"/>
            </w:rPr>
          </w:rPrChange>
        </w:rPr>
        <w:t>sumG_ind,sumG_ind,k</w:t>
      </w:r>
      <w:proofErr w:type="spellEnd"/>
      <w:r w:rsidRPr="002B4446">
        <w:rPr>
          <w:rFonts w:ascii="Times New Roman" w:eastAsia="宋体" w:hAnsi="Times New Roman" w:cs="Times New Roman"/>
          <w:color w:val="50A14F"/>
          <w:kern w:val="0"/>
          <w:szCs w:val="21"/>
          <w:rPrChange w:id="4571" w:author="Xiaolong Liu" w:date="2022-07-21T00:25:00Z">
            <w:rPr>
              <w:rFonts w:ascii="Consolas" w:eastAsia="宋体" w:hAnsi="Consolas" w:cs="宋体"/>
              <w:color w:val="50A14F"/>
              <w:kern w:val="0"/>
              <w:szCs w:val="21"/>
            </w:rPr>
          </w:rPrChange>
        </w:rPr>
        <w:t>),...</w:t>
      </w:r>
    </w:p>
    <w:p w14:paraId="7C6499C1"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57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57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574" w:author="Xiaolong Liu" w:date="2022-07-21T00:25:00Z">
            <w:rPr>
              <w:rFonts w:ascii="Consolas" w:eastAsia="宋体" w:hAnsi="Consolas" w:cs="宋体"/>
              <w:color w:val="986801"/>
              <w:kern w:val="0"/>
              <w:szCs w:val="21"/>
            </w:rPr>
          </w:rPrChange>
        </w:rPr>
        <w:t>G13r(</w:t>
      </w:r>
      <w:proofErr w:type="spellStart"/>
      <w:r w:rsidRPr="002B4446">
        <w:rPr>
          <w:rFonts w:ascii="Times New Roman" w:eastAsia="宋体" w:hAnsi="Times New Roman" w:cs="Times New Roman"/>
          <w:color w:val="986801"/>
          <w:kern w:val="0"/>
          <w:szCs w:val="21"/>
          <w:rPrChange w:id="4575"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576"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577"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578" w:author="Xiaolong Liu" w:date="2022-07-21T00:25:00Z">
            <w:rPr>
              <w:rFonts w:ascii="Consolas" w:eastAsia="宋体" w:hAnsi="Consolas" w:cs="宋体"/>
              <w:color w:val="986801"/>
              <w:kern w:val="0"/>
              <w:szCs w:val="21"/>
            </w:rPr>
          </w:rPrChange>
        </w:rPr>
        <w:t>),G14r(</w:t>
      </w:r>
      <w:proofErr w:type="spellStart"/>
      <w:r w:rsidRPr="002B4446">
        <w:rPr>
          <w:rFonts w:ascii="Times New Roman" w:eastAsia="宋体" w:hAnsi="Times New Roman" w:cs="Times New Roman"/>
          <w:color w:val="986801"/>
          <w:kern w:val="0"/>
          <w:szCs w:val="21"/>
          <w:rPrChange w:id="4579"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580" w:author="Xiaolong Liu" w:date="2022-07-21T00:25:00Z">
            <w:rPr>
              <w:rFonts w:ascii="Consolas" w:eastAsia="宋体" w:hAnsi="Consolas" w:cs="宋体"/>
              <w:color w:val="986801"/>
              <w:kern w:val="0"/>
              <w:szCs w:val="21"/>
            </w:rPr>
          </w:rPrChange>
        </w:rPr>
        <w:t>);...</w:t>
      </w:r>
    </w:p>
    <w:p w14:paraId="3A6B6C1D"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581"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582"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583" w:author="Xiaolong Liu" w:date="2022-07-21T00:25:00Z">
            <w:rPr>
              <w:rFonts w:ascii="Consolas" w:eastAsia="宋体" w:hAnsi="Consolas" w:cs="宋体"/>
              <w:color w:val="986801"/>
              <w:kern w:val="0"/>
              <w:szCs w:val="21"/>
            </w:rPr>
          </w:rPrChange>
        </w:rPr>
        <w:t>G21r(</w:t>
      </w:r>
      <w:proofErr w:type="spellStart"/>
      <w:r w:rsidRPr="002B4446">
        <w:rPr>
          <w:rFonts w:ascii="Times New Roman" w:eastAsia="宋体" w:hAnsi="Times New Roman" w:cs="Times New Roman"/>
          <w:color w:val="986801"/>
          <w:kern w:val="0"/>
          <w:szCs w:val="21"/>
          <w:rPrChange w:id="4584"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585"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586"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587" w:author="Xiaolong Liu" w:date="2022-07-21T00:25:00Z">
            <w:rPr>
              <w:rFonts w:ascii="Consolas" w:eastAsia="宋体" w:hAnsi="Consolas" w:cs="宋体"/>
              <w:color w:val="986801"/>
              <w:kern w:val="0"/>
              <w:szCs w:val="21"/>
            </w:rPr>
          </w:rPrChange>
        </w:rPr>
        <w:t>),G22r(</w:t>
      </w:r>
      <w:proofErr w:type="spellStart"/>
      <w:r w:rsidRPr="002B4446">
        <w:rPr>
          <w:rFonts w:ascii="Times New Roman" w:eastAsia="宋体" w:hAnsi="Times New Roman" w:cs="Times New Roman"/>
          <w:color w:val="986801"/>
          <w:kern w:val="0"/>
          <w:szCs w:val="21"/>
          <w:rPrChange w:id="4588"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589" w:author="Xiaolong Liu" w:date="2022-07-21T00:25:00Z">
            <w:rPr>
              <w:rFonts w:ascii="Consolas" w:eastAsia="宋体" w:hAnsi="Consolas" w:cs="宋体"/>
              <w:color w:val="986801"/>
              <w:kern w:val="0"/>
              <w:szCs w:val="21"/>
            </w:rPr>
          </w:rPrChange>
        </w:rPr>
        <w:t>),...</w:t>
      </w:r>
    </w:p>
    <w:p w14:paraId="461F56B2"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59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59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592" w:author="Xiaolong Liu" w:date="2022-07-21T00:25:00Z">
            <w:rPr>
              <w:rFonts w:ascii="Consolas" w:eastAsia="宋体" w:hAnsi="Consolas" w:cs="宋体"/>
              <w:color w:val="986801"/>
              <w:kern w:val="0"/>
              <w:szCs w:val="21"/>
            </w:rPr>
          </w:rPrChange>
        </w:rPr>
        <w:t>G23r(</w:t>
      </w:r>
      <w:proofErr w:type="spellStart"/>
      <w:r w:rsidRPr="002B4446">
        <w:rPr>
          <w:rFonts w:ascii="Times New Roman" w:eastAsia="宋体" w:hAnsi="Times New Roman" w:cs="Times New Roman"/>
          <w:color w:val="986801"/>
          <w:kern w:val="0"/>
          <w:szCs w:val="21"/>
          <w:rPrChange w:id="4593"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594"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595"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596" w:author="Xiaolong Liu" w:date="2022-07-21T00:25:00Z">
            <w:rPr>
              <w:rFonts w:ascii="Consolas" w:eastAsia="宋体" w:hAnsi="Consolas" w:cs="宋体"/>
              <w:color w:val="986801"/>
              <w:kern w:val="0"/>
              <w:szCs w:val="21"/>
            </w:rPr>
          </w:rPrChange>
        </w:rPr>
        <w:t>),G24r(</w:t>
      </w:r>
      <w:proofErr w:type="spellStart"/>
      <w:r w:rsidRPr="002B4446">
        <w:rPr>
          <w:rFonts w:ascii="Times New Roman" w:eastAsia="宋体" w:hAnsi="Times New Roman" w:cs="Times New Roman"/>
          <w:color w:val="986801"/>
          <w:kern w:val="0"/>
          <w:szCs w:val="21"/>
          <w:rPrChange w:id="4597"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598" w:author="Xiaolong Liu" w:date="2022-07-21T00:25:00Z">
            <w:rPr>
              <w:rFonts w:ascii="Consolas" w:eastAsia="宋体" w:hAnsi="Consolas" w:cs="宋体"/>
              <w:color w:val="986801"/>
              <w:kern w:val="0"/>
              <w:szCs w:val="21"/>
            </w:rPr>
          </w:rPrChange>
        </w:rPr>
        <w:t>);...</w:t>
      </w:r>
    </w:p>
    <w:p w14:paraId="3B4DD36A"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599"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00"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601" w:author="Xiaolong Liu" w:date="2022-07-21T00:25:00Z">
            <w:rPr>
              <w:rFonts w:ascii="Consolas" w:eastAsia="宋体" w:hAnsi="Consolas" w:cs="宋体"/>
              <w:color w:val="986801"/>
              <w:kern w:val="0"/>
              <w:szCs w:val="21"/>
            </w:rPr>
          </w:rPrChange>
        </w:rPr>
        <w:t>G31r(</w:t>
      </w:r>
      <w:proofErr w:type="spellStart"/>
      <w:r w:rsidRPr="002B4446">
        <w:rPr>
          <w:rFonts w:ascii="Times New Roman" w:eastAsia="宋体" w:hAnsi="Times New Roman" w:cs="Times New Roman"/>
          <w:color w:val="986801"/>
          <w:kern w:val="0"/>
          <w:szCs w:val="21"/>
          <w:rPrChange w:id="4602"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603"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604"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605" w:author="Xiaolong Liu" w:date="2022-07-21T00:25:00Z">
            <w:rPr>
              <w:rFonts w:ascii="Consolas" w:eastAsia="宋体" w:hAnsi="Consolas" w:cs="宋体"/>
              <w:color w:val="986801"/>
              <w:kern w:val="0"/>
              <w:szCs w:val="21"/>
            </w:rPr>
          </w:rPrChange>
        </w:rPr>
        <w:t>),G32r(</w:t>
      </w:r>
      <w:proofErr w:type="spellStart"/>
      <w:r w:rsidRPr="002B4446">
        <w:rPr>
          <w:rFonts w:ascii="Times New Roman" w:eastAsia="宋体" w:hAnsi="Times New Roman" w:cs="Times New Roman"/>
          <w:color w:val="986801"/>
          <w:kern w:val="0"/>
          <w:szCs w:val="21"/>
          <w:rPrChange w:id="4606"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607" w:author="Xiaolong Liu" w:date="2022-07-21T00:25:00Z">
            <w:rPr>
              <w:rFonts w:ascii="Consolas" w:eastAsia="宋体" w:hAnsi="Consolas" w:cs="宋体"/>
              <w:color w:val="986801"/>
              <w:kern w:val="0"/>
              <w:szCs w:val="21"/>
            </w:rPr>
          </w:rPrChange>
        </w:rPr>
        <w:t>),...</w:t>
      </w:r>
    </w:p>
    <w:p w14:paraId="33B460CD"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0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0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610" w:author="Xiaolong Liu" w:date="2022-07-21T00:25:00Z">
            <w:rPr>
              <w:rFonts w:ascii="Consolas" w:eastAsia="宋体" w:hAnsi="Consolas" w:cs="宋体"/>
              <w:color w:val="986801"/>
              <w:kern w:val="0"/>
              <w:szCs w:val="21"/>
            </w:rPr>
          </w:rPrChange>
        </w:rPr>
        <w:t>G33r(</w:t>
      </w:r>
      <w:proofErr w:type="spellStart"/>
      <w:r w:rsidRPr="002B4446">
        <w:rPr>
          <w:rFonts w:ascii="Times New Roman" w:eastAsia="宋体" w:hAnsi="Times New Roman" w:cs="Times New Roman"/>
          <w:color w:val="986801"/>
          <w:kern w:val="0"/>
          <w:szCs w:val="21"/>
          <w:rPrChange w:id="4611"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612"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613"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614" w:author="Xiaolong Liu" w:date="2022-07-21T00:25:00Z">
            <w:rPr>
              <w:rFonts w:ascii="Consolas" w:eastAsia="宋体" w:hAnsi="Consolas" w:cs="宋体"/>
              <w:color w:val="986801"/>
              <w:kern w:val="0"/>
              <w:szCs w:val="21"/>
            </w:rPr>
          </w:rPrChange>
        </w:rPr>
        <w:t>),G34r(</w:t>
      </w:r>
      <w:proofErr w:type="spellStart"/>
      <w:r w:rsidRPr="002B4446">
        <w:rPr>
          <w:rFonts w:ascii="Times New Roman" w:eastAsia="宋体" w:hAnsi="Times New Roman" w:cs="Times New Roman"/>
          <w:color w:val="986801"/>
          <w:kern w:val="0"/>
          <w:szCs w:val="21"/>
          <w:rPrChange w:id="4615"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616" w:author="Xiaolong Liu" w:date="2022-07-21T00:25:00Z">
            <w:rPr>
              <w:rFonts w:ascii="Consolas" w:eastAsia="宋体" w:hAnsi="Consolas" w:cs="宋体"/>
              <w:color w:val="986801"/>
              <w:kern w:val="0"/>
              <w:szCs w:val="21"/>
            </w:rPr>
          </w:rPrChange>
        </w:rPr>
        <w:t>);...</w:t>
      </w:r>
    </w:p>
    <w:p w14:paraId="29F26367"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17"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18"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619" w:author="Xiaolong Liu" w:date="2022-07-21T00:25:00Z">
            <w:rPr>
              <w:rFonts w:ascii="Consolas" w:eastAsia="宋体" w:hAnsi="Consolas" w:cs="宋体"/>
              <w:color w:val="986801"/>
              <w:kern w:val="0"/>
              <w:szCs w:val="21"/>
            </w:rPr>
          </w:rPrChange>
        </w:rPr>
        <w:t>G41r(</w:t>
      </w:r>
      <w:proofErr w:type="spellStart"/>
      <w:r w:rsidRPr="002B4446">
        <w:rPr>
          <w:rFonts w:ascii="Times New Roman" w:eastAsia="宋体" w:hAnsi="Times New Roman" w:cs="Times New Roman"/>
          <w:color w:val="986801"/>
          <w:kern w:val="0"/>
          <w:szCs w:val="21"/>
          <w:rPrChange w:id="4620"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621"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622"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623" w:author="Xiaolong Liu" w:date="2022-07-21T00:25:00Z">
            <w:rPr>
              <w:rFonts w:ascii="Consolas" w:eastAsia="宋体" w:hAnsi="Consolas" w:cs="宋体"/>
              <w:color w:val="986801"/>
              <w:kern w:val="0"/>
              <w:szCs w:val="21"/>
            </w:rPr>
          </w:rPrChange>
        </w:rPr>
        <w:t>),G42r(</w:t>
      </w:r>
      <w:proofErr w:type="spellStart"/>
      <w:r w:rsidRPr="002B4446">
        <w:rPr>
          <w:rFonts w:ascii="Times New Roman" w:eastAsia="宋体" w:hAnsi="Times New Roman" w:cs="Times New Roman"/>
          <w:color w:val="986801"/>
          <w:kern w:val="0"/>
          <w:szCs w:val="21"/>
          <w:rPrChange w:id="4624"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625" w:author="Xiaolong Liu" w:date="2022-07-21T00:25:00Z">
            <w:rPr>
              <w:rFonts w:ascii="Consolas" w:eastAsia="宋体" w:hAnsi="Consolas" w:cs="宋体"/>
              <w:color w:val="986801"/>
              <w:kern w:val="0"/>
              <w:szCs w:val="21"/>
            </w:rPr>
          </w:rPrChange>
        </w:rPr>
        <w:t>),...</w:t>
      </w:r>
    </w:p>
    <w:p w14:paraId="52DC3278"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2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2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628" w:author="Xiaolong Liu" w:date="2022-07-21T00:25:00Z">
            <w:rPr>
              <w:rFonts w:ascii="Consolas" w:eastAsia="宋体" w:hAnsi="Consolas" w:cs="宋体"/>
              <w:color w:val="986801"/>
              <w:kern w:val="0"/>
              <w:szCs w:val="21"/>
            </w:rPr>
          </w:rPrChange>
        </w:rPr>
        <w:t>G43r(</w:t>
      </w:r>
      <w:proofErr w:type="spellStart"/>
      <w:r w:rsidRPr="002B4446">
        <w:rPr>
          <w:rFonts w:ascii="Times New Roman" w:eastAsia="宋体" w:hAnsi="Times New Roman" w:cs="Times New Roman"/>
          <w:color w:val="986801"/>
          <w:kern w:val="0"/>
          <w:szCs w:val="21"/>
          <w:rPrChange w:id="4629" w:author="Xiaolong Liu" w:date="2022-07-21T00:25:00Z">
            <w:rPr>
              <w:rFonts w:ascii="Consolas" w:eastAsia="宋体" w:hAnsi="Consolas" w:cs="宋体"/>
              <w:color w:val="986801"/>
              <w:kern w:val="0"/>
              <w:szCs w:val="21"/>
            </w:rPr>
          </w:rPrChange>
        </w:rPr>
        <w:t>sumG_</w:t>
      </w:r>
      <w:proofErr w:type="gramStart"/>
      <w:r w:rsidRPr="002B4446">
        <w:rPr>
          <w:rFonts w:ascii="Times New Roman" w:eastAsia="宋体" w:hAnsi="Times New Roman" w:cs="Times New Roman"/>
          <w:color w:val="986801"/>
          <w:kern w:val="0"/>
          <w:szCs w:val="21"/>
          <w:rPrChange w:id="4630" w:author="Xiaolong Liu" w:date="2022-07-21T00:25:00Z">
            <w:rPr>
              <w:rFonts w:ascii="Consolas" w:eastAsia="宋体" w:hAnsi="Consolas" w:cs="宋体"/>
              <w:color w:val="986801"/>
              <w:kern w:val="0"/>
              <w:szCs w:val="21"/>
            </w:rPr>
          </w:rPrChange>
        </w:rPr>
        <w:t>ind,sumG</w:t>
      </w:r>
      <w:proofErr w:type="gramEnd"/>
      <w:r w:rsidRPr="002B4446">
        <w:rPr>
          <w:rFonts w:ascii="Times New Roman" w:eastAsia="宋体" w:hAnsi="Times New Roman" w:cs="Times New Roman"/>
          <w:color w:val="986801"/>
          <w:kern w:val="0"/>
          <w:szCs w:val="21"/>
          <w:rPrChange w:id="4631" w:author="Xiaolong Liu" w:date="2022-07-21T00:25:00Z">
            <w:rPr>
              <w:rFonts w:ascii="Consolas" w:eastAsia="宋体" w:hAnsi="Consolas" w:cs="宋体"/>
              <w:color w:val="986801"/>
              <w:kern w:val="0"/>
              <w:szCs w:val="21"/>
            </w:rPr>
          </w:rPrChange>
        </w:rPr>
        <w:t>_ind,k</w:t>
      </w:r>
      <w:proofErr w:type="spellEnd"/>
      <w:r w:rsidRPr="002B4446">
        <w:rPr>
          <w:rFonts w:ascii="Times New Roman" w:eastAsia="宋体" w:hAnsi="Times New Roman" w:cs="Times New Roman"/>
          <w:color w:val="986801"/>
          <w:kern w:val="0"/>
          <w:szCs w:val="21"/>
          <w:rPrChange w:id="4632" w:author="Xiaolong Liu" w:date="2022-07-21T00:25:00Z">
            <w:rPr>
              <w:rFonts w:ascii="Consolas" w:eastAsia="宋体" w:hAnsi="Consolas" w:cs="宋体"/>
              <w:color w:val="986801"/>
              <w:kern w:val="0"/>
              <w:szCs w:val="21"/>
            </w:rPr>
          </w:rPrChange>
        </w:rPr>
        <w:t>),G44r(</w:t>
      </w:r>
      <w:proofErr w:type="spellStart"/>
      <w:r w:rsidRPr="002B4446">
        <w:rPr>
          <w:rFonts w:ascii="Times New Roman" w:eastAsia="宋体" w:hAnsi="Times New Roman" w:cs="Times New Roman"/>
          <w:color w:val="986801"/>
          <w:kern w:val="0"/>
          <w:szCs w:val="21"/>
          <w:rPrChange w:id="4633" w:author="Xiaolong Liu" w:date="2022-07-21T00:25:00Z">
            <w:rPr>
              <w:rFonts w:ascii="Consolas" w:eastAsia="宋体" w:hAnsi="Consolas" w:cs="宋体"/>
              <w:color w:val="986801"/>
              <w:kern w:val="0"/>
              <w:szCs w:val="21"/>
            </w:rPr>
          </w:rPrChange>
        </w:rPr>
        <w:t>sumG_ind,sumG_ind,k</w:t>
      </w:r>
      <w:proofErr w:type="spellEnd"/>
      <w:r w:rsidRPr="002B4446">
        <w:rPr>
          <w:rFonts w:ascii="Times New Roman" w:eastAsia="宋体" w:hAnsi="Times New Roman" w:cs="Times New Roman"/>
          <w:color w:val="986801"/>
          <w:kern w:val="0"/>
          <w:szCs w:val="21"/>
          <w:rPrChange w:id="4634" w:author="Xiaolong Liu" w:date="2022-07-21T00:25:00Z">
            <w:rPr>
              <w:rFonts w:ascii="Consolas" w:eastAsia="宋体" w:hAnsi="Consolas" w:cs="宋体"/>
              <w:color w:val="986801"/>
              <w:kern w:val="0"/>
              <w:szCs w:val="21"/>
            </w:rPr>
          </w:rPrChange>
        </w:rPr>
        <w:t>)];</w:t>
      </w:r>
    </w:p>
    <w:p w14:paraId="64890D71"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35"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36"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637" w:author="Xiaolong Liu" w:date="2022-07-21T00:25:00Z">
            <w:rPr>
              <w:rFonts w:ascii="Consolas" w:eastAsia="宋体" w:hAnsi="Consolas" w:cs="宋体"/>
              <w:color w:val="986801"/>
              <w:kern w:val="0"/>
              <w:szCs w:val="21"/>
            </w:rPr>
          </w:rPrChange>
        </w:rPr>
        <w:t>C</w:t>
      </w:r>
      <w:r w:rsidRPr="002B4446">
        <w:rPr>
          <w:rFonts w:ascii="Times New Roman" w:eastAsia="宋体" w:hAnsi="Times New Roman" w:cs="Times New Roman"/>
          <w:color w:val="5C5C5C"/>
          <w:kern w:val="0"/>
          <w:szCs w:val="21"/>
          <w:rPrChange w:id="4638" w:author="Xiaolong Liu" w:date="2022-07-21T00:25:00Z">
            <w:rPr>
              <w:rFonts w:ascii="Consolas" w:eastAsia="宋体" w:hAnsi="Consolas" w:cs="宋体"/>
              <w:color w:val="5C5C5C"/>
              <w:kern w:val="0"/>
              <w:szCs w:val="21"/>
            </w:rPr>
          </w:rPrChange>
        </w:rPr>
        <w:t> = </w:t>
      </w:r>
      <w:r w:rsidRPr="002B4446">
        <w:rPr>
          <w:rFonts w:ascii="Times New Roman" w:eastAsia="宋体" w:hAnsi="Times New Roman" w:cs="Times New Roman"/>
          <w:color w:val="50A14F"/>
          <w:kern w:val="0"/>
          <w:szCs w:val="21"/>
          <w:rPrChange w:id="4639" w:author="Xiaolong Liu" w:date="2022-07-21T00:25:00Z">
            <w:rPr>
              <w:rFonts w:ascii="Consolas" w:eastAsia="宋体" w:hAnsi="Consolas" w:cs="宋体"/>
              <w:color w:val="50A14F"/>
              <w:kern w:val="0"/>
              <w:szCs w:val="21"/>
            </w:rPr>
          </w:rPrChange>
        </w:rPr>
        <w:t>I - A*B;</w:t>
      </w:r>
    </w:p>
    <w:p w14:paraId="78D59ECF" w14:textId="2380B7A3"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4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4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986801"/>
          <w:kern w:val="0"/>
          <w:szCs w:val="21"/>
          <w:rPrChange w:id="4642" w:author="Xiaolong Liu" w:date="2022-07-21T00:25:00Z">
            <w:rPr>
              <w:rFonts w:ascii="Consolas" w:eastAsia="宋体" w:hAnsi="Consolas" w:cs="宋体"/>
              <w:color w:val="986801"/>
              <w:kern w:val="0"/>
              <w:szCs w:val="21"/>
            </w:rPr>
          </w:rPrChange>
        </w:rPr>
        <w:t>T</w:t>
      </w:r>
      <w:r w:rsidRPr="002B4446">
        <w:rPr>
          <w:rFonts w:ascii="Times New Roman" w:eastAsia="宋体" w:hAnsi="Times New Roman" w:cs="Times New Roman"/>
          <w:color w:val="5C5C5C"/>
          <w:kern w:val="0"/>
          <w:szCs w:val="21"/>
          <w:rPrChange w:id="4643" w:author="Xiaolong Liu" w:date="2022-07-21T00:25:00Z">
            <w:rPr>
              <w:rFonts w:ascii="Consolas" w:eastAsia="宋体" w:hAnsi="Consolas" w:cs="宋体"/>
              <w:color w:val="5C5C5C"/>
              <w:kern w:val="0"/>
              <w:szCs w:val="21"/>
            </w:rPr>
          </w:rPrChange>
        </w:rPr>
        <w:t> = </w:t>
      </w:r>
      <w:r w:rsidR="00320EFE">
        <w:rPr>
          <w:rFonts w:ascii="Times New Roman" w:eastAsia="宋体" w:hAnsi="Times New Roman" w:cs="Times New Roman"/>
          <w:color w:val="50A14F"/>
          <w:kern w:val="0"/>
          <w:szCs w:val="21"/>
        </w:rPr>
        <w:t>1</w:t>
      </w:r>
      <w:r w:rsidRPr="002B4446">
        <w:rPr>
          <w:rFonts w:ascii="Times New Roman" w:eastAsia="宋体" w:hAnsi="Times New Roman" w:cs="Times New Roman"/>
          <w:color w:val="50A14F"/>
          <w:kern w:val="0"/>
          <w:szCs w:val="21"/>
          <w:rPrChange w:id="4644" w:author="Xiaolong Liu" w:date="2022-07-21T00:25:00Z">
            <w:rPr>
              <w:rFonts w:ascii="Consolas" w:eastAsia="宋体" w:hAnsi="Consolas" w:cs="宋体"/>
              <w:color w:val="50A14F"/>
              <w:kern w:val="0"/>
              <w:szCs w:val="21"/>
            </w:rPr>
          </w:rPrChange>
        </w:rPr>
        <w:t>/C</w:t>
      </w:r>
      <w:r w:rsidR="00320EFE">
        <w:rPr>
          <w:rFonts w:ascii="Times New Roman" w:eastAsia="宋体" w:hAnsi="Times New Roman" w:cs="Times New Roman"/>
          <w:color w:val="50A14F"/>
          <w:kern w:val="0"/>
          <w:szCs w:val="21"/>
        </w:rPr>
        <w:t>*A</w:t>
      </w:r>
      <w:r w:rsidRPr="002B4446">
        <w:rPr>
          <w:rFonts w:ascii="Times New Roman" w:eastAsia="宋体" w:hAnsi="Times New Roman" w:cs="Times New Roman"/>
          <w:color w:val="50A14F"/>
          <w:kern w:val="0"/>
          <w:szCs w:val="21"/>
          <w:rPrChange w:id="4645" w:author="Xiaolong Liu" w:date="2022-07-21T00:25:00Z">
            <w:rPr>
              <w:rFonts w:ascii="Consolas" w:eastAsia="宋体" w:hAnsi="Consolas" w:cs="宋体"/>
              <w:color w:val="50A14F"/>
              <w:kern w:val="0"/>
              <w:szCs w:val="21"/>
            </w:rPr>
          </w:rPrChange>
        </w:rPr>
        <w:t>;</w:t>
      </w:r>
    </w:p>
    <w:p w14:paraId="363A6795"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4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4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48" w:author="Xiaolong Liu" w:date="2022-07-21T00:25:00Z">
            <w:rPr>
              <w:rFonts w:ascii="Consolas" w:eastAsia="宋体" w:hAnsi="Consolas" w:cs="宋体"/>
              <w:color w:val="4078F2"/>
              <w:kern w:val="0"/>
              <w:szCs w:val="21"/>
            </w:rPr>
          </w:rPrChange>
        </w:rPr>
        <w:t>T11(k)</w:t>
      </w:r>
      <w:r w:rsidRPr="002B4446">
        <w:rPr>
          <w:rFonts w:ascii="Times New Roman" w:eastAsia="宋体" w:hAnsi="Times New Roman" w:cs="Times New Roman"/>
          <w:color w:val="5C5C5C"/>
          <w:kern w:val="0"/>
          <w:szCs w:val="21"/>
          <w:rPrChange w:id="4649"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50"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51" w:author="Xiaolong Liu" w:date="2022-07-21T00:25:00Z">
            <w:rPr>
              <w:rFonts w:ascii="Consolas" w:eastAsia="宋体" w:hAnsi="Consolas" w:cs="宋体"/>
              <w:color w:val="50A14F"/>
              <w:kern w:val="0"/>
              <w:szCs w:val="21"/>
            </w:rPr>
          </w:rPrChange>
        </w:rPr>
        <w:t>1,1);</w:t>
      </w:r>
    </w:p>
    <w:p w14:paraId="79A486AF"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5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5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54" w:author="Xiaolong Liu" w:date="2022-07-21T00:25:00Z">
            <w:rPr>
              <w:rFonts w:ascii="Consolas" w:eastAsia="宋体" w:hAnsi="Consolas" w:cs="宋体"/>
              <w:color w:val="4078F2"/>
              <w:kern w:val="0"/>
              <w:szCs w:val="21"/>
            </w:rPr>
          </w:rPrChange>
        </w:rPr>
        <w:t>T12(k)</w:t>
      </w:r>
      <w:r w:rsidRPr="002B4446">
        <w:rPr>
          <w:rFonts w:ascii="Times New Roman" w:eastAsia="宋体" w:hAnsi="Times New Roman" w:cs="Times New Roman"/>
          <w:color w:val="5C5C5C"/>
          <w:kern w:val="0"/>
          <w:szCs w:val="21"/>
          <w:rPrChange w:id="4655"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56"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57" w:author="Xiaolong Liu" w:date="2022-07-21T00:25:00Z">
            <w:rPr>
              <w:rFonts w:ascii="Consolas" w:eastAsia="宋体" w:hAnsi="Consolas" w:cs="宋体"/>
              <w:color w:val="50A14F"/>
              <w:kern w:val="0"/>
              <w:szCs w:val="21"/>
            </w:rPr>
          </w:rPrChange>
        </w:rPr>
        <w:t>1,2);</w:t>
      </w:r>
    </w:p>
    <w:p w14:paraId="37CFD352"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5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5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60" w:author="Xiaolong Liu" w:date="2022-07-21T00:25:00Z">
            <w:rPr>
              <w:rFonts w:ascii="Consolas" w:eastAsia="宋体" w:hAnsi="Consolas" w:cs="宋体"/>
              <w:color w:val="4078F2"/>
              <w:kern w:val="0"/>
              <w:szCs w:val="21"/>
            </w:rPr>
          </w:rPrChange>
        </w:rPr>
        <w:t>T13(k)</w:t>
      </w:r>
      <w:r w:rsidRPr="002B4446">
        <w:rPr>
          <w:rFonts w:ascii="Times New Roman" w:eastAsia="宋体" w:hAnsi="Times New Roman" w:cs="Times New Roman"/>
          <w:color w:val="5C5C5C"/>
          <w:kern w:val="0"/>
          <w:szCs w:val="21"/>
          <w:rPrChange w:id="4661"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62"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63" w:author="Xiaolong Liu" w:date="2022-07-21T00:25:00Z">
            <w:rPr>
              <w:rFonts w:ascii="Consolas" w:eastAsia="宋体" w:hAnsi="Consolas" w:cs="宋体"/>
              <w:color w:val="50A14F"/>
              <w:kern w:val="0"/>
              <w:szCs w:val="21"/>
            </w:rPr>
          </w:rPrChange>
        </w:rPr>
        <w:t>1,3);</w:t>
      </w:r>
    </w:p>
    <w:p w14:paraId="3AEAD26C"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6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6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66" w:author="Xiaolong Liu" w:date="2022-07-21T00:25:00Z">
            <w:rPr>
              <w:rFonts w:ascii="Consolas" w:eastAsia="宋体" w:hAnsi="Consolas" w:cs="宋体"/>
              <w:color w:val="4078F2"/>
              <w:kern w:val="0"/>
              <w:szCs w:val="21"/>
            </w:rPr>
          </w:rPrChange>
        </w:rPr>
        <w:t>T14(k)</w:t>
      </w:r>
      <w:r w:rsidRPr="002B4446">
        <w:rPr>
          <w:rFonts w:ascii="Times New Roman" w:eastAsia="宋体" w:hAnsi="Times New Roman" w:cs="Times New Roman"/>
          <w:color w:val="5C5C5C"/>
          <w:kern w:val="0"/>
          <w:szCs w:val="21"/>
          <w:rPrChange w:id="4667"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68"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69" w:author="Xiaolong Liu" w:date="2022-07-21T00:25:00Z">
            <w:rPr>
              <w:rFonts w:ascii="Consolas" w:eastAsia="宋体" w:hAnsi="Consolas" w:cs="宋体"/>
              <w:color w:val="50A14F"/>
              <w:kern w:val="0"/>
              <w:szCs w:val="21"/>
            </w:rPr>
          </w:rPrChange>
        </w:rPr>
        <w:t>1,4);</w:t>
      </w:r>
    </w:p>
    <w:p w14:paraId="5D9746B5"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7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7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72" w:author="Xiaolong Liu" w:date="2022-07-21T00:25:00Z">
            <w:rPr>
              <w:rFonts w:ascii="Consolas" w:eastAsia="宋体" w:hAnsi="Consolas" w:cs="宋体"/>
              <w:color w:val="4078F2"/>
              <w:kern w:val="0"/>
              <w:szCs w:val="21"/>
            </w:rPr>
          </w:rPrChange>
        </w:rPr>
        <w:t>T21(k)</w:t>
      </w:r>
      <w:r w:rsidRPr="002B4446">
        <w:rPr>
          <w:rFonts w:ascii="Times New Roman" w:eastAsia="宋体" w:hAnsi="Times New Roman" w:cs="Times New Roman"/>
          <w:color w:val="5C5C5C"/>
          <w:kern w:val="0"/>
          <w:szCs w:val="21"/>
          <w:rPrChange w:id="4673"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74"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75" w:author="Xiaolong Liu" w:date="2022-07-21T00:25:00Z">
            <w:rPr>
              <w:rFonts w:ascii="Consolas" w:eastAsia="宋体" w:hAnsi="Consolas" w:cs="宋体"/>
              <w:color w:val="50A14F"/>
              <w:kern w:val="0"/>
              <w:szCs w:val="21"/>
            </w:rPr>
          </w:rPrChange>
        </w:rPr>
        <w:t>2,1);</w:t>
      </w:r>
    </w:p>
    <w:p w14:paraId="0F8086EB"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7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7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78" w:author="Xiaolong Liu" w:date="2022-07-21T00:25:00Z">
            <w:rPr>
              <w:rFonts w:ascii="Consolas" w:eastAsia="宋体" w:hAnsi="Consolas" w:cs="宋体"/>
              <w:color w:val="4078F2"/>
              <w:kern w:val="0"/>
              <w:szCs w:val="21"/>
            </w:rPr>
          </w:rPrChange>
        </w:rPr>
        <w:t>T22(k)</w:t>
      </w:r>
      <w:r w:rsidRPr="002B4446">
        <w:rPr>
          <w:rFonts w:ascii="Times New Roman" w:eastAsia="宋体" w:hAnsi="Times New Roman" w:cs="Times New Roman"/>
          <w:color w:val="5C5C5C"/>
          <w:kern w:val="0"/>
          <w:szCs w:val="21"/>
          <w:rPrChange w:id="4679"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80"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81" w:author="Xiaolong Liu" w:date="2022-07-21T00:25:00Z">
            <w:rPr>
              <w:rFonts w:ascii="Consolas" w:eastAsia="宋体" w:hAnsi="Consolas" w:cs="宋体"/>
              <w:color w:val="50A14F"/>
              <w:kern w:val="0"/>
              <w:szCs w:val="21"/>
            </w:rPr>
          </w:rPrChange>
        </w:rPr>
        <w:t>2,2);</w:t>
      </w:r>
    </w:p>
    <w:p w14:paraId="50C48DD5"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8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8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84" w:author="Xiaolong Liu" w:date="2022-07-21T00:25:00Z">
            <w:rPr>
              <w:rFonts w:ascii="Consolas" w:eastAsia="宋体" w:hAnsi="Consolas" w:cs="宋体"/>
              <w:color w:val="4078F2"/>
              <w:kern w:val="0"/>
              <w:szCs w:val="21"/>
            </w:rPr>
          </w:rPrChange>
        </w:rPr>
        <w:t>T23(k)</w:t>
      </w:r>
      <w:r w:rsidRPr="002B4446">
        <w:rPr>
          <w:rFonts w:ascii="Times New Roman" w:eastAsia="宋体" w:hAnsi="Times New Roman" w:cs="Times New Roman"/>
          <w:color w:val="5C5C5C"/>
          <w:kern w:val="0"/>
          <w:szCs w:val="21"/>
          <w:rPrChange w:id="4685"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86"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87" w:author="Xiaolong Liu" w:date="2022-07-21T00:25:00Z">
            <w:rPr>
              <w:rFonts w:ascii="Consolas" w:eastAsia="宋体" w:hAnsi="Consolas" w:cs="宋体"/>
              <w:color w:val="50A14F"/>
              <w:kern w:val="0"/>
              <w:szCs w:val="21"/>
            </w:rPr>
          </w:rPrChange>
        </w:rPr>
        <w:t>2,3);</w:t>
      </w:r>
    </w:p>
    <w:p w14:paraId="1F820184"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68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8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90" w:author="Xiaolong Liu" w:date="2022-07-21T00:25:00Z">
            <w:rPr>
              <w:rFonts w:ascii="Consolas" w:eastAsia="宋体" w:hAnsi="Consolas" w:cs="宋体"/>
              <w:color w:val="4078F2"/>
              <w:kern w:val="0"/>
              <w:szCs w:val="21"/>
            </w:rPr>
          </w:rPrChange>
        </w:rPr>
        <w:t>T24(k)</w:t>
      </w:r>
      <w:r w:rsidRPr="002B4446">
        <w:rPr>
          <w:rFonts w:ascii="Times New Roman" w:eastAsia="宋体" w:hAnsi="Times New Roman" w:cs="Times New Roman"/>
          <w:color w:val="5C5C5C"/>
          <w:kern w:val="0"/>
          <w:szCs w:val="21"/>
          <w:rPrChange w:id="4691"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92"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93" w:author="Xiaolong Liu" w:date="2022-07-21T00:25:00Z">
            <w:rPr>
              <w:rFonts w:ascii="Consolas" w:eastAsia="宋体" w:hAnsi="Consolas" w:cs="宋体"/>
              <w:color w:val="50A14F"/>
              <w:kern w:val="0"/>
              <w:szCs w:val="21"/>
            </w:rPr>
          </w:rPrChange>
        </w:rPr>
        <w:t>2,4);</w:t>
      </w:r>
    </w:p>
    <w:p w14:paraId="5980F653"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69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69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696" w:author="Xiaolong Liu" w:date="2022-07-21T00:25:00Z">
            <w:rPr>
              <w:rFonts w:ascii="Consolas" w:eastAsia="宋体" w:hAnsi="Consolas" w:cs="宋体"/>
              <w:color w:val="4078F2"/>
              <w:kern w:val="0"/>
              <w:szCs w:val="21"/>
            </w:rPr>
          </w:rPrChange>
        </w:rPr>
        <w:t>T31(k)</w:t>
      </w:r>
      <w:r w:rsidRPr="002B4446">
        <w:rPr>
          <w:rFonts w:ascii="Times New Roman" w:eastAsia="宋体" w:hAnsi="Times New Roman" w:cs="Times New Roman"/>
          <w:color w:val="5C5C5C"/>
          <w:kern w:val="0"/>
          <w:szCs w:val="21"/>
          <w:rPrChange w:id="4697"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698"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699" w:author="Xiaolong Liu" w:date="2022-07-21T00:25:00Z">
            <w:rPr>
              <w:rFonts w:ascii="Consolas" w:eastAsia="宋体" w:hAnsi="Consolas" w:cs="宋体"/>
              <w:color w:val="50A14F"/>
              <w:kern w:val="0"/>
              <w:szCs w:val="21"/>
            </w:rPr>
          </w:rPrChange>
        </w:rPr>
        <w:t>3,1);</w:t>
      </w:r>
    </w:p>
    <w:p w14:paraId="4376B208"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70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0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02" w:author="Xiaolong Liu" w:date="2022-07-21T00:25:00Z">
            <w:rPr>
              <w:rFonts w:ascii="Consolas" w:eastAsia="宋体" w:hAnsi="Consolas" w:cs="宋体"/>
              <w:color w:val="4078F2"/>
              <w:kern w:val="0"/>
              <w:szCs w:val="21"/>
            </w:rPr>
          </w:rPrChange>
        </w:rPr>
        <w:t>T32(k)</w:t>
      </w:r>
      <w:r w:rsidRPr="002B4446">
        <w:rPr>
          <w:rFonts w:ascii="Times New Roman" w:eastAsia="宋体" w:hAnsi="Times New Roman" w:cs="Times New Roman"/>
          <w:color w:val="5C5C5C"/>
          <w:kern w:val="0"/>
          <w:szCs w:val="21"/>
          <w:rPrChange w:id="4703"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04"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05" w:author="Xiaolong Liu" w:date="2022-07-21T00:25:00Z">
            <w:rPr>
              <w:rFonts w:ascii="Consolas" w:eastAsia="宋体" w:hAnsi="Consolas" w:cs="宋体"/>
              <w:color w:val="50A14F"/>
              <w:kern w:val="0"/>
              <w:szCs w:val="21"/>
            </w:rPr>
          </w:rPrChange>
        </w:rPr>
        <w:t>3,2);</w:t>
      </w:r>
    </w:p>
    <w:p w14:paraId="3B98BB9E"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70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0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08" w:author="Xiaolong Liu" w:date="2022-07-21T00:25:00Z">
            <w:rPr>
              <w:rFonts w:ascii="Consolas" w:eastAsia="宋体" w:hAnsi="Consolas" w:cs="宋体"/>
              <w:color w:val="4078F2"/>
              <w:kern w:val="0"/>
              <w:szCs w:val="21"/>
            </w:rPr>
          </w:rPrChange>
        </w:rPr>
        <w:t>T33(k)</w:t>
      </w:r>
      <w:r w:rsidRPr="002B4446">
        <w:rPr>
          <w:rFonts w:ascii="Times New Roman" w:eastAsia="宋体" w:hAnsi="Times New Roman" w:cs="Times New Roman"/>
          <w:color w:val="5C5C5C"/>
          <w:kern w:val="0"/>
          <w:szCs w:val="21"/>
          <w:rPrChange w:id="4709"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10"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11" w:author="Xiaolong Liu" w:date="2022-07-21T00:25:00Z">
            <w:rPr>
              <w:rFonts w:ascii="Consolas" w:eastAsia="宋体" w:hAnsi="Consolas" w:cs="宋体"/>
              <w:color w:val="50A14F"/>
              <w:kern w:val="0"/>
              <w:szCs w:val="21"/>
            </w:rPr>
          </w:rPrChange>
        </w:rPr>
        <w:t>3,3);</w:t>
      </w:r>
    </w:p>
    <w:p w14:paraId="6D6266A6"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71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13"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14" w:author="Xiaolong Liu" w:date="2022-07-21T00:25:00Z">
            <w:rPr>
              <w:rFonts w:ascii="Consolas" w:eastAsia="宋体" w:hAnsi="Consolas" w:cs="宋体"/>
              <w:color w:val="4078F2"/>
              <w:kern w:val="0"/>
              <w:szCs w:val="21"/>
            </w:rPr>
          </w:rPrChange>
        </w:rPr>
        <w:t>T34(k)</w:t>
      </w:r>
      <w:r w:rsidRPr="002B4446">
        <w:rPr>
          <w:rFonts w:ascii="Times New Roman" w:eastAsia="宋体" w:hAnsi="Times New Roman" w:cs="Times New Roman"/>
          <w:color w:val="5C5C5C"/>
          <w:kern w:val="0"/>
          <w:szCs w:val="21"/>
          <w:rPrChange w:id="4715"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16"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17" w:author="Xiaolong Liu" w:date="2022-07-21T00:25:00Z">
            <w:rPr>
              <w:rFonts w:ascii="Consolas" w:eastAsia="宋体" w:hAnsi="Consolas" w:cs="宋体"/>
              <w:color w:val="50A14F"/>
              <w:kern w:val="0"/>
              <w:szCs w:val="21"/>
            </w:rPr>
          </w:rPrChange>
        </w:rPr>
        <w:t>3,4); </w:t>
      </w:r>
    </w:p>
    <w:p w14:paraId="7308EEBB"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718"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19"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20" w:author="Xiaolong Liu" w:date="2022-07-21T00:25:00Z">
            <w:rPr>
              <w:rFonts w:ascii="Consolas" w:eastAsia="宋体" w:hAnsi="Consolas" w:cs="宋体"/>
              <w:color w:val="4078F2"/>
              <w:kern w:val="0"/>
              <w:szCs w:val="21"/>
            </w:rPr>
          </w:rPrChange>
        </w:rPr>
        <w:t>T41(k)</w:t>
      </w:r>
      <w:r w:rsidRPr="002B4446">
        <w:rPr>
          <w:rFonts w:ascii="Times New Roman" w:eastAsia="宋体" w:hAnsi="Times New Roman" w:cs="Times New Roman"/>
          <w:color w:val="5C5C5C"/>
          <w:kern w:val="0"/>
          <w:szCs w:val="21"/>
          <w:rPrChange w:id="4721"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22"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23" w:author="Xiaolong Liu" w:date="2022-07-21T00:25:00Z">
            <w:rPr>
              <w:rFonts w:ascii="Consolas" w:eastAsia="宋体" w:hAnsi="Consolas" w:cs="宋体"/>
              <w:color w:val="50A14F"/>
              <w:kern w:val="0"/>
              <w:szCs w:val="21"/>
            </w:rPr>
          </w:rPrChange>
        </w:rPr>
        <w:t>4,1);</w:t>
      </w:r>
    </w:p>
    <w:p w14:paraId="38BB62A9"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724"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25"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26" w:author="Xiaolong Liu" w:date="2022-07-21T00:25:00Z">
            <w:rPr>
              <w:rFonts w:ascii="Consolas" w:eastAsia="宋体" w:hAnsi="Consolas" w:cs="宋体"/>
              <w:color w:val="4078F2"/>
              <w:kern w:val="0"/>
              <w:szCs w:val="21"/>
            </w:rPr>
          </w:rPrChange>
        </w:rPr>
        <w:t>T42(k)</w:t>
      </w:r>
      <w:r w:rsidRPr="002B4446">
        <w:rPr>
          <w:rFonts w:ascii="Times New Roman" w:eastAsia="宋体" w:hAnsi="Times New Roman" w:cs="Times New Roman"/>
          <w:color w:val="5C5C5C"/>
          <w:kern w:val="0"/>
          <w:szCs w:val="21"/>
          <w:rPrChange w:id="4727"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28"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29" w:author="Xiaolong Liu" w:date="2022-07-21T00:25:00Z">
            <w:rPr>
              <w:rFonts w:ascii="Consolas" w:eastAsia="宋体" w:hAnsi="Consolas" w:cs="宋体"/>
              <w:color w:val="50A14F"/>
              <w:kern w:val="0"/>
              <w:szCs w:val="21"/>
            </w:rPr>
          </w:rPrChange>
        </w:rPr>
        <w:t>4,2);</w:t>
      </w:r>
    </w:p>
    <w:p w14:paraId="07C4C870"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730"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31"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32" w:author="Xiaolong Liu" w:date="2022-07-21T00:25:00Z">
            <w:rPr>
              <w:rFonts w:ascii="Consolas" w:eastAsia="宋体" w:hAnsi="Consolas" w:cs="宋体"/>
              <w:color w:val="4078F2"/>
              <w:kern w:val="0"/>
              <w:szCs w:val="21"/>
            </w:rPr>
          </w:rPrChange>
        </w:rPr>
        <w:t>T43(k)</w:t>
      </w:r>
      <w:r w:rsidRPr="002B4446">
        <w:rPr>
          <w:rFonts w:ascii="Times New Roman" w:eastAsia="宋体" w:hAnsi="Times New Roman" w:cs="Times New Roman"/>
          <w:color w:val="5C5C5C"/>
          <w:kern w:val="0"/>
          <w:szCs w:val="21"/>
          <w:rPrChange w:id="4733"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34"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35" w:author="Xiaolong Liu" w:date="2022-07-21T00:25:00Z">
            <w:rPr>
              <w:rFonts w:ascii="Consolas" w:eastAsia="宋体" w:hAnsi="Consolas" w:cs="宋体"/>
              <w:color w:val="50A14F"/>
              <w:kern w:val="0"/>
              <w:szCs w:val="21"/>
            </w:rPr>
          </w:rPrChange>
        </w:rPr>
        <w:t>4,3);</w:t>
      </w:r>
    </w:p>
    <w:p w14:paraId="234A1867" w14:textId="77777777" w:rsidR="00AB32CA" w:rsidRPr="002B4446" w:rsidRDefault="00AB32CA" w:rsidP="00AB32CA">
      <w:pPr>
        <w:widowControl/>
        <w:numPr>
          <w:ilvl w:val="0"/>
          <w:numId w:val="30"/>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Change w:id="4736"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5C5C5C"/>
          <w:kern w:val="0"/>
          <w:szCs w:val="21"/>
          <w:rPrChange w:id="4737" w:author="Xiaolong Liu" w:date="2022-07-21T00:25:00Z">
            <w:rPr>
              <w:rFonts w:ascii="Consolas" w:eastAsia="宋体" w:hAnsi="Consolas" w:cs="宋体"/>
              <w:color w:val="5C5C5C"/>
              <w:kern w:val="0"/>
              <w:szCs w:val="21"/>
            </w:rPr>
          </w:rPrChange>
        </w:rPr>
        <w:t>    </w:t>
      </w:r>
      <w:r w:rsidRPr="002B4446">
        <w:rPr>
          <w:rFonts w:ascii="Times New Roman" w:eastAsia="宋体" w:hAnsi="Times New Roman" w:cs="Times New Roman"/>
          <w:color w:val="4078F2"/>
          <w:kern w:val="0"/>
          <w:szCs w:val="21"/>
          <w:rPrChange w:id="4738" w:author="Xiaolong Liu" w:date="2022-07-21T00:25:00Z">
            <w:rPr>
              <w:rFonts w:ascii="Consolas" w:eastAsia="宋体" w:hAnsi="Consolas" w:cs="宋体"/>
              <w:color w:val="4078F2"/>
              <w:kern w:val="0"/>
              <w:szCs w:val="21"/>
            </w:rPr>
          </w:rPrChange>
        </w:rPr>
        <w:t>T44(k)</w:t>
      </w:r>
      <w:r w:rsidRPr="002B4446">
        <w:rPr>
          <w:rFonts w:ascii="Times New Roman" w:eastAsia="宋体" w:hAnsi="Times New Roman" w:cs="Times New Roman"/>
          <w:color w:val="5C5C5C"/>
          <w:kern w:val="0"/>
          <w:szCs w:val="21"/>
          <w:rPrChange w:id="4739" w:author="Xiaolong Liu" w:date="2022-07-21T00:25:00Z">
            <w:rPr>
              <w:rFonts w:ascii="Consolas" w:eastAsia="宋体" w:hAnsi="Consolas" w:cs="宋体"/>
              <w:color w:val="5C5C5C"/>
              <w:kern w:val="0"/>
              <w:szCs w:val="21"/>
            </w:rPr>
          </w:rPrChange>
        </w:rPr>
        <w:t> = </w:t>
      </w:r>
      <w:proofErr w:type="gramStart"/>
      <w:r w:rsidRPr="002B4446">
        <w:rPr>
          <w:rFonts w:ascii="Times New Roman" w:eastAsia="宋体" w:hAnsi="Times New Roman" w:cs="Times New Roman"/>
          <w:color w:val="50A14F"/>
          <w:kern w:val="0"/>
          <w:szCs w:val="21"/>
          <w:rPrChange w:id="4740" w:author="Xiaolong Liu" w:date="2022-07-21T00:25:00Z">
            <w:rPr>
              <w:rFonts w:ascii="Consolas" w:eastAsia="宋体" w:hAnsi="Consolas" w:cs="宋体"/>
              <w:color w:val="50A14F"/>
              <w:kern w:val="0"/>
              <w:szCs w:val="21"/>
            </w:rPr>
          </w:rPrChange>
        </w:rPr>
        <w:t>T(</w:t>
      </w:r>
      <w:proofErr w:type="gramEnd"/>
      <w:r w:rsidRPr="002B4446">
        <w:rPr>
          <w:rFonts w:ascii="Times New Roman" w:eastAsia="宋体" w:hAnsi="Times New Roman" w:cs="Times New Roman"/>
          <w:color w:val="50A14F"/>
          <w:kern w:val="0"/>
          <w:szCs w:val="21"/>
          <w:rPrChange w:id="4741" w:author="Xiaolong Liu" w:date="2022-07-21T00:25:00Z">
            <w:rPr>
              <w:rFonts w:ascii="Consolas" w:eastAsia="宋体" w:hAnsi="Consolas" w:cs="宋体"/>
              <w:color w:val="50A14F"/>
              <w:kern w:val="0"/>
              <w:szCs w:val="21"/>
            </w:rPr>
          </w:rPrChange>
        </w:rPr>
        <w:t>4,4); </w:t>
      </w:r>
    </w:p>
    <w:p w14:paraId="6C96E53B" w14:textId="77777777" w:rsidR="00AB32CA" w:rsidRPr="002B4446" w:rsidRDefault="00AB32CA" w:rsidP="00AB32CA">
      <w:pPr>
        <w:widowControl/>
        <w:numPr>
          <w:ilvl w:val="0"/>
          <w:numId w:val="30"/>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Change w:id="4742" w:author="Xiaolong Liu" w:date="2022-07-21T00:25:00Z">
            <w:rPr>
              <w:rFonts w:ascii="Consolas" w:eastAsia="宋体" w:hAnsi="Consolas" w:cs="宋体"/>
              <w:color w:val="5C5C5C"/>
              <w:kern w:val="0"/>
              <w:szCs w:val="21"/>
            </w:rPr>
          </w:rPrChange>
        </w:rPr>
      </w:pPr>
      <w:r w:rsidRPr="002B4446">
        <w:rPr>
          <w:rFonts w:ascii="Times New Roman" w:eastAsia="宋体" w:hAnsi="Times New Roman" w:cs="Times New Roman"/>
          <w:color w:val="986801"/>
          <w:kern w:val="0"/>
          <w:szCs w:val="21"/>
          <w:rPrChange w:id="4743" w:author="Xiaolong Liu" w:date="2022-07-21T00:25:00Z">
            <w:rPr>
              <w:rFonts w:ascii="Consolas" w:eastAsia="宋体" w:hAnsi="Consolas" w:cs="宋体"/>
              <w:color w:val="986801"/>
              <w:kern w:val="0"/>
              <w:szCs w:val="21"/>
            </w:rPr>
          </w:rPrChange>
        </w:rPr>
        <w:t>end</w:t>
      </w:r>
    </w:p>
    <w:p w14:paraId="1789F0B4" w14:textId="77777777" w:rsidR="000F36FD" w:rsidRDefault="000F36FD" w:rsidP="00E94603">
      <w:pPr>
        <w:jc w:val="left"/>
        <w:rPr>
          <w:ins w:id="4744" w:author="Xiaolong Liu" w:date="2022-07-21T02:56:00Z"/>
          <w:rFonts w:ascii="Times New Roman" w:hAnsi="Times New Roman" w:cs="Times New Roman"/>
          <w:color w:val="000000" w:themeColor="text1"/>
          <w:sz w:val="24"/>
          <w:szCs w:val="28"/>
        </w:rPr>
      </w:pPr>
    </w:p>
    <w:p w14:paraId="3FCAA93B" w14:textId="454075D3" w:rsidR="000F36FD" w:rsidRDefault="000F36FD">
      <w:pPr>
        <w:rPr>
          <w:ins w:id="4745" w:author="Xiaolong Liu" w:date="2022-07-21T02:56:00Z"/>
          <w:rFonts w:ascii="Times New Roman" w:hAnsi="Times New Roman" w:cs="Times New Roman"/>
          <w:color w:val="000000" w:themeColor="text1"/>
          <w:sz w:val="24"/>
          <w:szCs w:val="28"/>
        </w:rPr>
        <w:pPrChange w:id="4746" w:author="Xiaolong Liu" w:date="2022-07-21T02:56:00Z">
          <w:pPr>
            <w:jc w:val="left"/>
          </w:pPr>
        </w:pPrChange>
      </w:pPr>
      <w:ins w:id="4747" w:author="Xiaolong Liu" w:date="2022-07-21T02:56:00Z">
        <w:r w:rsidRPr="003B0F58">
          <w:rPr>
            <w:rFonts w:ascii="Times New Roman" w:hAnsi="Times New Roman" w:cs="Times New Roman"/>
            <w:b/>
            <w:bCs/>
            <w:sz w:val="24"/>
            <w:szCs w:val="28"/>
            <w:u w:val="single"/>
          </w:rPr>
          <w:lastRenderedPageBreak/>
          <w:t xml:space="preserve">Calculate the BQPI </w:t>
        </w:r>
        <w:r w:rsidRPr="003B0F58">
          <w:rPr>
            <w:rFonts w:ascii="Times New Roman" w:hAnsi="Times New Roman" w:cs="Times New Roman"/>
            <w:b/>
            <w:bCs/>
            <w:color w:val="000000" w:themeColor="text1"/>
            <w:sz w:val="24"/>
            <w:szCs w:val="28"/>
            <w:u w:val="single"/>
          </w:rPr>
          <w:t xml:space="preserve">pattern </w:t>
        </w:r>
      </w:ins>
      <m:oMath>
        <m:r>
          <w:ins w:id="4748" w:author="Xiaolong Liu" w:date="2022-07-21T02:56:00Z">
            <w:rPr>
              <w:rFonts w:ascii="Cambria Math" w:hAnsi="Cambria Math" w:cs="Times New Roman"/>
              <w:color w:val="000000" w:themeColor="text1"/>
              <w:sz w:val="24"/>
              <w:szCs w:val="28"/>
            </w:rPr>
            <m:t>δN</m:t>
          </w:ins>
        </m:r>
        <m:d>
          <m:dPr>
            <m:ctrlPr>
              <w:ins w:id="4749" w:author="Xiaolong Liu" w:date="2022-07-21T02:56:00Z">
                <w:rPr>
                  <w:rFonts w:ascii="Cambria Math" w:hAnsi="Cambria Math" w:cs="Times New Roman"/>
                  <w:i/>
                  <w:color w:val="000000" w:themeColor="text1"/>
                  <w:sz w:val="24"/>
                  <w:szCs w:val="28"/>
                </w:rPr>
              </w:ins>
            </m:ctrlPr>
          </m:dPr>
          <m:e>
            <m:r>
              <w:ins w:id="4750" w:author="Xiaolong Liu" w:date="2022-07-21T02:56:00Z">
                <m:rPr>
                  <m:sty m:val="bi"/>
                </m:rPr>
                <w:rPr>
                  <w:rFonts w:ascii="Cambria Math" w:hAnsi="Cambria Math" w:cs="Times New Roman"/>
                  <w:color w:val="000000" w:themeColor="text1"/>
                  <w:sz w:val="24"/>
                  <w:szCs w:val="28"/>
                </w:rPr>
                <m:t>q,</m:t>
              </w:ins>
            </m:r>
            <m:r>
              <w:ins w:id="4751" w:author="Xiaolong Liu" w:date="2022-07-21T02:56:00Z">
                <w:rPr>
                  <w:rFonts w:ascii="Cambria Math" w:hAnsi="Cambria Math" w:cs="Times New Roman"/>
                  <w:color w:val="000000" w:themeColor="text1"/>
                  <w:sz w:val="24"/>
                  <w:szCs w:val="28"/>
                </w:rPr>
                <m:t>E</m:t>
              </w:ins>
            </m:r>
          </m:e>
        </m:d>
      </m:oMath>
    </w:p>
    <w:p w14:paraId="3041EAE9" w14:textId="21E3EB68" w:rsidR="00AB32CA" w:rsidRPr="00D72543" w:rsidRDefault="00AB32CA" w:rsidP="00E94603">
      <w:pPr>
        <w:jc w:val="left"/>
        <w:rPr>
          <w:rFonts w:ascii="Times New Roman" w:hAnsi="Times New Roman" w:cs="Times New Roman"/>
          <w:sz w:val="24"/>
          <w:szCs w:val="28"/>
          <w:rPrChange w:id="4752" w:author="Xiaolong Liu" w:date="2022-07-21T02:56: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4753" w:author="Xiaolong Liu" w:date="2022-07-21T02:56:00Z">
            <w:rPr>
              <w:rFonts w:ascii="Times New Roman" w:hAnsi="Times New Roman" w:cs="Times New Roman"/>
              <w:color w:val="000000" w:themeColor="text1"/>
              <w:sz w:val="24"/>
              <w:szCs w:val="28"/>
            </w:rPr>
          </w:rPrChange>
        </w:rPr>
        <w:t xml:space="preserve">Similarly, write </w:t>
      </w:r>
      <m:oMath>
        <m:sSub>
          <m:sSubPr>
            <m:ctrlPr>
              <w:rPr>
                <w:rFonts w:ascii="Cambria Math" w:hAnsi="Cambria Math" w:cs="Times New Roman"/>
                <w:i/>
                <w:sz w:val="24"/>
                <w:szCs w:val="28"/>
              </w:rPr>
            </m:ctrlPr>
          </m:sSubPr>
          <m:e>
            <m:r>
              <w:rPr>
                <w:rFonts w:ascii="Cambria Math" w:hAnsi="Cambria Math" w:cs="Times New Roman"/>
                <w:sz w:val="24"/>
                <w:szCs w:val="28"/>
                <w:rPrChange w:id="4754" w:author="Xiaolong Liu" w:date="2022-07-21T02:56:00Z">
                  <w:rPr>
                    <w:rFonts w:ascii="Cambria Math" w:hAnsi="Cambria Math" w:cs="Times New Roman"/>
                    <w:color w:val="000000" w:themeColor="text1"/>
                    <w:sz w:val="24"/>
                    <w:szCs w:val="28"/>
                  </w:rPr>
                </w:rPrChange>
              </w:rPr>
              <m:t>A</m:t>
            </m:r>
          </m:e>
          <m:sub>
            <m:r>
              <w:rPr>
                <w:rFonts w:ascii="Cambria Math" w:hAnsi="Cambria Math" w:cs="Times New Roman"/>
                <w:sz w:val="24"/>
                <w:szCs w:val="28"/>
                <w:rPrChange w:id="4755"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56" w:author="Xiaolong Liu" w:date="2022-07-21T02:56:00Z">
              <w:rPr>
                <w:rFonts w:ascii="Cambria Math" w:hAnsi="Cambria Math" w:cs="Times New Roman"/>
                <w:color w:val="000000" w:themeColor="text1"/>
                <w:sz w:val="24"/>
                <w:szCs w:val="28"/>
              </w:rPr>
            </w:rPrChange>
          </w:rPr>
          <m:t xml:space="preserve"> </m:t>
        </m:r>
      </m:oMath>
      <w:r w:rsidRPr="00D72543">
        <w:rPr>
          <w:rFonts w:ascii="Times New Roman" w:hAnsi="Times New Roman" w:cs="Times New Roman"/>
          <w:sz w:val="24"/>
          <w:szCs w:val="28"/>
          <w:rPrChange w:id="4757" w:author="Xiaolong Liu" w:date="2022-07-21T02:56:00Z">
            <w:rPr>
              <w:rFonts w:ascii="Times New Roman" w:hAnsi="Times New Roman" w:cs="Times New Roman"/>
              <w:color w:val="000000" w:themeColor="text1"/>
              <w:sz w:val="24"/>
              <w:szCs w:val="28"/>
            </w:rPr>
          </w:rPrChange>
        </w:rPr>
        <w:t>as</w:t>
      </w:r>
    </w:p>
    <w:p w14:paraId="11F09511" w14:textId="77777777" w:rsidR="00AB32CA" w:rsidRPr="00D72543" w:rsidRDefault="00000000" w:rsidP="00AB32CA">
      <w:pPr>
        <w:widowControl/>
        <w:spacing w:line="259" w:lineRule="atLeast"/>
        <w:jc w:val="left"/>
        <w:rPr>
          <w:rFonts w:ascii="Times New Roman" w:eastAsia="宋体" w:hAnsi="Times New Roman" w:cs="Times New Roman"/>
          <w:sz w:val="24"/>
          <w:szCs w:val="28"/>
          <w:rPrChange w:id="4758" w:author="Xiaolong Liu" w:date="2022-07-21T02:56:00Z">
            <w:rPr>
              <w:rFonts w:ascii="Consolas" w:eastAsia="宋体" w:hAnsi="Consolas" w:cs="宋体"/>
              <w:color w:val="000000" w:themeColor="text1"/>
              <w:sz w:val="24"/>
              <w:szCs w:val="28"/>
            </w:rPr>
          </w:rPrChange>
        </w:rPr>
      </w:pPr>
      <m:oMathPara>
        <m:oMath>
          <m:sSub>
            <m:sSubPr>
              <m:ctrlPr>
                <w:rPr>
                  <w:rFonts w:ascii="Cambria Math" w:eastAsia="宋体" w:hAnsi="Cambria Math" w:cs="Times New Roman"/>
                  <w:b/>
                  <w:bCs/>
                  <w:i/>
                  <w:kern w:val="0"/>
                  <w:sz w:val="24"/>
                  <w:szCs w:val="24"/>
                </w:rPr>
              </m:ctrlPr>
            </m:sSubPr>
            <m:e>
              <m:r>
                <m:rPr>
                  <m:sty m:val="bi"/>
                </m:rPr>
                <w:rPr>
                  <w:rFonts w:ascii="Cambria Math" w:eastAsia="宋体" w:hAnsi="Cambria Math" w:cs="Times New Roman"/>
                  <w:kern w:val="0"/>
                  <w:sz w:val="24"/>
                  <w:szCs w:val="24"/>
                  <w:rPrChange w:id="4759" w:author="Xiaolong Liu" w:date="2022-07-21T02:56:00Z">
                    <w:rPr>
                      <w:rFonts w:ascii="Cambria Math" w:eastAsia="宋体" w:hAnsi="Cambria Math" w:cs="Times New Roman"/>
                      <w:color w:val="000000"/>
                      <w:kern w:val="0"/>
                      <w:sz w:val="24"/>
                      <w:szCs w:val="24"/>
                    </w:rPr>
                  </w:rPrChange>
                </w:rPr>
                <m:t>A</m:t>
              </m:r>
            </m:e>
            <m:sub>
              <m:r>
                <m:rPr>
                  <m:sty m:val="bi"/>
                </m:rPr>
                <w:rPr>
                  <w:rFonts w:ascii="Cambria Math" w:eastAsia="宋体" w:hAnsi="Cambria Math" w:cs="Times New Roman"/>
                  <w:kern w:val="0"/>
                  <w:sz w:val="24"/>
                  <w:szCs w:val="24"/>
                  <w:rPrChange w:id="4760" w:author="Xiaolong Liu" w:date="2022-07-21T02:56:00Z">
                    <w:rPr>
                      <w:rFonts w:ascii="Cambria Math" w:eastAsia="宋体" w:hAnsi="Cambria Math" w:cs="Times New Roman"/>
                      <w:color w:val="000000"/>
                      <w:kern w:val="0"/>
                      <w:sz w:val="24"/>
                      <w:szCs w:val="24"/>
                    </w:rPr>
                  </w:rPrChange>
                </w:rPr>
                <m:t>r</m:t>
              </m:r>
            </m:sub>
          </m:sSub>
          <m:r>
            <m:rPr>
              <m:sty m:val="bi"/>
            </m:rPr>
            <w:rPr>
              <w:rFonts w:ascii="Cambria Math" w:eastAsia="宋体" w:hAnsi="Cambria Math" w:cs="Times New Roman"/>
              <w:kern w:val="0"/>
              <w:sz w:val="24"/>
              <w:szCs w:val="24"/>
              <w:rPrChange w:id="4761" w:author="Xiaolong Liu" w:date="2022-07-21T02:56:00Z">
                <w:rPr>
                  <w:rFonts w:ascii="Cambria Math" w:eastAsia="宋体" w:hAnsi="Cambria Math" w:cs="Times New Roman"/>
                  <w:color w:val="000000"/>
                  <w:kern w:val="0"/>
                  <w:sz w:val="24"/>
                  <w:szCs w:val="24"/>
                </w:rPr>
              </w:rPrChange>
            </w:rPr>
            <m:t>=</m:t>
          </m:r>
          <m:d>
            <m:dPr>
              <m:ctrlPr>
                <w:rPr>
                  <w:rFonts w:ascii="Cambria Math" w:hAnsi="Cambria Math" w:cs="Times New Roman"/>
                  <w:i/>
                  <w:sz w:val="24"/>
                  <w:szCs w:val="28"/>
                </w:rPr>
              </m:ctrlPr>
            </m:dPr>
            <m:e>
              <m:m>
                <m:mPr>
                  <m:mcs>
                    <m:mc>
                      <m:mcPr>
                        <m:count m:val="4"/>
                        <m:mcJc m:val="center"/>
                      </m:mcPr>
                    </m:mc>
                  </m:mcs>
                  <m:ctrlPr>
                    <w:rPr>
                      <w:rFonts w:ascii="Cambria Math" w:hAnsi="Cambria Math" w:cs="Times New Roman"/>
                      <w:i/>
                      <w:sz w:val="24"/>
                      <w:szCs w:val="28"/>
                    </w:rPr>
                  </m:ctrlPr>
                </m:mPr>
                <m:m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62"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763" w:author="Xiaolong Liu" w:date="2022-07-21T02:56:00Z">
                              <w:rPr>
                                <w:rFonts w:ascii="Cambria Math" w:hAnsi="Cambria Math" w:cs="Times New Roman"/>
                                <w:color w:val="000000" w:themeColor="text1"/>
                                <w:sz w:val="24"/>
                                <w:szCs w:val="28"/>
                              </w:rPr>
                            </w:rPrChange>
                          </w:rPr>
                          <m:t>11</m:t>
                        </m:r>
                        <m:r>
                          <m:rPr>
                            <m:sty m:val="bi"/>
                          </m:rPr>
                          <w:rPr>
                            <w:rFonts w:ascii="Cambria Math" w:hAnsi="Cambria Math" w:cs="Times New Roman"/>
                            <w:sz w:val="24"/>
                            <w:szCs w:val="28"/>
                            <w:rPrChange w:id="4764"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65"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766"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767" w:author="Xiaolong Liu" w:date="2022-07-21T02:56:00Z">
                          <w:rPr>
                            <w:rFonts w:ascii="Cambria Math" w:hAnsi="Cambria Math" w:cs="Times New Roman"/>
                            <w:color w:val="000000" w:themeColor="text1"/>
                            <w:sz w:val="24"/>
                            <w:szCs w:val="28"/>
                          </w:rPr>
                        </w:rPrChange>
                      </w:rPr>
                      <m:t>,E)</m:t>
                    </m: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68" w:author="Xiaolong Liu" w:date="2022-07-21T02:56:00Z">
                              <w:rPr>
                                <w:rFonts w:ascii="Cambria Math" w:hAnsi="Cambria Math" w:cs="Times New Roman"/>
                                <w:color w:val="000000" w:themeColor="text1"/>
                                <w:sz w:val="24"/>
                                <w:szCs w:val="28"/>
                              </w:rPr>
                            </w:rPrChange>
                          </w:rPr>
                          <m:t>A</m:t>
                        </m:r>
                      </m:e>
                      <m:sub>
                        <m:r>
                          <m:rPr>
                            <m:sty m:val="bi"/>
                          </m:rPr>
                          <w:rPr>
                            <w:rFonts w:ascii="Cambria Math" w:hAnsi="Cambria Math" w:cs="Times New Roman"/>
                            <w:sz w:val="24"/>
                            <w:szCs w:val="28"/>
                            <w:rPrChange w:id="4769" w:author="Xiaolong Liu" w:date="2022-07-21T02:56:00Z">
                              <w:rPr>
                                <w:rFonts w:ascii="Cambria Math" w:hAnsi="Cambria Math" w:cs="Times New Roman"/>
                                <w:color w:val="000000" w:themeColor="text1"/>
                                <w:sz w:val="24"/>
                                <w:szCs w:val="28"/>
                              </w:rPr>
                            </w:rPrChange>
                          </w:rPr>
                          <m:t>12</m:t>
                        </m:r>
                        <m:r>
                          <m:rPr>
                            <m:sty m:val="bi"/>
                          </m:rPr>
                          <w:rPr>
                            <w:rFonts w:ascii="Cambria Math" w:hAnsi="Cambria Math" w:cs="Times New Roman"/>
                            <w:sz w:val="24"/>
                            <w:szCs w:val="28"/>
                            <w:rPrChange w:id="4770"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71"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772"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773" w:author="Xiaolong Liu" w:date="2022-07-21T02:56:00Z">
                          <w:rPr>
                            <w:rFonts w:ascii="Cambria Math" w:hAnsi="Cambria Math" w:cs="Times New Roman"/>
                            <w:color w:val="000000" w:themeColor="text1"/>
                            <w:sz w:val="24"/>
                            <w:szCs w:val="28"/>
                          </w:rPr>
                        </w:rPrChange>
                      </w:rPr>
                      <m:t>,E)</m:t>
                    </m: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74"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775" w:author="Xiaolong Liu" w:date="2022-07-21T02:56:00Z">
                              <w:rPr>
                                <w:rFonts w:ascii="Cambria Math" w:hAnsi="Cambria Math" w:cs="Times New Roman"/>
                                <w:color w:val="000000" w:themeColor="text1"/>
                                <w:sz w:val="24"/>
                                <w:szCs w:val="28"/>
                              </w:rPr>
                            </w:rPrChange>
                          </w:rPr>
                          <m:t>13</m:t>
                        </m:r>
                        <m:r>
                          <m:rPr>
                            <m:sty m:val="bi"/>
                          </m:rPr>
                          <w:rPr>
                            <w:rFonts w:ascii="Cambria Math" w:hAnsi="Cambria Math" w:cs="Times New Roman"/>
                            <w:sz w:val="24"/>
                            <w:szCs w:val="28"/>
                            <w:rPrChange w:id="4776"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77"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778"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779"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80"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781" w:author="Xiaolong Liu" w:date="2022-07-21T02:56:00Z">
                              <w:rPr>
                                <w:rFonts w:ascii="Cambria Math" w:hAnsi="Cambria Math" w:cs="Times New Roman"/>
                                <w:color w:val="000000" w:themeColor="text1"/>
                                <w:sz w:val="24"/>
                                <w:szCs w:val="28"/>
                              </w:rPr>
                            </w:rPrChange>
                          </w:rPr>
                          <m:t>14</m:t>
                        </m:r>
                        <m:r>
                          <m:rPr>
                            <m:sty m:val="bi"/>
                          </m:rPr>
                          <w:rPr>
                            <w:rFonts w:ascii="Cambria Math" w:hAnsi="Cambria Math" w:cs="Times New Roman"/>
                            <w:sz w:val="24"/>
                            <w:szCs w:val="28"/>
                            <w:rPrChange w:id="4782"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83"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784"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785"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mr>
                <m:m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86" w:author="Xiaolong Liu" w:date="2022-07-21T02:56:00Z">
                              <w:rPr>
                                <w:rFonts w:ascii="Cambria Math" w:hAnsi="Cambria Math" w:cs="Times New Roman"/>
                                <w:color w:val="000000" w:themeColor="text1"/>
                                <w:sz w:val="24"/>
                                <w:szCs w:val="28"/>
                              </w:rPr>
                            </w:rPrChange>
                          </w:rPr>
                          <m:t>A</m:t>
                        </m:r>
                      </m:e>
                      <m:sub>
                        <m:r>
                          <m:rPr>
                            <m:sty m:val="bi"/>
                          </m:rPr>
                          <w:rPr>
                            <w:rFonts w:ascii="Cambria Math" w:hAnsi="Cambria Math" w:cs="Times New Roman"/>
                            <w:sz w:val="24"/>
                            <w:szCs w:val="28"/>
                            <w:rPrChange w:id="4787" w:author="Xiaolong Liu" w:date="2022-07-21T02:56:00Z">
                              <w:rPr>
                                <w:rFonts w:ascii="Cambria Math" w:hAnsi="Cambria Math" w:cs="Times New Roman"/>
                                <w:color w:val="000000" w:themeColor="text1"/>
                                <w:sz w:val="24"/>
                                <w:szCs w:val="28"/>
                              </w:rPr>
                            </w:rPrChange>
                          </w:rPr>
                          <m:t>21</m:t>
                        </m:r>
                        <m:r>
                          <m:rPr>
                            <m:sty m:val="bi"/>
                          </m:rPr>
                          <w:rPr>
                            <w:rFonts w:ascii="Cambria Math" w:hAnsi="Cambria Math" w:cs="Times New Roman"/>
                            <w:sz w:val="24"/>
                            <w:szCs w:val="28"/>
                            <w:rPrChange w:id="4788"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89"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790"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791" w:author="Xiaolong Liu" w:date="2022-07-21T02:56:00Z">
                          <w:rPr>
                            <w:rFonts w:ascii="Cambria Math" w:hAnsi="Cambria Math" w:cs="Times New Roman"/>
                            <w:color w:val="000000" w:themeColor="text1"/>
                            <w:sz w:val="24"/>
                            <w:szCs w:val="28"/>
                          </w:rPr>
                        </w:rPrChange>
                      </w:rPr>
                      <m:t>,E)</m:t>
                    </m: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92" w:author="Xiaolong Liu" w:date="2022-07-21T02:56:00Z">
                              <w:rPr>
                                <w:rFonts w:ascii="Cambria Math" w:hAnsi="Cambria Math" w:cs="Times New Roman"/>
                                <w:color w:val="000000" w:themeColor="text1"/>
                                <w:sz w:val="24"/>
                                <w:szCs w:val="28"/>
                              </w:rPr>
                            </w:rPrChange>
                          </w:rPr>
                          <m:t>A</m:t>
                        </m:r>
                      </m:e>
                      <m:sub>
                        <m:r>
                          <m:rPr>
                            <m:sty m:val="bi"/>
                          </m:rPr>
                          <w:rPr>
                            <w:rFonts w:ascii="Cambria Math" w:hAnsi="Cambria Math" w:cs="Times New Roman"/>
                            <w:sz w:val="24"/>
                            <w:szCs w:val="28"/>
                            <w:rPrChange w:id="4793" w:author="Xiaolong Liu" w:date="2022-07-21T02:56:00Z">
                              <w:rPr>
                                <w:rFonts w:ascii="Cambria Math" w:hAnsi="Cambria Math" w:cs="Times New Roman"/>
                                <w:color w:val="000000" w:themeColor="text1"/>
                                <w:sz w:val="24"/>
                                <w:szCs w:val="28"/>
                              </w:rPr>
                            </w:rPrChange>
                          </w:rPr>
                          <m:t>22</m:t>
                        </m:r>
                        <m:r>
                          <m:rPr>
                            <m:sty m:val="bi"/>
                          </m:rPr>
                          <w:rPr>
                            <w:rFonts w:ascii="Cambria Math" w:hAnsi="Cambria Math" w:cs="Times New Roman"/>
                            <w:sz w:val="24"/>
                            <w:szCs w:val="28"/>
                            <w:rPrChange w:id="4794"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795"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796"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797"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798"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799" w:author="Xiaolong Liu" w:date="2022-07-21T02:56:00Z">
                              <w:rPr>
                                <w:rFonts w:ascii="Cambria Math" w:hAnsi="Cambria Math" w:cs="Times New Roman"/>
                                <w:color w:val="000000" w:themeColor="text1"/>
                                <w:sz w:val="24"/>
                                <w:szCs w:val="28"/>
                              </w:rPr>
                            </w:rPrChange>
                          </w:rPr>
                          <m:t>23</m:t>
                        </m:r>
                        <m:r>
                          <m:rPr>
                            <m:sty m:val="bi"/>
                          </m:rPr>
                          <w:rPr>
                            <w:rFonts w:ascii="Cambria Math" w:hAnsi="Cambria Math" w:cs="Times New Roman"/>
                            <w:sz w:val="24"/>
                            <w:szCs w:val="28"/>
                            <w:rPrChange w:id="4800"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01"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02"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03"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04"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05" w:author="Xiaolong Liu" w:date="2022-07-21T02:56:00Z">
                              <w:rPr>
                                <w:rFonts w:ascii="Cambria Math" w:hAnsi="Cambria Math" w:cs="Times New Roman"/>
                                <w:color w:val="000000" w:themeColor="text1"/>
                                <w:sz w:val="24"/>
                                <w:szCs w:val="28"/>
                              </w:rPr>
                            </w:rPrChange>
                          </w:rPr>
                          <m:t>24</m:t>
                        </m:r>
                        <m:r>
                          <m:rPr>
                            <m:sty m:val="bi"/>
                          </m:rPr>
                          <w:rPr>
                            <w:rFonts w:ascii="Cambria Math" w:hAnsi="Cambria Math" w:cs="Times New Roman"/>
                            <w:sz w:val="24"/>
                            <w:szCs w:val="28"/>
                            <w:rPrChange w:id="4806"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07"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08"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09"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mr>
                <m:m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10"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11" w:author="Xiaolong Liu" w:date="2022-07-21T02:56:00Z">
                              <w:rPr>
                                <w:rFonts w:ascii="Cambria Math" w:hAnsi="Cambria Math" w:cs="Times New Roman"/>
                                <w:color w:val="000000" w:themeColor="text1"/>
                                <w:sz w:val="24"/>
                                <w:szCs w:val="28"/>
                              </w:rPr>
                            </w:rPrChange>
                          </w:rPr>
                          <m:t>31</m:t>
                        </m:r>
                        <m:r>
                          <m:rPr>
                            <m:sty m:val="bi"/>
                          </m:rPr>
                          <w:rPr>
                            <w:rFonts w:ascii="Cambria Math" w:hAnsi="Cambria Math" w:cs="Times New Roman"/>
                            <w:sz w:val="24"/>
                            <w:szCs w:val="28"/>
                            <w:rPrChange w:id="4812"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13"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14"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15"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16"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17" w:author="Xiaolong Liu" w:date="2022-07-21T02:56:00Z">
                              <w:rPr>
                                <w:rFonts w:ascii="Cambria Math" w:hAnsi="Cambria Math" w:cs="Times New Roman"/>
                                <w:color w:val="000000" w:themeColor="text1"/>
                                <w:sz w:val="24"/>
                                <w:szCs w:val="28"/>
                              </w:rPr>
                            </w:rPrChange>
                          </w:rPr>
                          <m:t>32</m:t>
                        </m:r>
                        <m:r>
                          <m:rPr>
                            <m:sty m:val="bi"/>
                          </m:rPr>
                          <w:rPr>
                            <w:rFonts w:ascii="Cambria Math" w:hAnsi="Cambria Math" w:cs="Times New Roman"/>
                            <w:sz w:val="24"/>
                            <w:szCs w:val="28"/>
                            <w:rPrChange w:id="4818"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19"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20"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21"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22"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23" w:author="Xiaolong Liu" w:date="2022-07-21T02:56:00Z">
                              <w:rPr>
                                <w:rFonts w:ascii="Cambria Math" w:hAnsi="Cambria Math" w:cs="Times New Roman"/>
                                <w:color w:val="000000" w:themeColor="text1"/>
                                <w:sz w:val="24"/>
                                <w:szCs w:val="28"/>
                              </w:rPr>
                            </w:rPrChange>
                          </w:rPr>
                          <m:t>33</m:t>
                        </m:r>
                        <m:r>
                          <m:rPr>
                            <m:sty m:val="bi"/>
                          </m:rPr>
                          <w:rPr>
                            <w:rFonts w:ascii="Cambria Math" w:hAnsi="Cambria Math" w:cs="Times New Roman"/>
                            <w:sz w:val="24"/>
                            <w:szCs w:val="28"/>
                            <w:rPrChange w:id="4824"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25"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26"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27"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28"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29" w:author="Xiaolong Liu" w:date="2022-07-21T02:56:00Z">
                              <w:rPr>
                                <w:rFonts w:ascii="Cambria Math" w:hAnsi="Cambria Math" w:cs="Times New Roman"/>
                                <w:color w:val="000000" w:themeColor="text1"/>
                                <w:sz w:val="24"/>
                                <w:szCs w:val="28"/>
                              </w:rPr>
                            </w:rPrChange>
                          </w:rPr>
                          <m:t>34</m:t>
                        </m:r>
                        <m:r>
                          <m:rPr>
                            <m:sty m:val="bi"/>
                          </m:rPr>
                          <w:rPr>
                            <w:rFonts w:ascii="Cambria Math" w:hAnsi="Cambria Math" w:cs="Times New Roman"/>
                            <w:sz w:val="24"/>
                            <w:szCs w:val="28"/>
                            <w:rPrChange w:id="4830"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31"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32"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33"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mr>
                <m:mr>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34"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35" w:author="Xiaolong Liu" w:date="2022-07-21T02:56:00Z">
                              <w:rPr>
                                <w:rFonts w:ascii="Cambria Math" w:hAnsi="Cambria Math" w:cs="Times New Roman"/>
                                <w:color w:val="000000" w:themeColor="text1"/>
                                <w:sz w:val="24"/>
                                <w:szCs w:val="28"/>
                              </w:rPr>
                            </w:rPrChange>
                          </w:rPr>
                          <m:t>41</m:t>
                        </m:r>
                        <m:r>
                          <m:rPr>
                            <m:sty m:val="bi"/>
                          </m:rPr>
                          <w:rPr>
                            <w:rFonts w:ascii="Cambria Math" w:hAnsi="Cambria Math" w:cs="Times New Roman"/>
                            <w:sz w:val="24"/>
                            <w:szCs w:val="28"/>
                            <w:rPrChange w:id="4836"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37"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38"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39"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40"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41" w:author="Xiaolong Liu" w:date="2022-07-21T02:56:00Z">
                              <w:rPr>
                                <w:rFonts w:ascii="Cambria Math" w:hAnsi="Cambria Math" w:cs="Times New Roman"/>
                                <w:color w:val="000000" w:themeColor="text1"/>
                                <w:sz w:val="24"/>
                                <w:szCs w:val="28"/>
                              </w:rPr>
                            </w:rPrChange>
                          </w:rPr>
                          <m:t>42</m:t>
                        </m:r>
                        <m:r>
                          <m:rPr>
                            <m:sty m:val="bi"/>
                          </m:rPr>
                          <w:rPr>
                            <w:rFonts w:ascii="Cambria Math" w:hAnsi="Cambria Math" w:cs="Times New Roman"/>
                            <w:sz w:val="24"/>
                            <w:szCs w:val="28"/>
                            <w:rPrChange w:id="4842"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43"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44"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45"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46"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47" w:author="Xiaolong Liu" w:date="2022-07-21T02:56:00Z">
                              <w:rPr>
                                <w:rFonts w:ascii="Cambria Math" w:hAnsi="Cambria Math" w:cs="Times New Roman"/>
                                <w:color w:val="000000" w:themeColor="text1"/>
                                <w:sz w:val="24"/>
                                <w:szCs w:val="28"/>
                              </w:rPr>
                            </w:rPrChange>
                          </w:rPr>
                          <m:t>43</m:t>
                        </m:r>
                        <m:r>
                          <m:rPr>
                            <m:sty m:val="bi"/>
                          </m:rPr>
                          <w:rPr>
                            <w:rFonts w:ascii="Cambria Math" w:hAnsi="Cambria Math" w:cs="Times New Roman"/>
                            <w:sz w:val="24"/>
                            <w:szCs w:val="28"/>
                            <w:rPrChange w:id="4848"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49"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50"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51" w:author="Xiaolong Liu" w:date="2022-07-21T02:56:00Z">
                          <w:rPr>
                            <w:rFonts w:ascii="Cambria Math" w:hAnsi="Cambria Math" w:cs="Times New Roman"/>
                            <w:color w:val="000000" w:themeColor="text1"/>
                            <w:sz w:val="24"/>
                            <w:szCs w:val="28"/>
                          </w:rPr>
                        </w:rPrChange>
                      </w:rPr>
                      <m:t>,E)</m:t>
                    </m:r>
                    <m:ctrlPr>
                      <w:rPr>
                        <w:rFonts w:ascii="Cambria Math" w:eastAsia="Cambria Math" w:hAnsi="Cambria Math" w:cs="Times New Roman"/>
                        <w:i/>
                        <w:sz w:val="24"/>
                        <w:szCs w:val="28"/>
                      </w:rPr>
                    </m:ctrlPr>
                  </m:e>
                  <m:e>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52" w:author="Xiaolong Liu" w:date="2022-07-21T02:56:00Z">
                              <w:rPr>
                                <w:rFonts w:ascii="Cambria Math" w:hAnsi="Cambria Math"/>
                                <w:color w:val="000000" w:themeColor="text1"/>
                                <w:sz w:val="24"/>
                                <w:szCs w:val="28"/>
                              </w:rPr>
                            </w:rPrChange>
                          </w:rPr>
                          <m:t>A</m:t>
                        </m:r>
                      </m:e>
                      <m:sub>
                        <m:r>
                          <m:rPr>
                            <m:sty m:val="bi"/>
                          </m:rPr>
                          <w:rPr>
                            <w:rFonts w:ascii="Cambria Math" w:hAnsi="Cambria Math" w:cs="Times New Roman"/>
                            <w:sz w:val="24"/>
                            <w:szCs w:val="28"/>
                            <w:rPrChange w:id="4853" w:author="Xiaolong Liu" w:date="2022-07-21T02:56:00Z">
                              <w:rPr>
                                <w:rFonts w:ascii="Cambria Math" w:hAnsi="Cambria Math" w:cs="Times New Roman"/>
                                <w:color w:val="000000" w:themeColor="text1"/>
                                <w:sz w:val="24"/>
                                <w:szCs w:val="28"/>
                              </w:rPr>
                            </w:rPrChange>
                          </w:rPr>
                          <m:t>44</m:t>
                        </m:r>
                        <m:r>
                          <m:rPr>
                            <m:sty m:val="bi"/>
                          </m:rPr>
                          <w:rPr>
                            <w:rFonts w:ascii="Cambria Math" w:hAnsi="Cambria Math" w:cs="Times New Roman"/>
                            <w:sz w:val="24"/>
                            <w:szCs w:val="28"/>
                            <w:rPrChange w:id="4854" w:author="Xiaolong Liu" w:date="2022-07-21T02:56:00Z">
                              <w:rPr>
                                <w:rFonts w:ascii="Cambria Math" w:hAnsi="Cambria Math" w:cs="Times New Roman"/>
                                <w:color w:val="000000" w:themeColor="text1"/>
                                <w:sz w:val="24"/>
                                <w:szCs w:val="28"/>
                              </w:rPr>
                            </w:rPrChange>
                          </w:rPr>
                          <m:t>r</m:t>
                        </m:r>
                      </m:sub>
                    </m:sSub>
                    <m:r>
                      <w:rPr>
                        <w:rFonts w:ascii="Cambria Math" w:hAnsi="Cambria Math" w:cs="Times New Roman"/>
                        <w:sz w:val="24"/>
                        <w:szCs w:val="28"/>
                        <w:rPrChange w:id="4855" w:author="Xiaolong Liu" w:date="2022-07-21T02:56:00Z">
                          <w:rPr>
                            <w:rFonts w:ascii="Cambria Math" w:hAnsi="Cambria Math" w:cs="Times New Roman"/>
                            <w:color w:val="000000" w:themeColor="text1"/>
                            <w:sz w:val="24"/>
                            <w:szCs w:val="28"/>
                          </w:rPr>
                        </w:rPrChange>
                      </w:rPr>
                      <m:t>(</m:t>
                    </m:r>
                    <m:r>
                      <m:rPr>
                        <m:sty m:val="bi"/>
                      </m:rPr>
                      <w:rPr>
                        <w:rFonts w:ascii="Cambria Math" w:hAnsi="Cambria Math" w:cs="Times New Roman"/>
                        <w:sz w:val="24"/>
                        <w:szCs w:val="28"/>
                        <w:rPrChange w:id="4856" w:author="Xiaolong Liu" w:date="2022-07-21T02:56:00Z">
                          <w:rPr>
                            <w:rFonts w:ascii="Cambria Math" w:hAnsi="Cambria Math" w:cs="Times New Roman"/>
                            <w:color w:val="000000" w:themeColor="text1"/>
                            <w:sz w:val="24"/>
                            <w:szCs w:val="28"/>
                          </w:rPr>
                        </w:rPrChange>
                      </w:rPr>
                      <m:t>r</m:t>
                    </m:r>
                    <m:r>
                      <w:rPr>
                        <w:rFonts w:ascii="Cambria Math" w:hAnsi="Cambria Math" w:cs="Times New Roman"/>
                        <w:sz w:val="24"/>
                        <w:szCs w:val="28"/>
                        <w:rPrChange w:id="4857" w:author="Xiaolong Liu" w:date="2022-07-21T02:56:00Z">
                          <w:rPr>
                            <w:rFonts w:ascii="Cambria Math" w:hAnsi="Cambria Math" w:cs="Times New Roman"/>
                            <w:color w:val="000000" w:themeColor="text1"/>
                            <w:sz w:val="24"/>
                            <w:szCs w:val="28"/>
                          </w:rPr>
                        </w:rPrChange>
                      </w:rPr>
                      <m:t>,E)</m:t>
                    </m:r>
                  </m:e>
                </m:mr>
              </m:m>
            </m:e>
          </m:d>
        </m:oMath>
      </m:oMathPara>
    </w:p>
    <w:p w14:paraId="0CB0F7E2" w14:textId="57414AD7" w:rsidR="00AB32CA" w:rsidRPr="00D72543" w:rsidRDefault="00AB32CA" w:rsidP="00E94603">
      <w:pPr>
        <w:jc w:val="left"/>
        <w:rPr>
          <w:rFonts w:ascii="Times New Roman" w:hAnsi="Times New Roman" w:cs="Times New Roman"/>
          <w:sz w:val="24"/>
          <w:szCs w:val="28"/>
          <w:rPrChange w:id="4858" w:author="Xiaolong Liu" w:date="2022-07-21T02:56: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4859" w:author="Xiaolong Liu" w:date="2022-07-21T02:56:00Z">
            <w:rPr>
              <w:rFonts w:ascii="Times New Roman" w:hAnsi="Times New Roman" w:cs="Times New Roman"/>
              <w:color w:val="000000" w:themeColor="text1"/>
              <w:sz w:val="24"/>
              <w:szCs w:val="28"/>
            </w:rPr>
          </w:rPrChange>
        </w:rPr>
        <w:t xml:space="preserve">Using </w:t>
      </w:r>
      <w:r w:rsidR="00C77C1F" w:rsidRPr="00D72543">
        <w:rPr>
          <w:rFonts w:ascii="Times New Roman" w:hAnsi="Times New Roman" w:cs="Times New Roman"/>
          <w:color w:val="FF0000"/>
          <w:sz w:val="24"/>
          <w:szCs w:val="28"/>
        </w:rPr>
        <w:t>Eq. 21</w:t>
      </w:r>
      <w:r w:rsidRPr="00D72543">
        <w:rPr>
          <w:rFonts w:ascii="Times New Roman" w:hAnsi="Times New Roman" w:cs="Times New Roman"/>
          <w:sz w:val="24"/>
          <w:szCs w:val="28"/>
          <w:rPrChange w:id="4860" w:author="Xiaolong Liu" w:date="2022-07-21T02:56:00Z">
            <w:rPr>
              <w:rFonts w:ascii="Times New Roman" w:hAnsi="Times New Roman" w:cs="Times New Roman"/>
              <w:color w:val="000000" w:themeColor="text1"/>
              <w:sz w:val="24"/>
              <w:szCs w:val="28"/>
            </w:rPr>
          </w:rPrChange>
        </w:rPr>
        <w:t xml:space="preserve">, the initialization matrix and the calculation process of </w:t>
      </w:r>
      <m:oMath>
        <m:sSub>
          <m:sSubPr>
            <m:ctrlPr>
              <w:rPr>
                <w:rFonts w:ascii="Cambria Math" w:hAnsi="Cambria Math" w:cs="Times New Roman"/>
                <w:b/>
                <w:bCs/>
                <w:i/>
                <w:sz w:val="24"/>
                <w:szCs w:val="28"/>
              </w:rPr>
            </m:ctrlPr>
          </m:sSubPr>
          <m:e>
            <m:r>
              <m:rPr>
                <m:sty m:val="bi"/>
              </m:rPr>
              <w:rPr>
                <w:rFonts w:ascii="Cambria Math" w:hAnsi="Cambria Math" w:cs="Times New Roman"/>
                <w:sz w:val="24"/>
                <w:szCs w:val="28"/>
                <w:rPrChange w:id="4861" w:author="Xiaolong Liu" w:date="2022-07-21T02:56:00Z">
                  <w:rPr>
                    <w:rFonts w:ascii="Cambria Math" w:hAnsi="Cambria Math" w:cs="Times New Roman"/>
                    <w:sz w:val="24"/>
                    <w:szCs w:val="28"/>
                  </w:rPr>
                </w:rPrChange>
              </w:rPr>
              <m:t>A</m:t>
            </m:r>
          </m:e>
          <m:sub>
            <m:r>
              <m:rPr>
                <m:sty m:val="bi"/>
              </m:rPr>
              <w:rPr>
                <w:rFonts w:ascii="Cambria Math" w:hAnsi="Cambria Math" w:cs="Times New Roman"/>
                <w:sz w:val="24"/>
                <w:szCs w:val="28"/>
                <w:rPrChange w:id="4862" w:author="Xiaolong Liu" w:date="2022-07-21T02:56:00Z">
                  <w:rPr>
                    <w:rFonts w:ascii="Cambria Math" w:hAnsi="Cambria Math" w:cs="Times New Roman"/>
                    <w:sz w:val="24"/>
                    <w:szCs w:val="28"/>
                  </w:rPr>
                </w:rPrChange>
              </w:rPr>
              <m:t>r</m:t>
            </m:r>
          </m:sub>
        </m:sSub>
      </m:oMath>
      <w:r w:rsidRPr="00D72543">
        <w:rPr>
          <w:rFonts w:ascii="Times New Roman" w:hAnsi="Times New Roman" w:cs="Times New Roman"/>
          <w:sz w:val="24"/>
          <w:szCs w:val="28"/>
          <w:rPrChange w:id="4863" w:author="Xiaolong Liu" w:date="2022-07-21T02:56:00Z">
            <w:rPr>
              <w:rFonts w:ascii="Times New Roman" w:hAnsi="Times New Roman" w:cs="Times New Roman"/>
              <w:color w:val="000000" w:themeColor="text1"/>
              <w:sz w:val="24"/>
              <w:szCs w:val="28"/>
            </w:rPr>
          </w:rPrChange>
        </w:rPr>
        <w:t xml:space="preserve"> are as follows</w:t>
      </w:r>
    </w:p>
    <w:p w14:paraId="3872DFB9"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986801"/>
          <w:kern w:val="0"/>
          <w:szCs w:val="21"/>
        </w:rPr>
        <w:t>for</w:t>
      </w: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50A14F"/>
          <w:kern w:val="0"/>
          <w:szCs w:val="21"/>
        </w:rPr>
        <w:t>k=</w:t>
      </w:r>
      <w:proofErr w:type="gramStart"/>
      <w:r w:rsidRPr="003111CD">
        <w:rPr>
          <w:rFonts w:ascii="Times New Roman" w:eastAsia="宋体" w:hAnsi="Times New Roman" w:cs="Times New Roman"/>
          <w:color w:val="50A14F"/>
          <w:kern w:val="0"/>
          <w:szCs w:val="21"/>
        </w:rPr>
        <w:t>1:n</w:t>
      </w:r>
      <w:proofErr w:type="gramEnd"/>
      <w:r w:rsidRPr="003111CD">
        <w:rPr>
          <w:rFonts w:ascii="Times New Roman" w:eastAsia="宋体" w:hAnsi="Times New Roman" w:cs="Times New Roman"/>
          <w:color w:val="50A14F"/>
          <w:kern w:val="0"/>
          <w:szCs w:val="21"/>
        </w:rPr>
        <w:t>_E</w:t>
      </w:r>
    </w:p>
    <w:p w14:paraId="00C57849"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986801"/>
          <w:kern w:val="0"/>
          <w:szCs w:val="21"/>
        </w:rPr>
        <w:t>for</w:t>
      </w:r>
      <w:r w:rsidRPr="003111CD">
        <w:rPr>
          <w:rFonts w:ascii="Times New Roman" w:eastAsia="宋体" w:hAnsi="Times New Roman" w:cs="Times New Roman"/>
          <w:color w:val="5C5C5C"/>
          <w:kern w:val="0"/>
          <w:szCs w:val="21"/>
        </w:rPr>
        <w:t> </w:t>
      </w:r>
      <w:proofErr w:type="spellStart"/>
      <w:r w:rsidRPr="003111CD">
        <w:rPr>
          <w:rFonts w:ascii="Times New Roman" w:eastAsia="宋体" w:hAnsi="Times New Roman" w:cs="Times New Roman"/>
          <w:color w:val="50A14F"/>
          <w:kern w:val="0"/>
          <w:szCs w:val="21"/>
        </w:rPr>
        <w:t>i</w:t>
      </w:r>
      <w:proofErr w:type="spellEnd"/>
      <w:r w:rsidRPr="003111CD">
        <w:rPr>
          <w:rFonts w:ascii="Times New Roman" w:eastAsia="宋体" w:hAnsi="Times New Roman" w:cs="Times New Roman"/>
          <w:color w:val="50A14F"/>
          <w:kern w:val="0"/>
          <w:szCs w:val="21"/>
        </w:rPr>
        <w:t>=</w:t>
      </w:r>
      <w:proofErr w:type="gramStart"/>
      <w:r w:rsidRPr="003111CD">
        <w:rPr>
          <w:rFonts w:ascii="Times New Roman" w:eastAsia="宋体" w:hAnsi="Times New Roman" w:cs="Times New Roman"/>
          <w:color w:val="50A14F"/>
          <w:kern w:val="0"/>
          <w:szCs w:val="21"/>
        </w:rPr>
        <w:t>1:n</w:t>
      </w:r>
      <w:proofErr w:type="gramEnd"/>
      <w:r w:rsidRPr="003111CD">
        <w:rPr>
          <w:rFonts w:ascii="Times New Roman" w:eastAsia="宋体" w:hAnsi="Times New Roman" w:cs="Times New Roman"/>
          <w:color w:val="50A14F"/>
          <w:kern w:val="0"/>
          <w:szCs w:val="21"/>
        </w:rPr>
        <w:t>_q</w:t>
      </w:r>
    </w:p>
    <w:p w14:paraId="32A43720"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986801"/>
          <w:kern w:val="0"/>
          <w:szCs w:val="21"/>
        </w:rPr>
        <w:t>for</w:t>
      </w: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50A14F"/>
          <w:kern w:val="0"/>
          <w:szCs w:val="21"/>
        </w:rPr>
        <w:t>j=</w:t>
      </w:r>
      <w:proofErr w:type="gramStart"/>
      <w:r w:rsidRPr="003111CD">
        <w:rPr>
          <w:rFonts w:ascii="Times New Roman" w:eastAsia="宋体" w:hAnsi="Times New Roman" w:cs="Times New Roman"/>
          <w:color w:val="50A14F"/>
          <w:kern w:val="0"/>
          <w:szCs w:val="21"/>
        </w:rPr>
        <w:t>1:n</w:t>
      </w:r>
      <w:proofErr w:type="gramEnd"/>
      <w:r w:rsidRPr="003111CD">
        <w:rPr>
          <w:rFonts w:ascii="Times New Roman" w:eastAsia="宋体" w:hAnsi="Times New Roman" w:cs="Times New Roman"/>
          <w:color w:val="50A14F"/>
          <w:kern w:val="0"/>
          <w:szCs w:val="21"/>
        </w:rPr>
        <w:t>_q</w:t>
      </w:r>
    </w:p>
    <w:p w14:paraId="60E39FB7"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G1</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[G11r(</w:t>
      </w:r>
      <w:proofErr w:type="spellStart"/>
      <w:proofErr w:type="gramStart"/>
      <w:r w:rsidRPr="003111CD">
        <w:rPr>
          <w:rFonts w:ascii="Times New Roman" w:eastAsia="宋体" w:hAnsi="Times New Roman" w:cs="Times New Roman"/>
          <w:color w:val="50A14F"/>
          <w:kern w:val="0"/>
          <w:szCs w:val="21"/>
        </w:rPr>
        <w:t>i,j</w:t>
      </w:r>
      <w:proofErr w:type="gramEnd"/>
      <w:r w:rsidRPr="003111CD">
        <w:rPr>
          <w:rFonts w:ascii="Times New Roman" w:eastAsia="宋体" w:hAnsi="Times New Roman" w:cs="Times New Roman"/>
          <w:color w:val="50A14F"/>
          <w:kern w:val="0"/>
          <w:szCs w:val="21"/>
        </w:rPr>
        <w:t>,k</w:t>
      </w:r>
      <w:proofErr w:type="spellEnd"/>
      <w:r w:rsidRPr="003111CD">
        <w:rPr>
          <w:rFonts w:ascii="Times New Roman" w:eastAsia="宋体" w:hAnsi="Times New Roman" w:cs="Times New Roman"/>
          <w:color w:val="50A14F"/>
          <w:kern w:val="0"/>
          <w:szCs w:val="21"/>
        </w:rPr>
        <w:t>),G12r(</w:t>
      </w:r>
      <w:proofErr w:type="spellStart"/>
      <w:r w:rsidRPr="003111CD">
        <w:rPr>
          <w:rFonts w:ascii="Times New Roman" w:eastAsia="宋体" w:hAnsi="Times New Roman" w:cs="Times New Roman"/>
          <w:color w:val="50A14F"/>
          <w:kern w:val="0"/>
          <w:szCs w:val="21"/>
        </w:rPr>
        <w:t>i,j,k</w:t>
      </w:r>
      <w:proofErr w:type="spellEnd"/>
      <w:r w:rsidRPr="003111CD">
        <w:rPr>
          <w:rFonts w:ascii="Times New Roman" w:eastAsia="宋体" w:hAnsi="Times New Roman" w:cs="Times New Roman"/>
          <w:color w:val="50A14F"/>
          <w:kern w:val="0"/>
          <w:szCs w:val="21"/>
        </w:rPr>
        <w:t>),G13r(</w:t>
      </w:r>
      <w:proofErr w:type="spellStart"/>
      <w:r w:rsidRPr="003111CD">
        <w:rPr>
          <w:rFonts w:ascii="Times New Roman" w:eastAsia="宋体" w:hAnsi="Times New Roman" w:cs="Times New Roman"/>
          <w:color w:val="50A14F"/>
          <w:kern w:val="0"/>
          <w:szCs w:val="21"/>
        </w:rPr>
        <w:t>i,j,k</w:t>
      </w:r>
      <w:proofErr w:type="spellEnd"/>
      <w:r w:rsidRPr="003111CD">
        <w:rPr>
          <w:rFonts w:ascii="Times New Roman" w:eastAsia="宋体" w:hAnsi="Times New Roman" w:cs="Times New Roman"/>
          <w:color w:val="50A14F"/>
          <w:kern w:val="0"/>
          <w:szCs w:val="21"/>
        </w:rPr>
        <w:t>),G14r(</w:t>
      </w:r>
      <w:proofErr w:type="spellStart"/>
      <w:r w:rsidRPr="003111CD">
        <w:rPr>
          <w:rFonts w:ascii="Times New Roman" w:eastAsia="宋体" w:hAnsi="Times New Roman" w:cs="Times New Roman"/>
          <w:color w:val="50A14F"/>
          <w:kern w:val="0"/>
          <w:szCs w:val="21"/>
        </w:rPr>
        <w:t>i,j,k</w:t>
      </w:r>
      <w:proofErr w:type="spellEnd"/>
      <w:r w:rsidRPr="003111CD">
        <w:rPr>
          <w:rFonts w:ascii="Times New Roman" w:eastAsia="宋体" w:hAnsi="Times New Roman" w:cs="Times New Roman"/>
          <w:color w:val="50A14F"/>
          <w:kern w:val="0"/>
          <w:szCs w:val="21"/>
        </w:rPr>
        <w:t>);...</w:t>
      </w:r>
    </w:p>
    <w:p w14:paraId="177313B3"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G21r(</w:t>
      </w:r>
      <w:proofErr w:type="spellStart"/>
      <w:proofErr w:type="gramStart"/>
      <w:r w:rsidRPr="003111CD">
        <w:rPr>
          <w:rFonts w:ascii="Times New Roman" w:eastAsia="宋体" w:hAnsi="Times New Roman" w:cs="Times New Roman"/>
          <w:color w:val="986801"/>
          <w:kern w:val="0"/>
          <w:szCs w:val="21"/>
        </w:rPr>
        <w:t>i,j</w:t>
      </w:r>
      <w:proofErr w:type="gramEnd"/>
      <w:r w:rsidRPr="003111CD">
        <w:rPr>
          <w:rFonts w:ascii="Times New Roman" w:eastAsia="宋体" w:hAnsi="Times New Roman" w:cs="Times New Roman"/>
          <w:color w:val="986801"/>
          <w:kern w:val="0"/>
          <w:szCs w:val="21"/>
        </w:rPr>
        <w:t>,k</w:t>
      </w:r>
      <w:proofErr w:type="spellEnd"/>
      <w:r w:rsidRPr="003111CD">
        <w:rPr>
          <w:rFonts w:ascii="Times New Roman" w:eastAsia="宋体" w:hAnsi="Times New Roman" w:cs="Times New Roman"/>
          <w:color w:val="986801"/>
          <w:kern w:val="0"/>
          <w:szCs w:val="21"/>
        </w:rPr>
        <w:t>),G22r(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),G23r(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),G24r(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w:t>
      </w:r>
    </w:p>
    <w:p w14:paraId="34C77E83"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G31r(</w:t>
      </w:r>
      <w:proofErr w:type="spellStart"/>
      <w:proofErr w:type="gramStart"/>
      <w:r w:rsidRPr="003111CD">
        <w:rPr>
          <w:rFonts w:ascii="Times New Roman" w:eastAsia="宋体" w:hAnsi="Times New Roman" w:cs="Times New Roman"/>
          <w:color w:val="986801"/>
          <w:kern w:val="0"/>
          <w:szCs w:val="21"/>
        </w:rPr>
        <w:t>i,j</w:t>
      </w:r>
      <w:proofErr w:type="gramEnd"/>
      <w:r w:rsidRPr="003111CD">
        <w:rPr>
          <w:rFonts w:ascii="Times New Roman" w:eastAsia="宋体" w:hAnsi="Times New Roman" w:cs="Times New Roman"/>
          <w:color w:val="986801"/>
          <w:kern w:val="0"/>
          <w:szCs w:val="21"/>
        </w:rPr>
        <w:t>,k</w:t>
      </w:r>
      <w:proofErr w:type="spellEnd"/>
      <w:r w:rsidRPr="003111CD">
        <w:rPr>
          <w:rFonts w:ascii="Times New Roman" w:eastAsia="宋体" w:hAnsi="Times New Roman" w:cs="Times New Roman"/>
          <w:color w:val="986801"/>
          <w:kern w:val="0"/>
          <w:szCs w:val="21"/>
        </w:rPr>
        <w:t>),G32r(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),G33r(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),G34r(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w:t>
      </w:r>
    </w:p>
    <w:p w14:paraId="644D422D"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G41r(</w:t>
      </w:r>
      <w:proofErr w:type="spellStart"/>
      <w:proofErr w:type="gramStart"/>
      <w:r w:rsidRPr="003111CD">
        <w:rPr>
          <w:rFonts w:ascii="Times New Roman" w:eastAsia="宋体" w:hAnsi="Times New Roman" w:cs="Times New Roman"/>
          <w:color w:val="986801"/>
          <w:kern w:val="0"/>
          <w:szCs w:val="21"/>
        </w:rPr>
        <w:t>i,j</w:t>
      </w:r>
      <w:proofErr w:type="gramEnd"/>
      <w:r w:rsidRPr="003111CD">
        <w:rPr>
          <w:rFonts w:ascii="Times New Roman" w:eastAsia="宋体" w:hAnsi="Times New Roman" w:cs="Times New Roman"/>
          <w:color w:val="986801"/>
          <w:kern w:val="0"/>
          <w:szCs w:val="21"/>
        </w:rPr>
        <w:t>,k</w:t>
      </w:r>
      <w:proofErr w:type="spellEnd"/>
      <w:r w:rsidRPr="003111CD">
        <w:rPr>
          <w:rFonts w:ascii="Times New Roman" w:eastAsia="宋体" w:hAnsi="Times New Roman" w:cs="Times New Roman"/>
          <w:color w:val="986801"/>
          <w:kern w:val="0"/>
          <w:szCs w:val="21"/>
        </w:rPr>
        <w:t>),G42r(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),G43r(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),G44r(</w:t>
      </w:r>
      <w:proofErr w:type="spellStart"/>
      <w:r w:rsidRPr="003111CD">
        <w:rPr>
          <w:rFonts w:ascii="Times New Roman" w:eastAsia="宋体" w:hAnsi="Times New Roman" w:cs="Times New Roman"/>
          <w:color w:val="986801"/>
          <w:kern w:val="0"/>
          <w:szCs w:val="21"/>
        </w:rPr>
        <w:t>i,j,k</w:t>
      </w:r>
      <w:proofErr w:type="spellEnd"/>
      <w:r w:rsidRPr="003111CD">
        <w:rPr>
          <w:rFonts w:ascii="Times New Roman" w:eastAsia="宋体" w:hAnsi="Times New Roman" w:cs="Times New Roman"/>
          <w:color w:val="986801"/>
          <w:kern w:val="0"/>
          <w:szCs w:val="21"/>
        </w:rPr>
        <w:t>)];</w:t>
      </w:r>
    </w:p>
    <w:p w14:paraId="02F0A958"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G2</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[G11r(n_q-i+</w:t>
      </w:r>
      <w:proofErr w:type="gramStart"/>
      <w:r w:rsidRPr="003111CD">
        <w:rPr>
          <w:rFonts w:ascii="Times New Roman" w:eastAsia="宋体" w:hAnsi="Times New Roman" w:cs="Times New Roman"/>
          <w:color w:val="50A14F"/>
          <w:kern w:val="0"/>
          <w:szCs w:val="21"/>
        </w:rPr>
        <w:t>1,n</w:t>
      </w:r>
      <w:proofErr w:type="gramEnd"/>
      <w:r w:rsidRPr="003111CD">
        <w:rPr>
          <w:rFonts w:ascii="Times New Roman" w:eastAsia="宋体" w:hAnsi="Times New Roman" w:cs="Times New Roman"/>
          <w:color w:val="50A14F"/>
          <w:kern w:val="0"/>
          <w:szCs w:val="21"/>
        </w:rPr>
        <w:t>_q-j+1,k),G12r(n_q-i+1,n_q-j+1,k),...</w:t>
      </w:r>
    </w:p>
    <w:p w14:paraId="659D4525"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G13r(n_q-i+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_q-j+1,k),G14r(n_q-i+1,n_q-j+1,k);...</w:t>
      </w:r>
    </w:p>
    <w:p w14:paraId="5D7294C7"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G21r(n_q-i+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_q-j+1,k),G22r(n_q-i+1,n_q-j+1,k),...</w:t>
      </w:r>
    </w:p>
    <w:p w14:paraId="0FC27C33"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G23r(n_q-i+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_q-j+1,k),G24r(n_q-i+1,n_q-j+1,k);...</w:t>
      </w:r>
    </w:p>
    <w:p w14:paraId="33236534"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G31r(n_q-i+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_q-j+1,k),G32r(n_q-i+1,n_q-j+1,k),...</w:t>
      </w:r>
    </w:p>
    <w:p w14:paraId="6FEE49F7"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G33r(n_q-i+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_q-j+1,k),G34r(n_q-i+1,n_q-j+1,k);...</w:t>
      </w:r>
    </w:p>
    <w:p w14:paraId="23986CE9"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G41r(n_q-i+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_q-j+1,k),G42r(n_q-i+1,n_q-j+1,k),...</w:t>
      </w:r>
    </w:p>
    <w:p w14:paraId="2996FAF1"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G43r(n_q-i+</w:t>
      </w:r>
      <w:proofErr w:type="gramStart"/>
      <w:r w:rsidRPr="003111CD">
        <w:rPr>
          <w:rFonts w:ascii="Times New Roman" w:eastAsia="宋体" w:hAnsi="Times New Roman" w:cs="Times New Roman"/>
          <w:color w:val="986801"/>
          <w:kern w:val="0"/>
          <w:szCs w:val="21"/>
        </w:rPr>
        <w:t>1,n</w:t>
      </w:r>
      <w:proofErr w:type="gramEnd"/>
      <w:r w:rsidRPr="003111CD">
        <w:rPr>
          <w:rFonts w:ascii="Times New Roman" w:eastAsia="宋体" w:hAnsi="Times New Roman" w:cs="Times New Roman"/>
          <w:color w:val="986801"/>
          <w:kern w:val="0"/>
          <w:szCs w:val="21"/>
        </w:rPr>
        <w:t>_q-j+1,k),G44r(n_q-i+1,n_q-j+1,k)];</w:t>
      </w:r>
    </w:p>
    <w:p w14:paraId="2025B04B"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T</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[T11(k</w:t>
      </w:r>
      <w:proofErr w:type="gramStart"/>
      <w:r w:rsidRPr="003111CD">
        <w:rPr>
          <w:rFonts w:ascii="Times New Roman" w:eastAsia="宋体" w:hAnsi="Times New Roman" w:cs="Times New Roman"/>
          <w:color w:val="50A14F"/>
          <w:kern w:val="0"/>
          <w:szCs w:val="21"/>
        </w:rPr>
        <w:t>),T</w:t>
      </w:r>
      <w:proofErr w:type="gramEnd"/>
      <w:r w:rsidRPr="003111CD">
        <w:rPr>
          <w:rFonts w:ascii="Times New Roman" w:eastAsia="宋体" w:hAnsi="Times New Roman" w:cs="Times New Roman"/>
          <w:color w:val="50A14F"/>
          <w:kern w:val="0"/>
          <w:szCs w:val="21"/>
        </w:rPr>
        <w:t>12(k),T13(k),T14(k);...</w:t>
      </w:r>
    </w:p>
    <w:p w14:paraId="60E8DE53"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T21(k</w:t>
      </w:r>
      <w:proofErr w:type="gramStart"/>
      <w:r w:rsidRPr="003111CD">
        <w:rPr>
          <w:rFonts w:ascii="Times New Roman" w:eastAsia="宋体" w:hAnsi="Times New Roman" w:cs="Times New Roman"/>
          <w:color w:val="986801"/>
          <w:kern w:val="0"/>
          <w:szCs w:val="21"/>
        </w:rPr>
        <w:t>),T</w:t>
      </w:r>
      <w:proofErr w:type="gramEnd"/>
      <w:r w:rsidRPr="003111CD">
        <w:rPr>
          <w:rFonts w:ascii="Times New Roman" w:eastAsia="宋体" w:hAnsi="Times New Roman" w:cs="Times New Roman"/>
          <w:color w:val="986801"/>
          <w:kern w:val="0"/>
          <w:szCs w:val="21"/>
        </w:rPr>
        <w:t>22(k),T23(k),T24(k);...</w:t>
      </w:r>
    </w:p>
    <w:p w14:paraId="60A5EF04"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T31(k</w:t>
      </w:r>
      <w:proofErr w:type="gramStart"/>
      <w:r w:rsidRPr="003111CD">
        <w:rPr>
          <w:rFonts w:ascii="Times New Roman" w:eastAsia="宋体" w:hAnsi="Times New Roman" w:cs="Times New Roman"/>
          <w:color w:val="986801"/>
          <w:kern w:val="0"/>
          <w:szCs w:val="21"/>
        </w:rPr>
        <w:t>),T</w:t>
      </w:r>
      <w:proofErr w:type="gramEnd"/>
      <w:r w:rsidRPr="003111CD">
        <w:rPr>
          <w:rFonts w:ascii="Times New Roman" w:eastAsia="宋体" w:hAnsi="Times New Roman" w:cs="Times New Roman"/>
          <w:color w:val="986801"/>
          <w:kern w:val="0"/>
          <w:szCs w:val="21"/>
        </w:rPr>
        <w:t>32(k),T33(k),T34(k);...</w:t>
      </w:r>
    </w:p>
    <w:p w14:paraId="58CF56A0"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T41(k</w:t>
      </w:r>
      <w:proofErr w:type="gramStart"/>
      <w:r w:rsidRPr="003111CD">
        <w:rPr>
          <w:rFonts w:ascii="Times New Roman" w:eastAsia="宋体" w:hAnsi="Times New Roman" w:cs="Times New Roman"/>
          <w:color w:val="986801"/>
          <w:kern w:val="0"/>
          <w:szCs w:val="21"/>
        </w:rPr>
        <w:t>),T</w:t>
      </w:r>
      <w:proofErr w:type="gramEnd"/>
      <w:r w:rsidRPr="003111CD">
        <w:rPr>
          <w:rFonts w:ascii="Times New Roman" w:eastAsia="宋体" w:hAnsi="Times New Roman" w:cs="Times New Roman"/>
          <w:color w:val="986801"/>
          <w:kern w:val="0"/>
          <w:szCs w:val="21"/>
        </w:rPr>
        <w:t>42(k),T43(k),T44(k)];</w:t>
      </w:r>
    </w:p>
    <w:p w14:paraId="253B20BA"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986801"/>
          <w:kern w:val="0"/>
          <w:szCs w:val="21"/>
        </w:rPr>
        <w:t>A</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G1*T*G2;</w:t>
      </w:r>
    </w:p>
    <w:p w14:paraId="686348EC"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4078F2"/>
          <w:kern w:val="0"/>
          <w:szCs w:val="21"/>
        </w:rPr>
        <w:t>A11r(</w:t>
      </w:r>
      <w:proofErr w:type="spellStart"/>
      <w:proofErr w:type="gramStart"/>
      <w:r w:rsidRPr="003111CD">
        <w:rPr>
          <w:rFonts w:ascii="Times New Roman" w:eastAsia="宋体" w:hAnsi="Times New Roman" w:cs="Times New Roman"/>
          <w:color w:val="4078F2"/>
          <w:kern w:val="0"/>
          <w:szCs w:val="21"/>
        </w:rPr>
        <w:t>i,j</w:t>
      </w:r>
      <w:proofErr w:type="gramEnd"/>
      <w:r w:rsidRPr="003111CD">
        <w:rPr>
          <w:rFonts w:ascii="Times New Roman" w:eastAsia="宋体" w:hAnsi="Times New Roman" w:cs="Times New Roman"/>
          <w:color w:val="4078F2"/>
          <w:kern w:val="0"/>
          <w:szCs w:val="21"/>
        </w:rPr>
        <w:t>,k</w:t>
      </w:r>
      <w:proofErr w:type="spellEnd"/>
      <w:r w:rsidRPr="003111CD">
        <w:rPr>
          <w:rFonts w:ascii="Times New Roman" w:eastAsia="宋体" w:hAnsi="Times New Roman" w:cs="Times New Roman"/>
          <w:color w:val="4078F2"/>
          <w:kern w:val="0"/>
          <w:szCs w:val="21"/>
        </w:rPr>
        <w:t>)</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A(1,1);</w:t>
      </w:r>
    </w:p>
    <w:p w14:paraId="43F17F45"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4078F2"/>
          <w:kern w:val="0"/>
          <w:szCs w:val="21"/>
        </w:rPr>
        <w:t>A22r(</w:t>
      </w:r>
      <w:proofErr w:type="spellStart"/>
      <w:proofErr w:type="gramStart"/>
      <w:r w:rsidRPr="003111CD">
        <w:rPr>
          <w:rFonts w:ascii="Times New Roman" w:eastAsia="宋体" w:hAnsi="Times New Roman" w:cs="Times New Roman"/>
          <w:color w:val="4078F2"/>
          <w:kern w:val="0"/>
          <w:szCs w:val="21"/>
        </w:rPr>
        <w:t>i,j</w:t>
      </w:r>
      <w:proofErr w:type="gramEnd"/>
      <w:r w:rsidRPr="003111CD">
        <w:rPr>
          <w:rFonts w:ascii="Times New Roman" w:eastAsia="宋体" w:hAnsi="Times New Roman" w:cs="Times New Roman"/>
          <w:color w:val="4078F2"/>
          <w:kern w:val="0"/>
          <w:szCs w:val="21"/>
        </w:rPr>
        <w:t>,k</w:t>
      </w:r>
      <w:proofErr w:type="spellEnd"/>
      <w:r w:rsidRPr="003111CD">
        <w:rPr>
          <w:rFonts w:ascii="Times New Roman" w:eastAsia="宋体" w:hAnsi="Times New Roman" w:cs="Times New Roman"/>
          <w:color w:val="4078F2"/>
          <w:kern w:val="0"/>
          <w:szCs w:val="21"/>
        </w:rPr>
        <w:t>)</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A(2,2);</w:t>
      </w:r>
    </w:p>
    <w:p w14:paraId="22AC455F"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4078F2"/>
          <w:kern w:val="0"/>
          <w:szCs w:val="21"/>
        </w:rPr>
        <w:t>A33r(</w:t>
      </w:r>
      <w:proofErr w:type="spellStart"/>
      <w:proofErr w:type="gramStart"/>
      <w:r w:rsidRPr="003111CD">
        <w:rPr>
          <w:rFonts w:ascii="Times New Roman" w:eastAsia="宋体" w:hAnsi="Times New Roman" w:cs="Times New Roman"/>
          <w:color w:val="4078F2"/>
          <w:kern w:val="0"/>
          <w:szCs w:val="21"/>
        </w:rPr>
        <w:t>i,j</w:t>
      </w:r>
      <w:proofErr w:type="gramEnd"/>
      <w:r w:rsidRPr="003111CD">
        <w:rPr>
          <w:rFonts w:ascii="Times New Roman" w:eastAsia="宋体" w:hAnsi="Times New Roman" w:cs="Times New Roman"/>
          <w:color w:val="4078F2"/>
          <w:kern w:val="0"/>
          <w:szCs w:val="21"/>
        </w:rPr>
        <w:t>,k</w:t>
      </w:r>
      <w:proofErr w:type="spellEnd"/>
      <w:r w:rsidRPr="003111CD">
        <w:rPr>
          <w:rFonts w:ascii="Times New Roman" w:eastAsia="宋体" w:hAnsi="Times New Roman" w:cs="Times New Roman"/>
          <w:color w:val="4078F2"/>
          <w:kern w:val="0"/>
          <w:szCs w:val="21"/>
        </w:rPr>
        <w:t>)</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A(3,3);</w:t>
      </w:r>
    </w:p>
    <w:p w14:paraId="45EE160B"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r w:rsidRPr="003111CD">
        <w:rPr>
          <w:rFonts w:ascii="Times New Roman" w:eastAsia="宋体" w:hAnsi="Times New Roman" w:cs="Times New Roman"/>
          <w:color w:val="4078F2"/>
          <w:kern w:val="0"/>
          <w:szCs w:val="21"/>
        </w:rPr>
        <w:t>A44r(</w:t>
      </w:r>
      <w:proofErr w:type="spellStart"/>
      <w:proofErr w:type="gramStart"/>
      <w:r w:rsidRPr="003111CD">
        <w:rPr>
          <w:rFonts w:ascii="Times New Roman" w:eastAsia="宋体" w:hAnsi="Times New Roman" w:cs="Times New Roman"/>
          <w:color w:val="4078F2"/>
          <w:kern w:val="0"/>
          <w:szCs w:val="21"/>
        </w:rPr>
        <w:t>i,j</w:t>
      </w:r>
      <w:proofErr w:type="gramEnd"/>
      <w:r w:rsidRPr="003111CD">
        <w:rPr>
          <w:rFonts w:ascii="Times New Roman" w:eastAsia="宋体" w:hAnsi="Times New Roman" w:cs="Times New Roman"/>
          <w:color w:val="4078F2"/>
          <w:kern w:val="0"/>
          <w:szCs w:val="21"/>
        </w:rPr>
        <w:t>,k</w:t>
      </w:r>
      <w:proofErr w:type="spellEnd"/>
      <w:r w:rsidRPr="003111CD">
        <w:rPr>
          <w:rFonts w:ascii="Times New Roman" w:eastAsia="宋体" w:hAnsi="Times New Roman" w:cs="Times New Roman"/>
          <w:color w:val="4078F2"/>
          <w:kern w:val="0"/>
          <w:szCs w:val="21"/>
        </w:rPr>
        <w:t>)</w:t>
      </w:r>
      <w:r w:rsidRPr="003111CD">
        <w:rPr>
          <w:rFonts w:ascii="Times New Roman" w:eastAsia="宋体" w:hAnsi="Times New Roman" w:cs="Times New Roman"/>
          <w:color w:val="5C5C5C"/>
          <w:kern w:val="0"/>
          <w:szCs w:val="21"/>
        </w:rPr>
        <w:t> = </w:t>
      </w:r>
      <w:r w:rsidRPr="003111CD">
        <w:rPr>
          <w:rFonts w:ascii="Times New Roman" w:eastAsia="宋体" w:hAnsi="Times New Roman" w:cs="Times New Roman"/>
          <w:color w:val="50A14F"/>
          <w:kern w:val="0"/>
          <w:szCs w:val="21"/>
        </w:rPr>
        <w:t>A(4,4);</w:t>
      </w:r>
    </w:p>
    <w:p w14:paraId="59D0773D" w14:textId="77777777" w:rsidR="003111CD" w:rsidRPr="003111CD" w:rsidRDefault="003111CD" w:rsidP="003111CD">
      <w:pPr>
        <w:widowControl/>
        <w:numPr>
          <w:ilvl w:val="0"/>
          <w:numId w:val="43"/>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986801"/>
          <w:kern w:val="0"/>
          <w:szCs w:val="21"/>
        </w:rPr>
        <w:t>end</w:t>
      </w:r>
    </w:p>
    <w:p w14:paraId="2D7B57CC" w14:textId="77777777" w:rsidR="003111CD" w:rsidRPr="003111CD" w:rsidRDefault="003111CD" w:rsidP="003111CD">
      <w:pPr>
        <w:widowControl/>
        <w:numPr>
          <w:ilvl w:val="0"/>
          <w:numId w:val="43"/>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986801"/>
          <w:kern w:val="0"/>
          <w:szCs w:val="21"/>
        </w:rPr>
        <w:t>end</w:t>
      </w:r>
    </w:p>
    <w:p w14:paraId="47FAF5A1" w14:textId="059A17B1" w:rsidR="00121BDF" w:rsidRPr="00D72543" w:rsidRDefault="00121BDF" w:rsidP="00E94603">
      <w:pPr>
        <w:jc w:val="left"/>
        <w:rPr>
          <w:rFonts w:ascii="Times New Roman" w:hAnsi="Times New Roman" w:cs="Times New Roman"/>
          <w:sz w:val="24"/>
          <w:szCs w:val="28"/>
          <w:rPrChange w:id="4864" w:author="Xiaolong Liu" w:date="2022-07-21T02:56: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4865" w:author="Xiaolong Liu" w:date="2022-07-21T02:56:00Z">
            <w:rPr>
              <w:rFonts w:ascii="Times New Roman" w:hAnsi="Times New Roman" w:cs="Times New Roman"/>
              <w:color w:val="000000" w:themeColor="text1"/>
              <w:sz w:val="24"/>
              <w:szCs w:val="28"/>
            </w:rPr>
          </w:rPrChange>
        </w:rPr>
        <w:t xml:space="preserve">Then calculate </w:t>
      </w:r>
      <m:oMath>
        <m:r>
          <w:rPr>
            <w:rFonts w:ascii="Cambria Math" w:hAnsi="Cambria Math" w:cs="Times New Roman"/>
            <w:sz w:val="24"/>
            <w:szCs w:val="28"/>
            <w:rPrChange w:id="4866" w:author="Xiaolong Liu" w:date="2022-07-21T02:56:00Z">
              <w:rPr>
                <w:rFonts w:ascii="Cambria Math" w:hAnsi="Cambria Math" w:cs="Times New Roman"/>
                <w:color w:val="000000" w:themeColor="text1"/>
                <w:sz w:val="24"/>
                <w:szCs w:val="28"/>
              </w:rPr>
            </w:rPrChange>
          </w:rPr>
          <m:t>δN(</m:t>
        </m:r>
        <m:r>
          <m:rPr>
            <m:sty m:val="bi"/>
          </m:rPr>
          <w:rPr>
            <w:rFonts w:ascii="Cambria Math" w:hAnsi="Cambria Math" w:cs="Times New Roman"/>
            <w:sz w:val="24"/>
            <w:szCs w:val="28"/>
          </w:rPr>
          <m:t>q</m:t>
        </m:r>
        <m:r>
          <w:rPr>
            <w:rFonts w:ascii="Cambria Math" w:hAnsi="Cambria Math" w:cs="Times New Roman"/>
            <w:sz w:val="24"/>
            <w:szCs w:val="28"/>
            <w:rPrChange w:id="4867" w:author="Xiaolong Liu" w:date="2022-07-21T02:56:00Z">
              <w:rPr>
                <w:rFonts w:ascii="Cambria Math" w:hAnsi="Cambria Math" w:cs="Times New Roman"/>
                <w:color w:val="000000" w:themeColor="text1"/>
                <w:sz w:val="24"/>
                <w:szCs w:val="28"/>
              </w:rPr>
            </w:rPrChange>
          </w:rPr>
          <m:t>, E)</m:t>
        </m:r>
      </m:oMath>
      <w:r w:rsidRPr="00D72543">
        <w:rPr>
          <w:rFonts w:ascii="Times New Roman" w:hAnsi="Times New Roman" w:cs="Times New Roman"/>
          <w:sz w:val="24"/>
          <w:szCs w:val="28"/>
          <w:rPrChange w:id="4868" w:author="Xiaolong Liu" w:date="2022-07-21T02:56:00Z">
            <w:rPr>
              <w:rFonts w:ascii="Times New Roman" w:hAnsi="Times New Roman" w:cs="Times New Roman"/>
              <w:color w:val="000000" w:themeColor="text1"/>
              <w:sz w:val="24"/>
              <w:szCs w:val="28"/>
            </w:rPr>
          </w:rPrChange>
        </w:rPr>
        <w:t xml:space="preserve"> as</w:t>
      </w:r>
    </w:p>
    <w:p w14:paraId="26117D05" w14:textId="77777777" w:rsidR="003111CD" w:rsidRPr="003111CD" w:rsidRDefault="003111CD" w:rsidP="003111CD">
      <w:pPr>
        <w:widowControl/>
        <w:numPr>
          <w:ilvl w:val="0"/>
          <w:numId w:val="4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proofErr w:type="spellStart"/>
      <w:r w:rsidRPr="003111CD">
        <w:rPr>
          <w:rFonts w:ascii="Times New Roman" w:eastAsia="宋体" w:hAnsi="Times New Roman" w:cs="Times New Roman"/>
          <w:color w:val="5C5C5C"/>
          <w:kern w:val="0"/>
          <w:szCs w:val="21"/>
        </w:rPr>
        <w:t>dnq</w:t>
      </w:r>
      <w:proofErr w:type="spellEnd"/>
      <w:r w:rsidRPr="003111CD">
        <w:rPr>
          <w:rFonts w:ascii="Times New Roman" w:eastAsia="宋体" w:hAnsi="Times New Roman" w:cs="Times New Roman"/>
          <w:color w:val="5C5C5C"/>
          <w:kern w:val="0"/>
          <w:szCs w:val="21"/>
        </w:rPr>
        <w:t> = zeros(</w:t>
      </w:r>
      <w:proofErr w:type="spellStart"/>
      <w:r w:rsidRPr="003111CD">
        <w:rPr>
          <w:rFonts w:ascii="Times New Roman" w:eastAsia="宋体" w:hAnsi="Times New Roman" w:cs="Times New Roman"/>
          <w:color w:val="5C5C5C"/>
          <w:kern w:val="0"/>
          <w:szCs w:val="21"/>
        </w:rPr>
        <w:t>n_</w:t>
      </w:r>
      <w:proofErr w:type="gramStart"/>
      <w:r w:rsidRPr="003111CD">
        <w:rPr>
          <w:rFonts w:ascii="Times New Roman" w:eastAsia="宋体" w:hAnsi="Times New Roman" w:cs="Times New Roman"/>
          <w:color w:val="5C5C5C"/>
          <w:kern w:val="0"/>
          <w:szCs w:val="21"/>
        </w:rPr>
        <w:t>q,n</w:t>
      </w:r>
      <w:proofErr w:type="gramEnd"/>
      <w:r w:rsidRPr="003111CD">
        <w:rPr>
          <w:rFonts w:ascii="Times New Roman" w:eastAsia="宋体" w:hAnsi="Times New Roman" w:cs="Times New Roman"/>
          <w:color w:val="5C5C5C"/>
          <w:kern w:val="0"/>
          <w:szCs w:val="21"/>
        </w:rPr>
        <w:t>_q,n_E</w:t>
      </w:r>
      <w:proofErr w:type="spellEnd"/>
      <w:r w:rsidRPr="003111CD">
        <w:rPr>
          <w:rFonts w:ascii="Times New Roman" w:eastAsia="宋体" w:hAnsi="Times New Roman" w:cs="Times New Roman"/>
          <w:color w:val="5C5C5C"/>
          <w:kern w:val="0"/>
          <w:szCs w:val="21"/>
        </w:rPr>
        <w:t>);</w:t>
      </w:r>
    </w:p>
    <w:p w14:paraId="07F60249" w14:textId="77777777" w:rsidR="003111CD" w:rsidRPr="003111CD" w:rsidRDefault="003111CD" w:rsidP="003111CD">
      <w:pPr>
        <w:widowControl/>
        <w:numPr>
          <w:ilvl w:val="0"/>
          <w:numId w:val="4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A626A4"/>
          <w:kern w:val="0"/>
          <w:szCs w:val="21"/>
        </w:rPr>
        <w:t>for</w:t>
      </w:r>
      <w:r w:rsidRPr="003111CD">
        <w:rPr>
          <w:rFonts w:ascii="Times New Roman" w:eastAsia="宋体" w:hAnsi="Times New Roman" w:cs="Times New Roman"/>
          <w:color w:val="5C5C5C"/>
          <w:kern w:val="0"/>
          <w:szCs w:val="21"/>
        </w:rPr>
        <w:t> k=</w:t>
      </w:r>
      <w:proofErr w:type="gramStart"/>
      <w:r w:rsidRPr="003111CD">
        <w:rPr>
          <w:rFonts w:ascii="Times New Roman" w:eastAsia="宋体" w:hAnsi="Times New Roman" w:cs="Times New Roman"/>
          <w:color w:val="986801"/>
          <w:kern w:val="0"/>
          <w:szCs w:val="21"/>
        </w:rPr>
        <w:t>1</w:t>
      </w:r>
      <w:r w:rsidRPr="003111CD">
        <w:rPr>
          <w:rFonts w:ascii="Times New Roman" w:eastAsia="宋体" w:hAnsi="Times New Roman" w:cs="Times New Roman"/>
          <w:color w:val="5C5C5C"/>
          <w:kern w:val="0"/>
          <w:szCs w:val="21"/>
        </w:rPr>
        <w:t>:n</w:t>
      </w:r>
      <w:proofErr w:type="gramEnd"/>
      <w:r w:rsidRPr="003111CD">
        <w:rPr>
          <w:rFonts w:ascii="Times New Roman" w:eastAsia="宋体" w:hAnsi="Times New Roman" w:cs="Times New Roman"/>
          <w:color w:val="5C5C5C"/>
          <w:kern w:val="0"/>
          <w:szCs w:val="21"/>
        </w:rPr>
        <w:t>_E</w:t>
      </w:r>
    </w:p>
    <w:p w14:paraId="03C2595B" w14:textId="77777777" w:rsidR="003111CD" w:rsidRPr="003111CD" w:rsidRDefault="003111CD" w:rsidP="003111CD">
      <w:pPr>
        <w:widowControl/>
        <w:numPr>
          <w:ilvl w:val="0"/>
          <w:numId w:val="4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dn</w:t>
      </w:r>
      <w:r w:rsidRPr="003111CD">
        <w:rPr>
          <w:rFonts w:ascii="Times New Roman" w:eastAsia="宋体" w:hAnsi="Times New Roman" w:cs="Times New Roman"/>
          <w:color w:val="50A14F"/>
          <w:kern w:val="0"/>
          <w:szCs w:val="21"/>
        </w:rPr>
        <w:t>q</w:t>
      </w:r>
      <w:proofErr w:type="gramStart"/>
      <w:r w:rsidRPr="003111CD">
        <w:rPr>
          <w:rFonts w:ascii="Times New Roman" w:eastAsia="宋体" w:hAnsi="Times New Roman" w:cs="Times New Roman"/>
          <w:color w:val="50A14F"/>
          <w:kern w:val="0"/>
          <w:szCs w:val="21"/>
        </w:rPr>
        <w:t>(:,:,</w:t>
      </w:r>
      <w:proofErr w:type="gramEnd"/>
      <w:r w:rsidRPr="003111CD">
        <w:rPr>
          <w:rFonts w:ascii="Times New Roman" w:eastAsia="宋体" w:hAnsi="Times New Roman" w:cs="Times New Roman"/>
          <w:color w:val="50A14F"/>
          <w:kern w:val="0"/>
          <w:szCs w:val="21"/>
        </w:rPr>
        <w:t>k)</w:t>
      </w:r>
      <w:r w:rsidRPr="003111CD">
        <w:rPr>
          <w:rFonts w:ascii="Times New Roman" w:eastAsia="宋体" w:hAnsi="Times New Roman" w:cs="Times New Roman"/>
          <w:color w:val="5C5C5C"/>
          <w:kern w:val="0"/>
          <w:szCs w:val="21"/>
        </w:rPr>
        <w:t> = -imag(fftshift(fft2(A11r(:,:,k)+A22r(:,:,n_E-k+</w:t>
      </w:r>
      <w:r w:rsidRPr="003111CD">
        <w:rPr>
          <w:rFonts w:ascii="Times New Roman" w:eastAsia="宋体" w:hAnsi="Times New Roman" w:cs="Times New Roman"/>
          <w:color w:val="986801"/>
          <w:kern w:val="0"/>
          <w:szCs w:val="21"/>
        </w:rPr>
        <w:t>1</w:t>
      </w:r>
      <w:r w:rsidRPr="003111CD">
        <w:rPr>
          <w:rFonts w:ascii="Times New Roman" w:eastAsia="宋体" w:hAnsi="Times New Roman" w:cs="Times New Roman"/>
          <w:color w:val="5C5C5C"/>
          <w:kern w:val="0"/>
          <w:szCs w:val="21"/>
        </w:rPr>
        <w:t>)...</w:t>
      </w:r>
    </w:p>
    <w:p w14:paraId="51EA9953" w14:textId="77777777" w:rsidR="003111CD" w:rsidRPr="003111CD" w:rsidRDefault="003111CD" w:rsidP="003111CD">
      <w:pPr>
        <w:widowControl/>
        <w:numPr>
          <w:ilvl w:val="0"/>
          <w:numId w:val="44"/>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+A33r</w:t>
      </w:r>
      <w:proofErr w:type="gramStart"/>
      <w:r w:rsidRPr="003111CD">
        <w:rPr>
          <w:rFonts w:ascii="Times New Roman" w:eastAsia="宋体" w:hAnsi="Times New Roman" w:cs="Times New Roman"/>
          <w:color w:val="5C5C5C"/>
          <w:kern w:val="0"/>
          <w:szCs w:val="21"/>
        </w:rPr>
        <w:t>(:,:,</w:t>
      </w:r>
      <w:proofErr w:type="gramEnd"/>
      <w:r w:rsidRPr="003111CD">
        <w:rPr>
          <w:rFonts w:ascii="Times New Roman" w:eastAsia="宋体" w:hAnsi="Times New Roman" w:cs="Times New Roman"/>
          <w:color w:val="5C5C5C"/>
          <w:kern w:val="0"/>
          <w:szCs w:val="21"/>
        </w:rPr>
        <w:t>k)+A44r(:,:,n_E-k+</w:t>
      </w:r>
      <w:r w:rsidRPr="003111CD">
        <w:rPr>
          <w:rFonts w:ascii="Times New Roman" w:eastAsia="宋体" w:hAnsi="Times New Roman" w:cs="Times New Roman"/>
          <w:color w:val="986801"/>
          <w:kern w:val="0"/>
          <w:szCs w:val="21"/>
        </w:rPr>
        <w:t>1</w:t>
      </w:r>
      <w:r w:rsidRPr="003111CD">
        <w:rPr>
          <w:rFonts w:ascii="Times New Roman" w:eastAsia="宋体" w:hAnsi="Times New Roman" w:cs="Times New Roman"/>
          <w:color w:val="5C5C5C"/>
          <w:kern w:val="0"/>
          <w:szCs w:val="21"/>
        </w:rPr>
        <w:t>))))/pi;</w:t>
      </w:r>
    </w:p>
    <w:p w14:paraId="3008F7DE" w14:textId="77777777" w:rsidR="003111CD" w:rsidRPr="003111CD" w:rsidRDefault="003111CD" w:rsidP="003111CD">
      <w:pPr>
        <w:widowControl/>
        <w:numPr>
          <w:ilvl w:val="0"/>
          <w:numId w:val="44"/>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end</w:t>
      </w:r>
    </w:p>
    <w:p w14:paraId="3272EF47" w14:textId="13FEF88B" w:rsidR="00121BDF" w:rsidRPr="00D72543" w:rsidRDefault="00121BDF" w:rsidP="00E94603">
      <w:pPr>
        <w:jc w:val="left"/>
        <w:rPr>
          <w:rFonts w:ascii="Times New Roman" w:hAnsi="Times New Roman" w:cs="Times New Roman"/>
          <w:sz w:val="24"/>
          <w:szCs w:val="28"/>
          <w:rPrChange w:id="4869" w:author="Xiaolong Liu" w:date="2022-07-21T02:56: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4870" w:author="Xiaolong Liu" w:date="2022-07-21T02:56:00Z">
            <w:rPr>
              <w:rFonts w:ascii="Times New Roman" w:hAnsi="Times New Roman" w:cs="Times New Roman"/>
              <w:color w:val="000000" w:themeColor="text1"/>
              <w:sz w:val="24"/>
              <w:szCs w:val="28"/>
            </w:rPr>
          </w:rPrChange>
        </w:rPr>
        <w:t xml:space="preserve">Using </w:t>
      </w:r>
      <w:r w:rsidR="00C77C1F" w:rsidRPr="003111CD">
        <w:rPr>
          <w:rFonts w:ascii="Times New Roman" w:hAnsi="Times New Roman" w:cs="Times New Roman"/>
          <w:color w:val="FF0000"/>
          <w:sz w:val="24"/>
          <w:szCs w:val="28"/>
        </w:rPr>
        <w:t>Eq. 22</w:t>
      </w:r>
      <w:r w:rsidRPr="00D72543">
        <w:rPr>
          <w:rFonts w:ascii="Times New Roman" w:hAnsi="Times New Roman" w:cs="Times New Roman"/>
          <w:sz w:val="24"/>
          <w:szCs w:val="28"/>
          <w:rPrChange w:id="4871" w:author="Xiaolong Liu" w:date="2022-07-21T02:56:00Z">
            <w:rPr>
              <w:rFonts w:ascii="Times New Roman" w:hAnsi="Times New Roman" w:cs="Times New Roman"/>
              <w:color w:val="000000" w:themeColor="text1"/>
              <w:sz w:val="24"/>
              <w:szCs w:val="28"/>
            </w:rPr>
          </w:rPrChange>
        </w:rPr>
        <w:t xml:space="preserve">, calculate </w:t>
      </w:r>
      <m:oMath>
        <m:r>
          <w:rPr>
            <w:rFonts w:ascii="Cambria Math" w:hAnsi="Cambria Math" w:cs="Times New Roman"/>
            <w:sz w:val="24"/>
            <w:szCs w:val="28"/>
            <w:rPrChange w:id="4872" w:author="Xiaolong Liu" w:date="2022-07-21T02:56:00Z">
              <w:rPr>
                <w:rFonts w:ascii="Cambria Math" w:hAnsi="Cambria Math" w:cs="Times New Roman"/>
                <w:color w:val="000000" w:themeColor="text1"/>
                <w:sz w:val="24"/>
                <w:szCs w:val="28"/>
              </w:rPr>
            </w:rPrChange>
          </w:rPr>
          <m:t>δN(</m:t>
        </m:r>
        <m:r>
          <m:rPr>
            <m:sty m:val="bi"/>
          </m:rPr>
          <w:rPr>
            <w:rFonts w:ascii="Cambria Math" w:hAnsi="Cambria Math" w:cs="Times New Roman"/>
            <w:sz w:val="24"/>
            <w:szCs w:val="28"/>
          </w:rPr>
          <m:t>r</m:t>
        </m:r>
        <m:r>
          <w:rPr>
            <w:rFonts w:ascii="Cambria Math" w:hAnsi="Cambria Math" w:cs="Times New Roman"/>
            <w:sz w:val="24"/>
            <w:szCs w:val="28"/>
            <w:rPrChange w:id="4873" w:author="Xiaolong Liu" w:date="2022-07-21T02:56:00Z">
              <w:rPr>
                <w:rFonts w:ascii="Cambria Math" w:hAnsi="Cambria Math" w:cs="Times New Roman"/>
                <w:color w:val="000000" w:themeColor="text1"/>
                <w:sz w:val="24"/>
                <w:szCs w:val="28"/>
              </w:rPr>
            </w:rPrChange>
          </w:rPr>
          <m:t>,E)</m:t>
        </m:r>
      </m:oMath>
    </w:p>
    <w:p w14:paraId="70B8C023" w14:textId="77777777" w:rsidR="003111CD" w:rsidRPr="003111CD" w:rsidRDefault="003111CD" w:rsidP="003111CD">
      <w:pPr>
        <w:widowControl/>
        <w:numPr>
          <w:ilvl w:val="0"/>
          <w:numId w:val="4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proofErr w:type="spellStart"/>
      <w:r w:rsidRPr="003111CD">
        <w:rPr>
          <w:rFonts w:ascii="Times New Roman" w:eastAsia="宋体" w:hAnsi="Times New Roman" w:cs="Times New Roman"/>
          <w:color w:val="5C5C5C"/>
          <w:kern w:val="0"/>
          <w:szCs w:val="21"/>
        </w:rPr>
        <w:t>dnr</w:t>
      </w:r>
      <w:proofErr w:type="spellEnd"/>
      <w:r w:rsidRPr="003111CD">
        <w:rPr>
          <w:rFonts w:ascii="Times New Roman" w:eastAsia="宋体" w:hAnsi="Times New Roman" w:cs="Times New Roman"/>
          <w:color w:val="5C5C5C"/>
          <w:kern w:val="0"/>
          <w:szCs w:val="21"/>
        </w:rPr>
        <w:t> = zeros(</w:t>
      </w:r>
      <w:proofErr w:type="spellStart"/>
      <w:r w:rsidRPr="003111CD">
        <w:rPr>
          <w:rFonts w:ascii="Times New Roman" w:eastAsia="宋体" w:hAnsi="Times New Roman" w:cs="Times New Roman"/>
          <w:color w:val="5C5C5C"/>
          <w:kern w:val="0"/>
          <w:szCs w:val="21"/>
        </w:rPr>
        <w:t>n_</w:t>
      </w:r>
      <w:proofErr w:type="gramStart"/>
      <w:r w:rsidRPr="003111CD">
        <w:rPr>
          <w:rFonts w:ascii="Times New Roman" w:eastAsia="宋体" w:hAnsi="Times New Roman" w:cs="Times New Roman"/>
          <w:color w:val="5C5C5C"/>
          <w:kern w:val="0"/>
          <w:szCs w:val="21"/>
        </w:rPr>
        <w:t>q,n</w:t>
      </w:r>
      <w:proofErr w:type="gramEnd"/>
      <w:r w:rsidRPr="003111CD">
        <w:rPr>
          <w:rFonts w:ascii="Times New Roman" w:eastAsia="宋体" w:hAnsi="Times New Roman" w:cs="Times New Roman"/>
          <w:color w:val="5C5C5C"/>
          <w:kern w:val="0"/>
          <w:szCs w:val="21"/>
        </w:rPr>
        <w:t>_q,n_E</w:t>
      </w:r>
      <w:proofErr w:type="spellEnd"/>
      <w:r w:rsidRPr="003111CD">
        <w:rPr>
          <w:rFonts w:ascii="Times New Roman" w:eastAsia="宋体" w:hAnsi="Times New Roman" w:cs="Times New Roman"/>
          <w:color w:val="5C5C5C"/>
          <w:kern w:val="0"/>
          <w:szCs w:val="21"/>
        </w:rPr>
        <w:t>);</w:t>
      </w:r>
    </w:p>
    <w:p w14:paraId="7AAFE2E4" w14:textId="77777777" w:rsidR="003111CD" w:rsidRPr="003111CD" w:rsidRDefault="003111CD" w:rsidP="003111CD">
      <w:pPr>
        <w:widowControl/>
        <w:numPr>
          <w:ilvl w:val="0"/>
          <w:numId w:val="4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A626A4"/>
          <w:kern w:val="0"/>
          <w:szCs w:val="21"/>
        </w:rPr>
        <w:t>for</w:t>
      </w:r>
      <w:r w:rsidRPr="003111CD">
        <w:rPr>
          <w:rFonts w:ascii="Times New Roman" w:eastAsia="宋体" w:hAnsi="Times New Roman" w:cs="Times New Roman"/>
          <w:color w:val="5C5C5C"/>
          <w:kern w:val="0"/>
          <w:szCs w:val="21"/>
        </w:rPr>
        <w:t> k=</w:t>
      </w:r>
      <w:proofErr w:type="gramStart"/>
      <w:r w:rsidRPr="003111CD">
        <w:rPr>
          <w:rFonts w:ascii="Times New Roman" w:eastAsia="宋体" w:hAnsi="Times New Roman" w:cs="Times New Roman"/>
          <w:color w:val="986801"/>
          <w:kern w:val="0"/>
          <w:szCs w:val="21"/>
        </w:rPr>
        <w:t>1</w:t>
      </w:r>
      <w:r w:rsidRPr="003111CD">
        <w:rPr>
          <w:rFonts w:ascii="Times New Roman" w:eastAsia="宋体" w:hAnsi="Times New Roman" w:cs="Times New Roman"/>
          <w:color w:val="5C5C5C"/>
          <w:kern w:val="0"/>
          <w:szCs w:val="21"/>
        </w:rPr>
        <w:t>:n</w:t>
      </w:r>
      <w:proofErr w:type="gramEnd"/>
      <w:r w:rsidRPr="003111CD">
        <w:rPr>
          <w:rFonts w:ascii="Times New Roman" w:eastAsia="宋体" w:hAnsi="Times New Roman" w:cs="Times New Roman"/>
          <w:color w:val="5C5C5C"/>
          <w:kern w:val="0"/>
          <w:szCs w:val="21"/>
        </w:rPr>
        <w:t>_E</w:t>
      </w:r>
    </w:p>
    <w:p w14:paraId="48A03F7C" w14:textId="77777777" w:rsidR="003111CD" w:rsidRPr="003111CD" w:rsidRDefault="003111CD" w:rsidP="003111CD">
      <w:pPr>
        <w:widowControl/>
        <w:numPr>
          <w:ilvl w:val="0"/>
          <w:numId w:val="45"/>
        </w:numPr>
        <w:pBdr>
          <w:left w:val="single" w:sz="18" w:space="0" w:color="6CE26C"/>
        </w:pBdr>
        <w:shd w:val="clear" w:color="auto" w:fill="F8F8F8"/>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t>    </w:t>
      </w:r>
      <w:proofErr w:type="spellStart"/>
      <w:r w:rsidRPr="003111CD">
        <w:rPr>
          <w:rFonts w:ascii="Times New Roman" w:eastAsia="宋体" w:hAnsi="Times New Roman" w:cs="Times New Roman"/>
          <w:color w:val="5C5C5C"/>
          <w:kern w:val="0"/>
          <w:szCs w:val="21"/>
        </w:rPr>
        <w:t>dnr</w:t>
      </w:r>
      <w:proofErr w:type="spellEnd"/>
      <w:proofErr w:type="gramStart"/>
      <w:r w:rsidRPr="003111CD">
        <w:rPr>
          <w:rFonts w:ascii="Times New Roman" w:eastAsia="宋体" w:hAnsi="Times New Roman" w:cs="Times New Roman"/>
          <w:color w:val="5C5C5C"/>
          <w:kern w:val="0"/>
          <w:szCs w:val="21"/>
        </w:rPr>
        <w:t>(:,:,</w:t>
      </w:r>
      <w:proofErr w:type="gramEnd"/>
      <w:r w:rsidRPr="003111CD">
        <w:rPr>
          <w:rFonts w:ascii="Times New Roman" w:eastAsia="宋体" w:hAnsi="Times New Roman" w:cs="Times New Roman"/>
          <w:color w:val="5C5C5C"/>
          <w:kern w:val="0"/>
          <w:szCs w:val="21"/>
        </w:rPr>
        <w:t>k) = fft2(</w:t>
      </w:r>
      <w:proofErr w:type="spellStart"/>
      <w:r w:rsidRPr="003111CD">
        <w:rPr>
          <w:rFonts w:ascii="Times New Roman" w:eastAsia="宋体" w:hAnsi="Times New Roman" w:cs="Times New Roman"/>
          <w:color w:val="5C5C5C"/>
          <w:kern w:val="0"/>
          <w:szCs w:val="21"/>
        </w:rPr>
        <w:t>dn</w:t>
      </w:r>
      <w:r w:rsidRPr="003111CD">
        <w:rPr>
          <w:rFonts w:ascii="Times New Roman" w:eastAsia="宋体" w:hAnsi="Times New Roman" w:cs="Times New Roman"/>
          <w:color w:val="50A14F"/>
          <w:kern w:val="0"/>
          <w:szCs w:val="21"/>
        </w:rPr>
        <w:t>q</w:t>
      </w:r>
      <w:proofErr w:type="spellEnd"/>
      <w:r w:rsidRPr="003111CD">
        <w:rPr>
          <w:rFonts w:ascii="Times New Roman" w:eastAsia="宋体" w:hAnsi="Times New Roman" w:cs="Times New Roman"/>
          <w:color w:val="50A14F"/>
          <w:kern w:val="0"/>
          <w:szCs w:val="21"/>
        </w:rPr>
        <w:t>(:,:,k)</w:t>
      </w:r>
      <w:r w:rsidRPr="003111CD">
        <w:rPr>
          <w:rFonts w:ascii="Times New Roman" w:eastAsia="宋体" w:hAnsi="Times New Roman" w:cs="Times New Roman"/>
          <w:color w:val="5C5C5C"/>
          <w:kern w:val="0"/>
          <w:szCs w:val="21"/>
        </w:rPr>
        <w:t>);</w:t>
      </w:r>
    </w:p>
    <w:p w14:paraId="46B05F39" w14:textId="77777777" w:rsidR="003111CD" w:rsidRPr="003111CD" w:rsidRDefault="003111CD" w:rsidP="003111CD">
      <w:pPr>
        <w:widowControl/>
        <w:numPr>
          <w:ilvl w:val="0"/>
          <w:numId w:val="45"/>
        </w:numPr>
        <w:pBdr>
          <w:left w:val="single" w:sz="18" w:space="0" w:color="6CE26C"/>
        </w:pBdr>
        <w:shd w:val="clear" w:color="auto" w:fill="FFFFFF"/>
        <w:spacing w:line="270" w:lineRule="atLeast"/>
        <w:ind w:left="357" w:hanging="357"/>
        <w:jc w:val="left"/>
        <w:rPr>
          <w:rFonts w:ascii="Times New Roman" w:eastAsia="宋体" w:hAnsi="Times New Roman" w:cs="Times New Roman"/>
          <w:color w:val="5C5C5C"/>
          <w:kern w:val="0"/>
          <w:szCs w:val="21"/>
        </w:rPr>
      </w:pPr>
      <w:r w:rsidRPr="003111CD">
        <w:rPr>
          <w:rFonts w:ascii="Times New Roman" w:eastAsia="宋体" w:hAnsi="Times New Roman" w:cs="Times New Roman"/>
          <w:color w:val="5C5C5C"/>
          <w:kern w:val="0"/>
          <w:szCs w:val="21"/>
        </w:rPr>
        <w:lastRenderedPageBreak/>
        <w:t>end</w:t>
      </w:r>
    </w:p>
    <w:p w14:paraId="2A84A250" w14:textId="3B583259" w:rsidR="00121BDF" w:rsidRPr="00D72543" w:rsidRDefault="00121BDF" w:rsidP="00E94603">
      <w:pPr>
        <w:jc w:val="left"/>
        <w:rPr>
          <w:rFonts w:ascii="Times New Roman" w:hAnsi="Times New Roman" w:cs="Times New Roman"/>
          <w:sz w:val="24"/>
          <w:szCs w:val="28"/>
          <w:rPrChange w:id="4874" w:author="Xiaolong Liu" w:date="2022-07-21T02:56:00Z">
            <w:rPr>
              <w:rFonts w:ascii="Times New Roman" w:hAnsi="Times New Roman" w:cs="Times New Roman"/>
              <w:color w:val="000000" w:themeColor="text1"/>
              <w:sz w:val="24"/>
              <w:szCs w:val="28"/>
            </w:rPr>
          </w:rPrChange>
        </w:rPr>
      </w:pPr>
      <w:r w:rsidRPr="00D72543">
        <w:rPr>
          <w:rFonts w:ascii="Times New Roman" w:hAnsi="Times New Roman" w:cs="Times New Roman"/>
          <w:sz w:val="24"/>
          <w:szCs w:val="28"/>
          <w:rPrChange w:id="4875" w:author="Xiaolong Liu" w:date="2022-07-21T02:56:00Z">
            <w:rPr>
              <w:rFonts w:ascii="Times New Roman" w:hAnsi="Times New Roman" w:cs="Times New Roman"/>
              <w:color w:val="000000" w:themeColor="text1"/>
              <w:sz w:val="24"/>
              <w:szCs w:val="28"/>
            </w:rPr>
          </w:rPrChange>
        </w:rPr>
        <w:t xml:space="preserve">For </w:t>
      </w:r>
      <m:oMath>
        <m:r>
          <w:rPr>
            <w:rFonts w:ascii="Cambria Math" w:hAnsi="Cambria Math" w:cs="Times New Roman"/>
            <w:lang w:val="fr-FR"/>
            <w:rPrChange w:id="4876" w:author="Xiaolong Liu" w:date="2022-07-21T02:56:00Z">
              <w:rPr>
                <w:rFonts w:ascii="Cambria Math" w:hAnsi="Cambria Math" w:cs="Times New Roman"/>
                <w:color w:val="000000" w:themeColor="text1"/>
                <w:lang w:val="fr-FR"/>
              </w:rPr>
            </w:rPrChange>
          </w:rPr>
          <m:t>S</m:t>
        </m:r>
        <m:sSub>
          <m:sSubPr>
            <m:ctrlPr>
              <w:rPr>
                <w:rFonts w:ascii="Cambria Math" w:hAnsi="Cambria Math" w:cs="Times New Roman"/>
                <w:i/>
                <w:lang w:val="fr-FR"/>
              </w:rPr>
            </m:ctrlPr>
          </m:sSubPr>
          <m:e>
            <m:r>
              <w:rPr>
                <w:rFonts w:ascii="Cambria Math" w:hAnsi="Cambria Math" w:cs="Times New Roman"/>
                <w:lang w:val="fr-FR"/>
                <w:rPrChange w:id="4877" w:author="Xiaolong Liu" w:date="2022-07-21T02:56:00Z">
                  <w:rPr>
                    <w:rFonts w:ascii="Cambria Math" w:hAnsi="Cambria Math" w:cs="Times New Roman"/>
                    <w:color w:val="000000" w:themeColor="text1"/>
                    <w:lang w:val="fr-FR"/>
                  </w:rPr>
                </w:rPrChange>
              </w:rPr>
              <m:t>r</m:t>
            </m:r>
          </m:e>
          <m:sub>
            <m:r>
              <w:rPr>
                <w:rFonts w:ascii="Cambria Math" w:hAnsi="Cambria Math" w:cs="Times New Roman"/>
                <w:rPrChange w:id="4878" w:author="Xiaolong Liu" w:date="2022-07-21T02:56:00Z">
                  <w:rPr>
                    <w:rFonts w:ascii="Cambria Math" w:hAnsi="Cambria Math" w:cs="Times New Roman"/>
                    <w:color w:val="000000" w:themeColor="text1"/>
                  </w:rPr>
                </w:rPrChange>
              </w:rPr>
              <m:t>2</m:t>
            </m:r>
          </m:sub>
        </m:sSub>
        <m:r>
          <w:rPr>
            <w:rFonts w:ascii="Cambria Math" w:hAnsi="Cambria Math" w:cs="Times New Roman"/>
            <w:lang w:val="fr-FR"/>
            <w:rPrChange w:id="4879" w:author="Xiaolong Liu" w:date="2022-07-21T02:56:00Z">
              <w:rPr>
                <w:rFonts w:ascii="Cambria Math" w:hAnsi="Cambria Math" w:cs="Times New Roman"/>
                <w:color w:val="000000" w:themeColor="text1"/>
                <w:lang w:val="fr-FR"/>
              </w:rPr>
            </w:rPrChange>
          </w:rPr>
          <m:t>Ru</m:t>
        </m:r>
        <m:sSub>
          <m:sSubPr>
            <m:ctrlPr>
              <w:rPr>
                <w:rFonts w:ascii="Cambria Math" w:hAnsi="Cambria Math" w:cs="Times New Roman"/>
                <w:i/>
                <w:lang w:val="fr-FR"/>
              </w:rPr>
            </m:ctrlPr>
          </m:sSubPr>
          <m:e>
            <m:r>
              <w:rPr>
                <w:rFonts w:ascii="Cambria Math" w:hAnsi="Cambria Math" w:cs="Times New Roman"/>
                <w:lang w:val="fr-FR"/>
                <w:rPrChange w:id="4880" w:author="Xiaolong Liu" w:date="2022-07-21T02:56:00Z">
                  <w:rPr>
                    <w:rFonts w:ascii="Cambria Math" w:hAnsi="Cambria Math" w:cs="Times New Roman"/>
                    <w:color w:val="000000" w:themeColor="text1"/>
                    <w:lang w:val="fr-FR"/>
                  </w:rPr>
                </w:rPrChange>
              </w:rPr>
              <m:t>O</m:t>
            </m:r>
          </m:e>
          <m:sub>
            <m:r>
              <w:rPr>
                <w:rFonts w:ascii="Cambria Math" w:hAnsi="Cambria Math" w:cs="Times New Roman"/>
                <w:rPrChange w:id="4881" w:author="Xiaolong Liu" w:date="2022-07-21T02:56:00Z">
                  <w:rPr>
                    <w:rFonts w:ascii="Cambria Math" w:hAnsi="Cambria Math" w:cs="Times New Roman"/>
                    <w:color w:val="000000" w:themeColor="text1"/>
                  </w:rPr>
                </w:rPrChange>
              </w:rPr>
              <m:t>4</m:t>
            </m:r>
          </m:sub>
        </m:sSub>
      </m:oMath>
      <w:r w:rsidRPr="00D72543">
        <w:rPr>
          <w:rFonts w:ascii="Times New Roman" w:hAnsi="Times New Roman" w:cs="Times New Roman"/>
          <w:sz w:val="24"/>
          <w:szCs w:val="28"/>
          <w:rPrChange w:id="4882" w:author="Xiaolong Liu" w:date="2022-07-21T02:56:00Z">
            <w:rPr>
              <w:rFonts w:ascii="Times New Roman" w:hAnsi="Times New Roman" w:cs="Times New Roman"/>
              <w:color w:val="000000" w:themeColor="text1"/>
              <w:sz w:val="24"/>
              <w:szCs w:val="28"/>
            </w:rPr>
          </w:rPrChange>
        </w:rPr>
        <w:t>, the calculation result is</w:t>
      </w:r>
    </w:p>
    <w:p w14:paraId="6C3E20D8" w14:textId="440F2432" w:rsidR="00425D34" w:rsidRPr="00D72543" w:rsidRDefault="002C12F2" w:rsidP="00E94603">
      <w:pPr>
        <w:jc w:val="left"/>
        <w:rPr>
          <w:rFonts w:ascii="Times New Roman" w:hAnsi="Times New Roman" w:cs="Times New Roman"/>
          <w:sz w:val="24"/>
          <w:szCs w:val="28"/>
          <w:rPrChange w:id="4883" w:author="Xiaolong Liu" w:date="2022-07-21T02:57:00Z">
            <w:rPr>
              <w:rFonts w:ascii="Times New Roman" w:hAnsi="Times New Roman" w:cs="Times New Roman"/>
              <w:color w:val="000000" w:themeColor="text1"/>
              <w:sz w:val="24"/>
              <w:szCs w:val="28"/>
            </w:rPr>
          </w:rPrChange>
        </w:rPr>
      </w:pPr>
      <w:r>
        <w:rPr>
          <w:noProof/>
        </w:rPr>
        <w:drawing>
          <wp:inline distT="0" distB="0" distL="0" distR="0" wp14:anchorId="13EC7333" wp14:editId="33B90260">
            <wp:extent cx="5274310" cy="24733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73325"/>
                    </a:xfrm>
                    <a:prstGeom prst="rect">
                      <a:avLst/>
                    </a:prstGeom>
                  </pic:spPr>
                </pic:pic>
              </a:graphicData>
            </a:graphic>
          </wp:inline>
        </w:drawing>
      </w:r>
    </w:p>
    <w:p w14:paraId="423C986C" w14:textId="52C71AB3" w:rsidR="00425D34" w:rsidRPr="00D72543" w:rsidRDefault="00425D34" w:rsidP="00425D34">
      <w:pPr>
        <w:jc w:val="center"/>
        <w:rPr>
          <w:rFonts w:ascii="Times New Roman" w:hAnsi="Times New Roman" w:cs="Times New Roman"/>
        </w:rPr>
      </w:pPr>
      <w:r w:rsidRPr="00D72543">
        <w:rPr>
          <w:rFonts w:ascii="Times New Roman" w:hAnsi="Times New Roman" w:cs="Times New Roman"/>
          <w:rPrChange w:id="4884" w:author="Xiaolong Liu" w:date="2022-07-21T02:57:00Z">
            <w:rPr>
              <w:rFonts w:ascii="Times New Roman" w:hAnsi="Times New Roman" w:cs="Times New Roman"/>
              <w:color w:val="000000" w:themeColor="text1"/>
            </w:rPr>
          </w:rPrChange>
        </w:rPr>
        <w:t xml:space="preserve">Figure 9. </w:t>
      </w:r>
      <m:oMath>
        <m:r>
          <w:rPr>
            <w:rFonts w:ascii="Cambria Math" w:hAnsi="Cambria Math" w:cs="Times New Roman"/>
          </w:rPr>
          <m:t>δN</m:t>
        </m:r>
        <m:d>
          <m:dPr>
            <m:ctrlPr>
              <w:rPr>
                <w:rFonts w:ascii="Cambria Math" w:hAnsi="Cambria Math" w:cs="Times New Roman"/>
                <w:i/>
              </w:rPr>
            </m:ctrlPr>
          </m:dPr>
          <m:e>
            <m:r>
              <m:rPr>
                <m:sty m:val="bi"/>
              </m:rPr>
              <w:rPr>
                <w:rFonts w:ascii="Cambria Math" w:hAnsi="Cambria Math" w:cs="Times New Roman"/>
              </w:rPr>
              <m:t>r,</m:t>
            </m:r>
            <m:r>
              <w:rPr>
                <w:rFonts w:ascii="Cambria Math" w:hAnsi="Cambria Math" w:cs="Times New Roman"/>
              </w:rPr>
              <m:t>E</m:t>
            </m:r>
          </m:e>
        </m:d>
      </m:oMath>
      <w:r w:rsidRPr="00D72543">
        <w:rPr>
          <w:rFonts w:ascii="Times New Roman" w:hAnsi="Times New Roman" w:cs="Times New Roman"/>
        </w:rPr>
        <w:t xml:space="preserve"> in </w:t>
      </w:r>
      <m:oMath>
        <m:r>
          <w:rPr>
            <w:rFonts w:ascii="Cambria Math" w:hAnsi="Cambria Math" w:cs="Times New Roman"/>
            <w:lang w:val="fr-FR"/>
            <w:rPrChange w:id="4885" w:author="Xiaolong Liu" w:date="2022-07-21T02:57:00Z">
              <w:rPr>
                <w:rFonts w:ascii="Cambria Math" w:hAnsi="Cambria Math" w:cs="Times New Roman"/>
                <w:color w:val="000000" w:themeColor="text1"/>
                <w:lang w:val="fr-FR"/>
              </w:rPr>
            </w:rPrChange>
          </w:rPr>
          <m:t>S</m:t>
        </m:r>
        <m:sSub>
          <m:sSubPr>
            <m:ctrlPr>
              <w:rPr>
                <w:rFonts w:ascii="Cambria Math" w:hAnsi="Cambria Math" w:cs="Times New Roman"/>
                <w:i/>
                <w:lang w:val="fr-FR"/>
              </w:rPr>
            </m:ctrlPr>
          </m:sSubPr>
          <m:e>
            <m:r>
              <w:rPr>
                <w:rFonts w:ascii="Cambria Math" w:hAnsi="Cambria Math" w:cs="Times New Roman"/>
                <w:lang w:val="fr-FR"/>
                <w:rPrChange w:id="4886" w:author="Xiaolong Liu" w:date="2022-07-21T02:57:00Z">
                  <w:rPr>
                    <w:rFonts w:ascii="Cambria Math" w:hAnsi="Cambria Math" w:cs="Times New Roman"/>
                    <w:color w:val="000000" w:themeColor="text1"/>
                    <w:lang w:val="fr-FR"/>
                  </w:rPr>
                </w:rPrChange>
              </w:rPr>
              <m:t>r</m:t>
            </m:r>
          </m:e>
          <m:sub>
            <m:r>
              <w:rPr>
                <w:rFonts w:ascii="Cambria Math" w:hAnsi="Cambria Math" w:cs="Times New Roman"/>
                <w:rPrChange w:id="4887" w:author="Xiaolong Liu" w:date="2022-07-21T02:57:00Z">
                  <w:rPr>
                    <w:rFonts w:ascii="Cambria Math" w:hAnsi="Cambria Math" w:cs="Times New Roman"/>
                    <w:color w:val="000000" w:themeColor="text1"/>
                  </w:rPr>
                </w:rPrChange>
              </w:rPr>
              <m:t>2</m:t>
            </m:r>
          </m:sub>
        </m:sSub>
        <m:r>
          <w:rPr>
            <w:rFonts w:ascii="Cambria Math" w:hAnsi="Cambria Math" w:cs="Times New Roman"/>
            <w:lang w:val="fr-FR"/>
            <w:rPrChange w:id="4888" w:author="Xiaolong Liu" w:date="2022-07-21T02:57:00Z">
              <w:rPr>
                <w:rFonts w:ascii="Cambria Math" w:hAnsi="Cambria Math" w:cs="Times New Roman"/>
                <w:color w:val="000000" w:themeColor="text1"/>
                <w:lang w:val="fr-FR"/>
              </w:rPr>
            </w:rPrChange>
          </w:rPr>
          <m:t>Ru</m:t>
        </m:r>
        <m:sSub>
          <m:sSubPr>
            <m:ctrlPr>
              <w:rPr>
                <w:rFonts w:ascii="Cambria Math" w:hAnsi="Cambria Math" w:cs="Times New Roman"/>
                <w:i/>
                <w:lang w:val="fr-FR"/>
              </w:rPr>
            </m:ctrlPr>
          </m:sSubPr>
          <m:e>
            <m:r>
              <w:rPr>
                <w:rFonts w:ascii="Cambria Math" w:hAnsi="Cambria Math" w:cs="Times New Roman"/>
                <w:lang w:val="fr-FR"/>
                <w:rPrChange w:id="4889" w:author="Xiaolong Liu" w:date="2022-07-21T02:57:00Z">
                  <w:rPr>
                    <w:rFonts w:ascii="Cambria Math" w:hAnsi="Cambria Math" w:cs="Times New Roman"/>
                    <w:color w:val="000000" w:themeColor="text1"/>
                    <w:lang w:val="fr-FR"/>
                  </w:rPr>
                </w:rPrChange>
              </w:rPr>
              <m:t>O</m:t>
            </m:r>
          </m:e>
          <m:sub>
            <m:r>
              <w:rPr>
                <w:rFonts w:ascii="Cambria Math" w:hAnsi="Cambria Math" w:cs="Times New Roman"/>
                <w:rPrChange w:id="4890" w:author="Xiaolong Liu" w:date="2022-07-21T02:57:00Z">
                  <w:rPr>
                    <w:rFonts w:ascii="Cambria Math" w:hAnsi="Cambria Math" w:cs="Times New Roman"/>
                    <w:color w:val="000000" w:themeColor="text1"/>
                  </w:rPr>
                </w:rPrChange>
              </w:rPr>
              <m:t>4</m:t>
            </m:r>
          </m:sub>
        </m:sSub>
      </m:oMath>
    </w:p>
    <w:p w14:paraId="70A9FE25" w14:textId="0BC3E95B" w:rsidR="00425D34" w:rsidRDefault="00425D34" w:rsidP="00E94603">
      <w:pPr>
        <w:jc w:val="left"/>
        <w:rPr>
          <w:rFonts w:ascii="Times New Roman" w:hAnsi="Times New Roman" w:cs="Times New Roman"/>
          <w:sz w:val="24"/>
          <w:szCs w:val="28"/>
        </w:rPr>
      </w:pPr>
    </w:p>
    <w:p w14:paraId="28CA7878" w14:textId="55ADB82A" w:rsidR="00CA54CE" w:rsidRPr="00D72543" w:rsidRDefault="00CA54CE" w:rsidP="00E94603">
      <w:pPr>
        <w:jc w:val="left"/>
        <w:rPr>
          <w:rFonts w:ascii="Times New Roman" w:hAnsi="Times New Roman" w:cs="Times New Roman"/>
          <w:sz w:val="24"/>
          <w:szCs w:val="28"/>
          <w:rPrChange w:id="4891" w:author="Xiaolong Liu" w:date="2022-07-21T02:57:00Z">
            <w:rPr>
              <w:rFonts w:ascii="Times New Roman" w:hAnsi="Times New Roman" w:cs="Times New Roman"/>
              <w:color w:val="000000" w:themeColor="text1"/>
              <w:sz w:val="24"/>
              <w:szCs w:val="28"/>
            </w:rPr>
          </w:rPrChange>
        </w:rPr>
      </w:pPr>
      <w:r>
        <w:rPr>
          <w:noProof/>
        </w:rPr>
        <w:drawing>
          <wp:inline distT="0" distB="0" distL="0" distR="0" wp14:anchorId="2435D5E7" wp14:editId="6DB54505">
            <wp:extent cx="5274310" cy="26333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33345"/>
                    </a:xfrm>
                    <a:prstGeom prst="rect">
                      <a:avLst/>
                    </a:prstGeom>
                  </pic:spPr>
                </pic:pic>
              </a:graphicData>
            </a:graphic>
          </wp:inline>
        </w:drawing>
      </w:r>
    </w:p>
    <w:p w14:paraId="6F33BDAA" w14:textId="0552A1B7" w:rsidR="00425D34" w:rsidRPr="00D72543" w:rsidRDefault="00425D34" w:rsidP="00425D34">
      <w:pPr>
        <w:jc w:val="center"/>
        <w:rPr>
          <w:ins w:id="4892" w:author="Xiaolong Liu" w:date="2022-07-21T02:56:00Z"/>
          <w:rFonts w:ascii="Times New Roman" w:hAnsi="Times New Roman" w:cs="Times New Roman"/>
          <w:rPrChange w:id="4893" w:author="王 子宇" w:date="2022-07-21T18:20:00Z">
            <w:rPr>
              <w:ins w:id="4894" w:author="Xiaolong Liu" w:date="2022-07-21T02:56:00Z"/>
              <w:rFonts w:ascii="Times New Roman" w:hAnsi="Times New Roman" w:cs="Times New Roman"/>
              <w:color w:val="000000" w:themeColor="text1"/>
              <w:lang w:val="fr-FR"/>
            </w:rPr>
          </w:rPrChange>
        </w:rPr>
      </w:pPr>
      <w:r w:rsidRPr="00D72543">
        <w:rPr>
          <w:rFonts w:ascii="Times New Roman" w:hAnsi="Times New Roman" w:cs="Times New Roman"/>
          <w:rPrChange w:id="4895" w:author="Xiaolong Liu" w:date="2022-07-21T02:57:00Z">
            <w:rPr>
              <w:rFonts w:ascii="Times New Roman" w:hAnsi="Times New Roman" w:cs="Times New Roman"/>
              <w:color w:val="000000" w:themeColor="text1"/>
            </w:rPr>
          </w:rPrChange>
        </w:rPr>
        <w:t xml:space="preserve">Figure 10. </w:t>
      </w:r>
      <m:oMath>
        <m:r>
          <w:rPr>
            <w:rFonts w:ascii="Cambria Math" w:hAnsi="Cambria Math" w:cs="Times New Roman"/>
          </w:rPr>
          <m:t>δN</m:t>
        </m:r>
        <m:d>
          <m:dPr>
            <m:ctrlPr>
              <w:rPr>
                <w:rFonts w:ascii="Cambria Math" w:hAnsi="Cambria Math" w:cs="Times New Roman"/>
                <w:i/>
              </w:rPr>
            </m:ctrlPr>
          </m:dPr>
          <m:e>
            <m:r>
              <m:rPr>
                <m:sty m:val="bi"/>
              </m:rPr>
              <w:rPr>
                <w:rFonts w:ascii="Cambria Math" w:hAnsi="Cambria Math" w:cs="Times New Roman"/>
              </w:rPr>
              <m:t>q,</m:t>
            </m:r>
            <m:r>
              <w:rPr>
                <w:rFonts w:ascii="Cambria Math" w:hAnsi="Cambria Math" w:cs="Times New Roman"/>
              </w:rPr>
              <m:t>E</m:t>
            </m:r>
          </m:e>
        </m:d>
      </m:oMath>
      <w:r w:rsidRPr="00D72543">
        <w:rPr>
          <w:rFonts w:ascii="Times New Roman" w:hAnsi="Times New Roman" w:cs="Times New Roman"/>
        </w:rPr>
        <w:t xml:space="preserve"> in </w:t>
      </w:r>
      <m:oMath>
        <m:r>
          <w:rPr>
            <w:rFonts w:ascii="Cambria Math" w:hAnsi="Cambria Math" w:cs="Times New Roman"/>
            <w:lang w:val="fr-FR"/>
            <w:rPrChange w:id="4896" w:author="Xiaolong Liu" w:date="2022-07-21T02:57:00Z">
              <w:rPr>
                <w:rFonts w:ascii="Cambria Math" w:hAnsi="Cambria Math" w:cs="Times New Roman"/>
                <w:color w:val="000000" w:themeColor="text1"/>
                <w:lang w:val="fr-FR"/>
              </w:rPr>
            </w:rPrChange>
          </w:rPr>
          <m:t>S</m:t>
        </m:r>
        <m:sSub>
          <m:sSubPr>
            <m:ctrlPr>
              <w:rPr>
                <w:rFonts w:ascii="Cambria Math" w:hAnsi="Cambria Math" w:cs="Times New Roman"/>
                <w:i/>
                <w:lang w:val="fr-FR"/>
              </w:rPr>
            </m:ctrlPr>
          </m:sSubPr>
          <m:e>
            <m:r>
              <w:rPr>
                <w:rFonts w:ascii="Cambria Math" w:hAnsi="Cambria Math" w:cs="Times New Roman"/>
                <w:lang w:val="fr-FR"/>
                <w:rPrChange w:id="4897" w:author="Xiaolong Liu" w:date="2022-07-21T02:57:00Z">
                  <w:rPr>
                    <w:rFonts w:ascii="Cambria Math" w:hAnsi="Cambria Math" w:cs="Times New Roman"/>
                    <w:color w:val="000000" w:themeColor="text1"/>
                    <w:lang w:val="fr-FR"/>
                  </w:rPr>
                </w:rPrChange>
              </w:rPr>
              <m:t>r</m:t>
            </m:r>
          </m:e>
          <m:sub>
            <m:r>
              <w:rPr>
                <w:rFonts w:ascii="Cambria Math" w:hAnsi="Cambria Math" w:cs="Times New Roman"/>
                <w:rPrChange w:id="4898" w:author="Xiaolong Liu" w:date="2022-07-21T02:57:00Z">
                  <w:rPr>
                    <w:rFonts w:ascii="Cambria Math" w:hAnsi="Cambria Math" w:cs="Times New Roman"/>
                    <w:color w:val="000000" w:themeColor="text1"/>
                  </w:rPr>
                </w:rPrChange>
              </w:rPr>
              <m:t>2</m:t>
            </m:r>
          </m:sub>
        </m:sSub>
        <m:r>
          <w:rPr>
            <w:rFonts w:ascii="Cambria Math" w:hAnsi="Cambria Math" w:cs="Times New Roman"/>
            <w:lang w:val="fr-FR"/>
            <w:rPrChange w:id="4899" w:author="Xiaolong Liu" w:date="2022-07-21T02:57:00Z">
              <w:rPr>
                <w:rFonts w:ascii="Cambria Math" w:hAnsi="Cambria Math" w:cs="Times New Roman"/>
                <w:color w:val="000000" w:themeColor="text1"/>
                <w:lang w:val="fr-FR"/>
              </w:rPr>
            </w:rPrChange>
          </w:rPr>
          <m:t>Ru</m:t>
        </m:r>
        <m:sSub>
          <m:sSubPr>
            <m:ctrlPr>
              <w:rPr>
                <w:rFonts w:ascii="Cambria Math" w:hAnsi="Cambria Math" w:cs="Times New Roman"/>
                <w:i/>
                <w:lang w:val="fr-FR"/>
              </w:rPr>
            </m:ctrlPr>
          </m:sSubPr>
          <m:e>
            <m:r>
              <w:rPr>
                <w:rFonts w:ascii="Cambria Math" w:hAnsi="Cambria Math" w:cs="Times New Roman"/>
                <w:lang w:val="fr-FR"/>
                <w:rPrChange w:id="4900" w:author="Xiaolong Liu" w:date="2022-07-21T02:57:00Z">
                  <w:rPr>
                    <w:rFonts w:ascii="Cambria Math" w:hAnsi="Cambria Math" w:cs="Times New Roman"/>
                    <w:color w:val="000000" w:themeColor="text1"/>
                    <w:lang w:val="fr-FR"/>
                  </w:rPr>
                </w:rPrChange>
              </w:rPr>
              <m:t>O</m:t>
            </m:r>
          </m:e>
          <m:sub>
            <m:r>
              <w:rPr>
                <w:rFonts w:ascii="Cambria Math" w:hAnsi="Cambria Math" w:cs="Times New Roman"/>
                <w:rPrChange w:id="4901" w:author="Xiaolong Liu" w:date="2022-07-21T02:57:00Z">
                  <w:rPr>
                    <w:rFonts w:ascii="Cambria Math" w:hAnsi="Cambria Math" w:cs="Times New Roman"/>
                    <w:color w:val="000000" w:themeColor="text1"/>
                  </w:rPr>
                </w:rPrChange>
              </w:rPr>
              <m:t>4</m:t>
            </m:r>
          </m:sub>
        </m:sSub>
      </m:oMath>
    </w:p>
    <w:p w14:paraId="4E128A4C" w14:textId="385074E1" w:rsidR="000F36FD" w:rsidRPr="00D72543" w:rsidRDefault="000F36FD" w:rsidP="00425D34">
      <w:pPr>
        <w:jc w:val="center"/>
        <w:rPr>
          <w:ins w:id="4902" w:author="Xiaolong Liu" w:date="2022-07-21T02:56:00Z"/>
          <w:rFonts w:ascii="Times New Roman" w:hAnsi="Times New Roman" w:cs="Times New Roman"/>
          <w:rPrChange w:id="4903" w:author="王 子宇" w:date="2022-07-21T18:20:00Z">
            <w:rPr>
              <w:ins w:id="4904" w:author="Xiaolong Liu" w:date="2022-07-21T02:56:00Z"/>
              <w:rFonts w:ascii="Times New Roman" w:hAnsi="Times New Roman" w:cs="Times New Roman"/>
              <w:color w:val="000000" w:themeColor="text1"/>
              <w:lang w:val="fr-FR"/>
            </w:rPr>
          </w:rPrChange>
        </w:rPr>
      </w:pPr>
    </w:p>
    <w:p w14:paraId="01A0AB77" w14:textId="77777777" w:rsidR="000F36FD" w:rsidRPr="00D72543" w:rsidRDefault="000F36FD" w:rsidP="00425D34">
      <w:pPr>
        <w:jc w:val="center"/>
        <w:rPr>
          <w:rFonts w:ascii="Times New Roman" w:hAnsi="Times New Roman" w:cs="Times New Roman"/>
        </w:rPr>
      </w:pPr>
    </w:p>
    <w:p w14:paraId="5AFBD0E3" w14:textId="4BD43247" w:rsidR="00425D34" w:rsidRPr="002B4446" w:rsidDel="000F36FD" w:rsidRDefault="00425D34" w:rsidP="006A5ED4">
      <w:pPr>
        <w:pStyle w:val="2"/>
        <w:rPr>
          <w:moveFrom w:id="4905" w:author="Xiaolong Liu" w:date="2022-07-21T02:57:00Z"/>
        </w:rPr>
      </w:pPr>
      <w:moveFromRangeStart w:id="4906" w:author="Xiaolong Liu" w:date="2022-07-21T02:57:00Z" w:name="move109264655"/>
      <w:moveFrom w:id="4907" w:author="Xiaolong Liu" w:date="2022-07-21T02:57:00Z">
        <w:r w:rsidRPr="002B4446" w:rsidDel="000F36FD">
          <w:t>If the J-DOS method is used, the calculation process is exactly the same as that of one band:</w:t>
        </w:r>
      </w:moveFrom>
    </w:p>
    <w:p w14:paraId="2A8906D7" w14:textId="7848BA64" w:rsidR="007314F7" w:rsidRPr="002B4446" w:rsidDel="000F36FD" w:rsidRDefault="007314F7" w:rsidP="006A5ED4">
      <w:pPr>
        <w:pStyle w:val="2"/>
        <w:rPr>
          <w:moveFrom w:id="4908" w:author="Xiaolong Liu" w:date="2022-07-21T02:57:00Z"/>
          <w:rFonts w:eastAsia="宋体"/>
          <w:color w:val="5C5C5C"/>
          <w:kern w:val="0"/>
          <w:szCs w:val="21"/>
          <w:rPrChange w:id="4909" w:author="Xiaolong Liu" w:date="2022-07-21T00:25:00Z">
            <w:rPr>
              <w:moveFrom w:id="4910" w:author="Xiaolong Liu" w:date="2022-07-21T02:57:00Z"/>
              <w:rFonts w:ascii="Consolas" w:eastAsia="宋体" w:hAnsi="Consolas" w:cs="宋体"/>
              <w:color w:val="5C5C5C"/>
              <w:kern w:val="0"/>
              <w:szCs w:val="21"/>
            </w:rPr>
          </w:rPrChange>
        </w:rPr>
      </w:pPr>
      <w:moveFrom w:id="4911" w:author="Xiaolong Liu" w:date="2022-07-21T02:57:00Z">
        <w:r w:rsidRPr="002B4446" w:rsidDel="000F36FD">
          <w:rPr>
            <w:rFonts w:eastAsia="宋体"/>
            <w:b w:val="0"/>
            <w:bCs w:val="0"/>
            <w:color w:val="986801"/>
            <w:kern w:val="0"/>
            <w:szCs w:val="21"/>
            <w:rPrChange w:id="4912" w:author="Xiaolong Liu" w:date="2022-07-21T00:25:00Z">
              <w:rPr>
                <w:rFonts w:ascii="Consolas" w:eastAsia="宋体" w:hAnsi="Consolas" w:cs="宋体"/>
                <w:b w:val="0"/>
                <w:bCs w:val="0"/>
                <w:color w:val="986801"/>
                <w:kern w:val="0"/>
                <w:szCs w:val="21"/>
              </w:rPr>
            </w:rPrChange>
          </w:rPr>
          <w:t>dnq</w:t>
        </w:r>
        <w:r w:rsidRPr="002B4446" w:rsidDel="000F36FD">
          <w:rPr>
            <w:rFonts w:eastAsia="宋体"/>
            <w:b w:val="0"/>
            <w:bCs w:val="0"/>
            <w:color w:val="5C5C5C"/>
            <w:kern w:val="0"/>
            <w:szCs w:val="21"/>
            <w:rPrChange w:id="4913"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4914" w:author="Xiaolong Liu" w:date="2022-07-21T00:25:00Z">
              <w:rPr>
                <w:rFonts w:ascii="Consolas" w:eastAsia="宋体" w:hAnsi="Consolas" w:cs="宋体"/>
                <w:b w:val="0"/>
                <w:bCs w:val="0"/>
                <w:color w:val="50A14F"/>
                <w:kern w:val="0"/>
                <w:szCs w:val="21"/>
              </w:rPr>
            </w:rPrChange>
          </w:rPr>
          <w:t>zeros(n_q,n_q,n_E);</w:t>
        </w:r>
      </w:moveFrom>
    </w:p>
    <w:p w14:paraId="65D81F46" w14:textId="4EB895C7" w:rsidR="007314F7" w:rsidRPr="002B4446" w:rsidDel="000F36FD" w:rsidRDefault="007314F7" w:rsidP="006A5ED4">
      <w:pPr>
        <w:pStyle w:val="2"/>
        <w:rPr>
          <w:moveFrom w:id="4915" w:author="Xiaolong Liu" w:date="2022-07-21T02:57:00Z"/>
          <w:rFonts w:eastAsia="宋体"/>
          <w:color w:val="5C5C5C"/>
          <w:kern w:val="0"/>
          <w:szCs w:val="21"/>
          <w:rPrChange w:id="4916" w:author="Xiaolong Liu" w:date="2022-07-21T00:25:00Z">
            <w:rPr>
              <w:moveFrom w:id="4917" w:author="Xiaolong Liu" w:date="2022-07-21T02:57:00Z"/>
              <w:rFonts w:ascii="Consolas" w:eastAsia="宋体" w:hAnsi="Consolas" w:cs="宋体"/>
              <w:color w:val="5C5C5C"/>
              <w:kern w:val="0"/>
              <w:szCs w:val="21"/>
            </w:rPr>
          </w:rPrChange>
        </w:rPr>
      </w:pPr>
      <w:moveFrom w:id="4918" w:author="Xiaolong Liu" w:date="2022-07-21T02:57:00Z">
        <w:r w:rsidRPr="002B4446" w:rsidDel="000F36FD">
          <w:rPr>
            <w:rFonts w:eastAsia="宋体"/>
            <w:b w:val="0"/>
            <w:bCs w:val="0"/>
            <w:color w:val="986801"/>
            <w:kern w:val="0"/>
            <w:szCs w:val="21"/>
            <w:rPrChange w:id="4919" w:author="Xiaolong Liu" w:date="2022-07-21T00:25:00Z">
              <w:rPr>
                <w:rFonts w:ascii="Consolas" w:eastAsia="宋体" w:hAnsi="Consolas" w:cs="宋体"/>
                <w:b w:val="0"/>
                <w:bCs w:val="0"/>
                <w:color w:val="986801"/>
                <w:kern w:val="0"/>
                <w:szCs w:val="21"/>
              </w:rPr>
            </w:rPrChange>
          </w:rPr>
          <w:t>for</w:t>
        </w:r>
        <w:r w:rsidRPr="002B4446" w:rsidDel="000F36FD">
          <w:rPr>
            <w:rFonts w:eastAsia="宋体"/>
            <w:b w:val="0"/>
            <w:bCs w:val="0"/>
            <w:color w:val="5C5C5C"/>
            <w:kern w:val="0"/>
            <w:szCs w:val="21"/>
            <w:rPrChange w:id="492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4921" w:author="Xiaolong Liu" w:date="2022-07-21T00:25:00Z">
              <w:rPr>
                <w:rFonts w:ascii="Consolas" w:eastAsia="宋体" w:hAnsi="Consolas" w:cs="宋体"/>
                <w:b w:val="0"/>
                <w:bCs w:val="0"/>
                <w:color w:val="50A14F"/>
                <w:kern w:val="0"/>
                <w:szCs w:val="21"/>
              </w:rPr>
            </w:rPrChange>
          </w:rPr>
          <w:t>k=1:n_E</w:t>
        </w:r>
      </w:moveFrom>
    </w:p>
    <w:p w14:paraId="2F34B0F9" w14:textId="6A04B045" w:rsidR="007314F7" w:rsidRPr="002B4446" w:rsidDel="000F36FD" w:rsidRDefault="007314F7" w:rsidP="006A5ED4">
      <w:pPr>
        <w:pStyle w:val="2"/>
        <w:rPr>
          <w:moveFrom w:id="4922" w:author="Xiaolong Liu" w:date="2022-07-21T02:57:00Z"/>
          <w:rFonts w:eastAsia="宋体"/>
          <w:color w:val="5C5C5C"/>
          <w:kern w:val="0"/>
          <w:szCs w:val="21"/>
          <w:rPrChange w:id="4923" w:author="Xiaolong Liu" w:date="2022-07-21T00:25:00Z">
            <w:rPr>
              <w:moveFrom w:id="4924" w:author="Xiaolong Liu" w:date="2022-07-21T02:57:00Z"/>
              <w:rFonts w:ascii="Consolas" w:eastAsia="宋体" w:hAnsi="Consolas" w:cs="宋体"/>
              <w:color w:val="5C5C5C"/>
              <w:kern w:val="0"/>
              <w:szCs w:val="21"/>
            </w:rPr>
          </w:rPrChange>
        </w:rPr>
      </w:pPr>
      <w:moveFrom w:id="4925" w:author="Xiaolong Liu" w:date="2022-07-21T02:57:00Z">
        <w:r w:rsidRPr="002B4446" w:rsidDel="000F36FD">
          <w:rPr>
            <w:rFonts w:eastAsia="宋体"/>
            <w:b w:val="0"/>
            <w:bCs w:val="0"/>
            <w:color w:val="986801"/>
            <w:kern w:val="0"/>
            <w:szCs w:val="21"/>
            <w:rPrChange w:id="4926" w:author="Xiaolong Liu" w:date="2022-07-21T00:25:00Z">
              <w:rPr>
                <w:rFonts w:ascii="Consolas" w:eastAsia="宋体" w:hAnsi="Consolas" w:cs="宋体"/>
                <w:b w:val="0"/>
                <w:bCs w:val="0"/>
                <w:color w:val="986801"/>
                <w:kern w:val="0"/>
                <w:szCs w:val="21"/>
              </w:rPr>
            </w:rPrChange>
          </w:rPr>
          <w:t>for</w:t>
        </w:r>
        <w:r w:rsidRPr="002B4446" w:rsidDel="000F36FD">
          <w:rPr>
            <w:rFonts w:eastAsia="宋体"/>
            <w:b w:val="0"/>
            <w:bCs w:val="0"/>
            <w:color w:val="5C5C5C"/>
            <w:kern w:val="0"/>
            <w:szCs w:val="21"/>
            <w:rPrChange w:id="4927"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4928" w:author="Xiaolong Liu" w:date="2022-07-21T00:25:00Z">
              <w:rPr>
                <w:rFonts w:ascii="Consolas" w:eastAsia="宋体" w:hAnsi="Consolas" w:cs="宋体"/>
                <w:b w:val="0"/>
                <w:bCs w:val="0"/>
                <w:color w:val="50A14F"/>
                <w:kern w:val="0"/>
                <w:szCs w:val="21"/>
              </w:rPr>
            </w:rPrChange>
          </w:rPr>
          <w:t>m=1:n_q</w:t>
        </w:r>
      </w:moveFrom>
    </w:p>
    <w:p w14:paraId="1376138E" w14:textId="29CD5F82" w:rsidR="007314F7" w:rsidRPr="002B4446" w:rsidDel="000F36FD" w:rsidRDefault="007314F7" w:rsidP="006A5ED4">
      <w:pPr>
        <w:pStyle w:val="2"/>
        <w:rPr>
          <w:moveFrom w:id="4929" w:author="Xiaolong Liu" w:date="2022-07-21T02:57:00Z"/>
          <w:rFonts w:eastAsia="宋体"/>
          <w:color w:val="5C5C5C"/>
          <w:kern w:val="0"/>
          <w:szCs w:val="21"/>
          <w:rPrChange w:id="4930" w:author="Xiaolong Liu" w:date="2022-07-21T00:25:00Z">
            <w:rPr>
              <w:moveFrom w:id="4931" w:author="Xiaolong Liu" w:date="2022-07-21T02:57:00Z"/>
              <w:rFonts w:ascii="Consolas" w:eastAsia="宋体" w:hAnsi="Consolas" w:cs="宋体"/>
              <w:color w:val="5C5C5C"/>
              <w:kern w:val="0"/>
              <w:szCs w:val="21"/>
            </w:rPr>
          </w:rPrChange>
        </w:rPr>
      </w:pPr>
      <w:moveFrom w:id="4932" w:author="Xiaolong Liu" w:date="2022-07-21T02:57:00Z">
        <w:r w:rsidRPr="002B4446" w:rsidDel="000F36FD">
          <w:rPr>
            <w:rFonts w:eastAsia="宋体"/>
            <w:b w:val="0"/>
            <w:bCs w:val="0"/>
            <w:color w:val="986801"/>
            <w:kern w:val="0"/>
            <w:szCs w:val="21"/>
            <w:rPrChange w:id="4933" w:author="Xiaolong Liu" w:date="2022-07-21T00:25:00Z">
              <w:rPr>
                <w:rFonts w:ascii="Consolas" w:eastAsia="宋体" w:hAnsi="Consolas" w:cs="宋体"/>
                <w:b w:val="0"/>
                <w:bCs w:val="0"/>
                <w:color w:val="986801"/>
                <w:kern w:val="0"/>
                <w:szCs w:val="21"/>
              </w:rPr>
            </w:rPrChange>
          </w:rPr>
          <w:t>for</w:t>
        </w:r>
        <w:r w:rsidRPr="002B4446" w:rsidDel="000F36FD">
          <w:rPr>
            <w:rFonts w:eastAsia="宋体"/>
            <w:b w:val="0"/>
            <w:bCs w:val="0"/>
            <w:color w:val="5C5C5C"/>
            <w:kern w:val="0"/>
            <w:szCs w:val="21"/>
            <w:rPrChange w:id="4934"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4935" w:author="Xiaolong Liu" w:date="2022-07-21T00:25:00Z">
              <w:rPr>
                <w:rFonts w:ascii="Consolas" w:eastAsia="宋体" w:hAnsi="Consolas" w:cs="宋体"/>
                <w:b w:val="0"/>
                <w:bCs w:val="0"/>
                <w:color w:val="50A14F"/>
                <w:kern w:val="0"/>
                <w:szCs w:val="21"/>
              </w:rPr>
            </w:rPrChange>
          </w:rPr>
          <w:t>l=1:n_q</w:t>
        </w:r>
      </w:moveFrom>
    </w:p>
    <w:p w14:paraId="33D8F2EC" w14:textId="3A868526" w:rsidR="007314F7" w:rsidRPr="002B4446" w:rsidDel="000F36FD" w:rsidRDefault="007314F7" w:rsidP="006A5ED4">
      <w:pPr>
        <w:pStyle w:val="2"/>
        <w:rPr>
          <w:moveFrom w:id="4936" w:author="Xiaolong Liu" w:date="2022-07-21T02:57:00Z"/>
          <w:rFonts w:eastAsia="宋体"/>
          <w:color w:val="5C5C5C"/>
          <w:kern w:val="0"/>
          <w:szCs w:val="21"/>
          <w:rPrChange w:id="4937" w:author="Xiaolong Liu" w:date="2022-07-21T00:25:00Z">
            <w:rPr>
              <w:moveFrom w:id="4938" w:author="Xiaolong Liu" w:date="2022-07-21T02:57:00Z"/>
              <w:rFonts w:ascii="Consolas" w:eastAsia="宋体" w:hAnsi="Consolas" w:cs="宋体"/>
              <w:color w:val="5C5C5C"/>
              <w:kern w:val="0"/>
              <w:szCs w:val="21"/>
            </w:rPr>
          </w:rPrChange>
        </w:rPr>
      </w:pPr>
      <w:moveFrom w:id="4939" w:author="Xiaolong Liu" w:date="2022-07-21T02:57:00Z">
        <w:r w:rsidRPr="002B4446" w:rsidDel="000F36FD">
          <w:rPr>
            <w:rFonts w:eastAsia="宋体"/>
            <w:b w:val="0"/>
            <w:bCs w:val="0"/>
            <w:color w:val="5C5C5C"/>
            <w:kern w:val="0"/>
            <w:szCs w:val="21"/>
            <w:rPrChange w:id="494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4941" w:author="Xiaolong Liu" w:date="2022-07-21T00:25:00Z">
              <w:rPr>
                <w:rFonts w:ascii="Consolas" w:eastAsia="宋体" w:hAnsi="Consolas" w:cs="宋体"/>
                <w:b w:val="0"/>
                <w:bCs w:val="0"/>
                <w:color w:val="986801"/>
                <w:kern w:val="0"/>
                <w:szCs w:val="21"/>
              </w:rPr>
            </w:rPrChange>
          </w:rPr>
          <w:t>sum1</w:t>
        </w:r>
        <w:r w:rsidRPr="002B4446" w:rsidDel="000F36FD">
          <w:rPr>
            <w:rFonts w:eastAsia="宋体"/>
            <w:b w:val="0"/>
            <w:bCs w:val="0"/>
            <w:color w:val="5C5C5C"/>
            <w:kern w:val="0"/>
            <w:szCs w:val="21"/>
            <w:rPrChange w:id="4942"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4943" w:author="Xiaolong Liu" w:date="2022-07-21T00:25:00Z">
              <w:rPr>
                <w:rFonts w:ascii="Consolas" w:eastAsia="宋体" w:hAnsi="Consolas" w:cs="宋体"/>
                <w:b w:val="0"/>
                <w:bCs w:val="0"/>
                <w:color w:val="50A14F"/>
                <w:kern w:val="0"/>
                <w:szCs w:val="21"/>
              </w:rPr>
            </w:rPrChange>
          </w:rPr>
          <w:t>0;</w:t>
        </w:r>
      </w:moveFrom>
    </w:p>
    <w:p w14:paraId="24EC1463" w14:textId="4C2CFC85" w:rsidR="007314F7" w:rsidRPr="002B4446" w:rsidDel="000F36FD" w:rsidRDefault="007314F7" w:rsidP="006A5ED4">
      <w:pPr>
        <w:pStyle w:val="2"/>
        <w:rPr>
          <w:moveFrom w:id="4944" w:author="Xiaolong Liu" w:date="2022-07-21T02:57:00Z"/>
          <w:rFonts w:eastAsia="宋体"/>
          <w:color w:val="5C5C5C"/>
          <w:kern w:val="0"/>
          <w:szCs w:val="21"/>
          <w:rPrChange w:id="4945" w:author="Xiaolong Liu" w:date="2022-07-21T00:25:00Z">
            <w:rPr>
              <w:moveFrom w:id="4946" w:author="Xiaolong Liu" w:date="2022-07-21T02:57:00Z"/>
              <w:rFonts w:ascii="Consolas" w:eastAsia="宋体" w:hAnsi="Consolas" w:cs="宋体"/>
              <w:color w:val="5C5C5C"/>
              <w:kern w:val="0"/>
              <w:szCs w:val="21"/>
            </w:rPr>
          </w:rPrChange>
        </w:rPr>
      </w:pPr>
      <w:moveFrom w:id="4947" w:author="Xiaolong Liu" w:date="2022-07-21T02:57:00Z">
        <w:r w:rsidRPr="002B4446" w:rsidDel="000F36FD">
          <w:rPr>
            <w:rFonts w:eastAsia="宋体"/>
            <w:b w:val="0"/>
            <w:bCs w:val="0"/>
            <w:color w:val="986801"/>
            <w:kern w:val="0"/>
            <w:szCs w:val="21"/>
            <w:rPrChange w:id="4948" w:author="Xiaolong Liu" w:date="2022-07-21T00:25:00Z">
              <w:rPr>
                <w:rFonts w:ascii="Consolas" w:eastAsia="宋体" w:hAnsi="Consolas" w:cs="宋体"/>
                <w:b w:val="0"/>
                <w:bCs w:val="0"/>
                <w:color w:val="986801"/>
                <w:kern w:val="0"/>
                <w:szCs w:val="21"/>
              </w:rPr>
            </w:rPrChange>
          </w:rPr>
          <w:t>for</w:t>
        </w:r>
        <w:r w:rsidRPr="002B4446" w:rsidDel="000F36FD">
          <w:rPr>
            <w:rFonts w:eastAsia="宋体"/>
            <w:b w:val="0"/>
            <w:bCs w:val="0"/>
            <w:color w:val="5C5C5C"/>
            <w:kern w:val="0"/>
            <w:szCs w:val="21"/>
            <w:rPrChange w:id="4949"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4950" w:author="Xiaolong Liu" w:date="2022-07-21T00:25:00Z">
              <w:rPr>
                <w:rFonts w:ascii="Consolas" w:eastAsia="宋体" w:hAnsi="Consolas" w:cs="宋体"/>
                <w:b w:val="0"/>
                <w:bCs w:val="0"/>
                <w:color w:val="50A14F"/>
                <w:kern w:val="0"/>
                <w:szCs w:val="21"/>
              </w:rPr>
            </w:rPrChange>
          </w:rPr>
          <w:t>i=1:n_q</w:t>
        </w:r>
      </w:moveFrom>
    </w:p>
    <w:p w14:paraId="0FD6ECD7" w14:textId="5622E466" w:rsidR="007314F7" w:rsidRPr="002B4446" w:rsidDel="000F36FD" w:rsidRDefault="007314F7" w:rsidP="006A5ED4">
      <w:pPr>
        <w:pStyle w:val="2"/>
        <w:rPr>
          <w:moveFrom w:id="4951" w:author="Xiaolong Liu" w:date="2022-07-21T02:57:00Z"/>
          <w:rFonts w:eastAsia="宋体"/>
          <w:color w:val="5C5C5C"/>
          <w:kern w:val="0"/>
          <w:szCs w:val="21"/>
          <w:rPrChange w:id="4952" w:author="Xiaolong Liu" w:date="2022-07-21T00:25:00Z">
            <w:rPr>
              <w:moveFrom w:id="4953" w:author="Xiaolong Liu" w:date="2022-07-21T02:57:00Z"/>
              <w:rFonts w:ascii="Consolas" w:eastAsia="宋体" w:hAnsi="Consolas" w:cs="宋体"/>
              <w:color w:val="5C5C5C"/>
              <w:kern w:val="0"/>
              <w:szCs w:val="21"/>
            </w:rPr>
          </w:rPrChange>
        </w:rPr>
      </w:pPr>
      <w:moveFrom w:id="4954" w:author="Xiaolong Liu" w:date="2022-07-21T02:57:00Z">
        <w:r w:rsidRPr="002B4446" w:rsidDel="000F36FD">
          <w:rPr>
            <w:rFonts w:eastAsia="宋体"/>
            <w:b w:val="0"/>
            <w:bCs w:val="0"/>
            <w:color w:val="986801"/>
            <w:kern w:val="0"/>
            <w:szCs w:val="21"/>
            <w:rPrChange w:id="4955" w:author="Xiaolong Liu" w:date="2022-07-21T00:25:00Z">
              <w:rPr>
                <w:rFonts w:ascii="Consolas" w:eastAsia="宋体" w:hAnsi="Consolas" w:cs="宋体"/>
                <w:b w:val="0"/>
                <w:bCs w:val="0"/>
                <w:color w:val="986801"/>
                <w:kern w:val="0"/>
                <w:szCs w:val="21"/>
              </w:rPr>
            </w:rPrChange>
          </w:rPr>
          <w:t>for</w:t>
        </w:r>
        <w:r w:rsidRPr="002B4446" w:rsidDel="000F36FD">
          <w:rPr>
            <w:rFonts w:eastAsia="宋体"/>
            <w:b w:val="0"/>
            <w:bCs w:val="0"/>
            <w:color w:val="5C5C5C"/>
            <w:kern w:val="0"/>
            <w:szCs w:val="21"/>
            <w:rPrChange w:id="4956"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4957" w:author="Xiaolong Liu" w:date="2022-07-21T00:25:00Z">
              <w:rPr>
                <w:rFonts w:ascii="Consolas" w:eastAsia="宋体" w:hAnsi="Consolas" w:cs="宋体"/>
                <w:b w:val="0"/>
                <w:bCs w:val="0"/>
                <w:color w:val="50A14F"/>
                <w:kern w:val="0"/>
                <w:szCs w:val="21"/>
              </w:rPr>
            </w:rPrChange>
          </w:rPr>
          <w:t>j=1:n_q</w:t>
        </w:r>
      </w:moveFrom>
    </w:p>
    <w:p w14:paraId="4348A389" w14:textId="2DF5917B" w:rsidR="007314F7" w:rsidRPr="002B4446" w:rsidDel="000F36FD" w:rsidRDefault="007314F7" w:rsidP="006A5ED4">
      <w:pPr>
        <w:pStyle w:val="2"/>
        <w:rPr>
          <w:moveFrom w:id="4958" w:author="Xiaolong Liu" w:date="2022-07-21T02:57:00Z"/>
          <w:rFonts w:eastAsia="宋体"/>
          <w:color w:val="5C5C5C"/>
          <w:kern w:val="0"/>
          <w:szCs w:val="21"/>
          <w:rPrChange w:id="4959" w:author="Xiaolong Liu" w:date="2022-07-21T00:25:00Z">
            <w:rPr>
              <w:moveFrom w:id="4960" w:author="Xiaolong Liu" w:date="2022-07-21T02:57:00Z"/>
              <w:rFonts w:ascii="Consolas" w:eastAsia="宋体" w:hAnsi="Consolas" w:cs="宋体"/>
              <w:color w:val="5C5C5C"/>
              <w:kern w:val="0"/>
              <w:szCs w:val="21"/>
            </w:rPr>
          </w:rPrChange>
        </w:rPr>
      </w:pPr>
      <w:moveFrom w:id="4961" w:author="Xiaolong Liu" w:date="2022-07-21T02:57:00Z">
        <w:r w:rsidRPr="002B4446" w:rsidDel="000F36FD">
          <w:rPr>
            <w:rFonts w:eastAsia="宋体"/>
            <w:b w:val="0"/>
            <w:bCs w:val="0"/>
            <w:color w:val="5C5C5C"/>
            <w:kern w:val="0"/>
            <w:szCs w:val="21"/>
            <w:rPrChange w:id="4962"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4963" w:author="Xiaolong Liu" w:date="2022-07-21T00:25:00Z">
              <w:rPr>
                <w:rFonts w:ascii="Consolas" w:eastAsia="宋体" w:hAnsi="Consolas" w:cs="宋体"/>
                <w:b w:val="0"/>
                <w:bCs w:val="0"/>
                <w:color w:val="986801"/>
                <w:kern w:val="0"/>
                <w:szCs w:val="21"/>
              </w:rPr>
            </w:rPrChange>
          </w:rPr>
          <w:t>ii</w:t>
        </w:r>
        <w:r w:rsidRPr="002B4446" w:rsidDel="000F36FD">
          <w:rPr>
            <w:rFonts w:eastAsia="宋体"/>
            <w:b w:val="0"/>
            <w:bCs w:val="0"/>
            <w:color w:val="5C5C5C"/>
            <w:kern w:val="0"/>
            <w:szCs w:val="21"/>
            <w:rPrChange w:id="4964"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4965" w:author="Xiaolong Liu" w:date="2022-07-21T00:25:00Z">
              <w:rPr>
                <w:rFonts w:ascii="Consolas" w:eastAsia="宋体" w:hAnsi="Consolas" w:cs="宋体"/>
                <w:b w:val="0"/>
                <w:bCs w:val="0"/>
                <w:color w:val="50A14F"/>
                <w:kern w:val="0"/>
                <w:szCs w:val="21"/>
              </w:rPr>
            </w:rPrChange>
          </w:rPr>
          <w:t>i + m;</w:t>
        </w:r>
      </w:moveFrom>
    </w:p>
    <w:p w14:paraId="54B697C9" w14:textId="2D1EDBB5" w:rsidR="007314F7" w:rsidRPr="002B4446" w:rsidDel="000F36FD" w:rsidRDefault="007314F7" w:rsidP="006A5ED4">
      <w:pPr>
        <w:pStyle w:val="2"/>
        <w:rPr>
          <w:moveFrom w:id="4966" w:author="Xiaolong Liu" w:date="2022-07-21T02:57:00Z"/>
          <w:rFonts w:eastAsia="宋体"/>
          <w:color w:val="5C5C5C"/>
          <w:kern w:val="0"/>
          <w:szCs w:val="21"/>
          <w:rPrChange w:id="4967" w:author="Xiaolong Liu" w:date="2022-07-21T00:25:00Z">
            <w:rPr>
              <w:moveFrom w:id="4968" w:author="Xiaolong Liu" w:date="2022-07-21T02:57:00Z"/>
              <w:rFonts w:ascii="Consolas" w:eastAsia="宋体" w:hAnsi="Consolas" w:cs="宋体"/>
              <w:color w:val="5C5C5C"/>
              <w:kern w:val="0"/>
              <w:szCs w:val="21"/>
            </w:rPr>
          </w:rPrChange>
        </w:rPr>
      </w:pPr>
      <w:moveFrom w:id="4969" w:author="Xiaolong Liu" w:date="2022-07-21T02:57:00Z">
        <w:r w:rsidRPr="002B4446" w:rsidDel="000F36FD">
          <w:rPr>
            <w:rFonts w:eastAsia="宋体"/>
            <w:b w:val="0"/>
            <w:bCs w:val="0"/>
            <w:color w:val="5C5C5C"/>
            <w:kern w:val="0"/>
            <w:szCs w:val="21"/>
            <w:rPrChange w:id="497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4971" w:author="Xiaolong Liu" w:date="2022-07-21T00:25:00Z">
              <w:rPr>
                <w:rFonts w:ascii="Consolas" w:eastAsia="宋体" w:hAnsi="Consolas" w:cs="宋体"/>
                <w:b w:val="0"/>
                <w:bCs w:val="0"/>
                <w:color w:val="986801"/>
                <w:kern w:val="0"/>
                <w:szCs w:val="21"/>
              </w:rPr>
            </w:rPrChange>
          </w:rPr>
          <w:t>jj</w:t>
        </w:r>
        <w:r w:rsidRPr="002B4446" w:rsidDel="000F36FD">
          <w:rPr>
            <w:rFonts w:eastAsia="宋体"/>
            <w:b w:val="0"/>
            <w:bCs w:val="0"/>
            <w:color w:val="5C5C5C"/>
            <w:kern w:val="0"/>
            <w:szCs w:val="21"/>
            <w:rPrChange w:id="4972"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4973" w:author="Xiaolong Liu" w:date="2022-07-21T00:25:00Z">
              <w:rPr>
                <w:rFonts w:ascii="Consolas" w:eastAsia="宋体" w:hAnsi="Consolas" w:cs="宋体"/>
                <w:b w:val="0"/>
                <w:bCs w:val="0"/>
                <w:color w:val="50A14F"/>
                <w:kern w:val="0"/>
                <w:szCs w:val="21"/>
              </w:rPr>
            </w:rPrChange>
          </w:rPr>
          <w:t>j + l;</w:t>
        </w:r>
      </w:moveFrom>
    </w:p>
    <w:p w14:paraId="7BE9CBC3" w14:textId="6B98806F" w:rsidR="007314F7" w:rsidRPr="002B4446" w:rsidDel="000F36FD" w:rsidRDefault="007314F7" w:rsidP="006A5ED4">
      <w:pPr>
        <w:pStyle w:val="2"/>
        <w:rPr>
          <w:moveFrom w:id="4974" w:author="Xiaolong Liu" w:date="2022-07-21T02:57:00Z"/>
          <w:rFonts w:eastAsia="宋体"/>
          <w:color w:val="5C5C5C"/>
          <w:kern w:val="0"/>
          <w:szCs w:val="21"/>
          <w:rPrChange w:id="4975" w:author="Xiaolong Liu" w:date="2022-07-21T00:25:00Z">
            <w:rPr>
              <w:moveFrom w:id="4976" w:author="Xiaolong Liu" w:date="2022-07-21T02:57:00Z"/>
              <w:rFonts w:ascii="Consolas" w:eastAsia="宋体" w:hAnsi="Consolas" w:cs="宋体"/>
              <w:color w:val="5C5C5C"/>
              <w:kern w:val="0"/>
              <w:szCs w:val="21"/>
            </w:rPr>
          </w:rPrChange>
        </w:rPr>
      </w:pPr>
      <w:moveFrom w:id="4977" w:author="Xiaolong Liu" w:date="2022-07-21T02:57:00Z">
        <w:r w:rsidRPr="002B4446" w:rsidDel="000F36FD">
          <w:rPr>
            <w:rFonts w:eastAsia="宋体"/>
            <w:b w:val="0"/>
            <w:bCs w:val="0"/>
            <w:color w:val="5C5C5C"/>
            <w:kern w:val="0"/>
            <w:szCs w:val="21"/>
            <w:rPrChange w:id="4978"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4979" w:author="Xiaolong Liu" w:date="2022-07-21T00:25:00Z">
              <w:rPr>
                <w:rFonts w:ascii="Consolas" w:eastAsia="宋体" w:hAnsi="Consolas" w:cs="宋体"/>
                <w:b w:val="0"/>
                <w:bCs w:val="0"/>
                <w:color w:val="986801"/>
                <w:kern w:val="0"/>
                <w:szCs w:val="21"/>
              </w:rPr>
            </w:rPrChange>
          </w:rPr>
          <w:t>if</w:t>
        </w:r>
        <w:r w:rsidRPr="002B4446" w:rsidDel="000F36FD">
          <w:rPr>
            <w:rFonts w:eastAsia="宋体"/>
            <w:b w:val="0"/>
            <w:bCs w:val="0"/>
            <w:color w:val="5C5C5C"/>
            <w:kern w:val="0"/>
            <w:szCs w:val="21"/>
            <w:rPrChange w:id="498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4981" w:author="Xiaolong Liu" w:date="2022-07-21T00:25:00Z">
              <w:rPr>
                <w:rFonts w:ascii="Consolas" w:eastAsia="宋体" w:hAnsi="Consolas" w:cs="宋体"/>
                <w:b w:val="0"/>
                <w:bCs w:val="0"/>
                <w:color w:val="50A14F"/>
                <w:kern w:val="0"/>
                <w:szCs w:val="21"/>
              </w:rPr>
            </w:rPrChange>
          </w:rPr>
          <w:t>i + m &gt; n_q</w:t>
        </w:r>
      </w:moveFrom>
    </w:p>
    <w:p w14:paraId="533AFE8F" w14:textId="1042028B" w:rsidR="007314F7" w:rsidRPr="002B4446" w:rsidDel="000F36FD" w:rsidRDefault="007314F7" w:rsidP="006A5ED4">
      <w:pPr>
        <w:pStyle w:val="2"/>
        <w:rPr>
          <w:moveFrom w:id="4982" w:author="Xiaolong Liu" w:date="2022-07-21T02:57:00Z"/>
          <w:rFonts w:eastAsia="宋体"/>
          <w:color w:val="5C5C5C"/>
          <w:kern w:val="0"/>
          <w:szCs w:val="21"/>
          <w:rPrChange w:id="4983" w:author="Xiaolong Liu" w:date="2022-07-21T00:25:00Z">
            <w:rPr>
              <w:moveFrom w:id="4984" w:author="Xiaolong Liu" w:date="2022-07-21T02:57:00Z"/>
              <w:rFonts w:ascii="Consolas" w:eastAsia="宋体" w:hAnsi="Consolas" w:cs="宋体"/>
              <w:color w:val="5C5C5C"/>
              <w:kern w:val="0"/>
              <w:szCs w:val="21"/>
            </w:rPr>
          </w:rPrChange>
        </w:rPr>
      </w:pPr>
      <w:moveFrom w:id="4985" w:author="Xiaolong Liu" w:date="2022-07-21T02:57:00Z">
        <w:r w:rsidRPr="002B4446" w:rsidDel="000F36FD">
          <w:rPr>
            <w:rFonts w:eastAsia="宋体"/>
            <w:b w:val="0"/>
            <w:bCs w:val="0"/>
            <w:color w:val="5C5C5C"/>
            <w:kern w:val="0"/>
            <w:szCs w:val="21"/>
            <w:rPrChange w:id="4986"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4987" w:author="Xiaolong Liu" w:date="2022-07-21T00:25:00Z">
              <w:rPr>
                <w:rFonts w:ascii="Consolas" w:eastAsia="宋体" w:hAnsi="Consolas" w:cs="宋体"/>
                <w:b w:val="0"/>
                <w:bCs w:val="0"/>
                <w:color w:val="986801"/>
                <w:kern w:val="0"/>
                <w:szCs w:val="21"/>
              </w:rPr>
            </w:rPrChange>
          </w:rPr>
          <w:t>ii</w:t>
        </w:r>
        <w:r w:rsidRPr="002B4446" w:rsidDel="000F36FD">
          <w:rPr>
            <w:rFonts w:eastAsia="宋体"/>
            <w:b w:val="0"/>
            <w:bCs w:val="0"/>
            <w:color w:val="5C5C5C"/>
            <w:kern w:val="0"/>
            <w:szCs w:val="21"/>
            <w:rPrChange w:id="4988"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4989" w:author="Xiaolong Liu" w:date="2022-07-21T00:25:00Z">
              <w:rPr>
                <w:rFonts w:ascii="Consolas" w:eastAsia="宋体" w:hAnsi="Consolas" w:cs="宋体"/>
                <w:b w:val="0"/>
                <w:bCs w:val="0"/>
                <w:color w:val="50A14F"/>
                <w:kern w:val="0"/>
                <w:szCs w:val="21"/>
              </w:rPr>
            </w:rPrChange>
          </w:rPr>
          <w:t>i + m - n_q ;</w:t>
        </w:r>
      </w:moveFrom>
    </w:p>
    <w:p w14:paraId="1944A492" w14:textId="0FBA196A" w:rsidR="007314F7" w:rsidRPr="002B4446" w:rsidDel="000F36FD" w:rsidRDefault="007314F7" w:rsidP="006A5ED4">
      <w:pPr>
        <w:pStyle w:val="2"/>
        <w:rPr>
          <w:moveFrom w:id="4990" w:author="Xiaolong Liu" w:date="2022-07-21T02:57:00Z"/>
          <w:rFonts w:eastAsia="宋体"/>
          <w:color w:val="5C5C5C"/>
          <w:kern w:val="0"/>
          <w:szCs w:val="21"/>
          <w:rPrChange w:id="4991" w:author="Xiaolong Liu" w:date="2022-07-21T00:25:00Z">
            <w:rPr>
              <w:moveFrom w:id="4992" w:author="Xiaolong Liu" w:date="2022-07-21T02:57:00Z"/>
              <w:rFonts w:ascii="Consolas" w:eastAsia="宋体" w:hAnsi="Consolas" w:cs="宋体"/>
              <w:color w:val="5C5C5C"/>
              <w:kern w:val="0"/>
              <w:szCs w:val="21"/>
            </w:rPr>
          </w:rPrChange>
        </w:rPr>
      </w:pPr>
      <w:moveFrom w:id="4993" w:author="Xiaolong Liu" w:date="2022-07-21T02:57:00Z">
        <w:r w:rsidRPr="002B4446" w:rsidDel="000F36FD">
          <w:rPr>
            <w:rFonts w:eastAsia="宋体"/>
            <w:b w:val="0"/>
            <w:bCs w:val="0"/>
            <w:color w:val="5C5C5C"/>
            <w:kern w:val="0"/>
            <w:szCs w:val="21"/>
            <w:rPrChange w:id="4994"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4995" w:author="Xiaolong Liu" w:date="2022-07-21T00:25:00Z">
              <w:rPr>
                <w:rFonts w:ascii="Consolas" w:eastAsia="宋体" w:hAnsi="Consolas" w:cs="宋体"/>
                <w:b w:val="0"/>
                <w:bCs w:val="0"/>
                <w:color w:val="986801"/>
                <w:kern w:val="0"/>
                <w:szCs w:val="21"/>
              </w:rPr>
            </w:rPrChange>
          </w:rPr>
          <w:t>end</w:t>
        </w:r>
      </w:moveFrom>
    </w:p>
    <w:p w14:paraId="796A28BD" w14:textId="558C7CAD" w:rsidR="007314F7" w:rsidRPr="002B4446" w:rsidDel="000F36FD" w:rsidRDefault="007314F7" w:rsidP="006A5ED4">
      <w:pPr>
        <w:pStyle w:val="2"/>
        <w:rPr>
          <w:moveFrom w:id="4996" w:author="Xiaolong Liu" w:date="2022-07-21T02:57:00Z"/>
          <w:rFonts w:eastAsia="宋体"/>
          <w:color w:val="5C5C5C"/>
          <w:kern w:val="0"/>
          <w:szCs w:val="21"/>
          <w:rPrChange w:id="4997" w:author="Xiaolong Liu" w:date="2022-07-21T00:25:00Z">
            <w:rPr>
              <w:moveFrom w:id="4998" w:author="Xiaolong Liu" w:date="2022-07-21T02:57:00Z"/>
              <w:rFonts w:ascii="Consolas" w:eastAsia="宋体" w:hAnsi="Consolas" w:cs="宋体"/>
              <w:color w:val="5C5C5C"/>
              <w:kern w:val="0"/>
              <w:szCs w:val="21"/>
            </w:rPr>
          </w:rPrChange>
        </w:rPr>
      </w:pPr>
      <w:moveFrom w:id="4999" w:author="Xiaolong Liu" w:date="2022-07-21T02:57:00Z">
        <w:r w:rsidRPr="002B4446" w:rsidDel="000F36FD">
          <w:rPr>
            <w:rFonts w:eastAsia="宋体"/>
            <w:b w:val="0"/>
            <w:bCs w:val="0"/>
            <w:color w:val="5C5C5C"/>
            <w:kern w:val="0"/>
            <w:szCs w:val="21"/>
            <w:rPrChange w:id="500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01" w:author="Xiaolong Liu" w:date="2022-07-21T00:25:00Z">
              <w:rPr>
                <w:rFonts w:ascii="Consolas" w:eastAsia="宋体" w:hAnsi="Consolas" w:cs="宋体"/>
                <w:b w:val="0"/>
                <w:bCs w:val="0"/>
                <w:color w:val="986801"/>
                <w:kern w:val="0"/>
                <w:szCs w:val="21"/>
              </w:rPr>
            </w:rPrChange>
          </w:rPr>
          <w:t>if</w:t>
        </w:r>
        <w:r w:rsidRPr="002B4446" w:rsidDel="000F36FD">
          <w:rPr>
            <w:rFonts w:eastAsia="宋体"/>
            <w:b w:val="0"/>
            <w:bCs w:val="0"/>
            <w:color w:val="5C5C5C"/>
            <w:kern w:val="0"/>
            <w:szCs w:val="21"/>
            <w:rPrChange w:id="5002"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5003" w:author="Xiaolong Liu" w:date="2022-07-21T00:25:00Z">
              <w:rPr>
                <w:rFonts w:ascii="Consolas" w:eastAsia="宋体" w:hAnsi="Consolas" w:cs="宋体"/>
                <w:b w:val="0"/>
                <w:bCs w:val="0"/>
                <w:color w:val="50A14F"/>
                <w:kern w:val="0"/>
                <w:szCs w:val="21"/>
              </w:rPr>
            </w:rPrChange>
          </w:rPr>
          <w:t>j + l &gt; n_q</w:t>
        </w:r>
      </w:moveFrom>
    </w:p>
    <w:p w14:paraId="78A9C13C" w14:textId="51F04559" w:rsidR="007314F7" w:rsidRPr="002B4446" w:rsidDel="000F36FD" w:rsidRDefault="007314F7" w:rsidP="006A5ED4">
      <w:pPr>
        <w:pStyle w:val="2"/>
        <w:rPr>
          <w:moveFrom w:id="5004" w:author="Xiaolong Liu" w:date="2022-07-21T02:57:00Z"/>
          <w:rFonts w:eastAsia="宋体"/>
          <w:color w:val="5C5C5C"/>
          <w:kern w:val="0"/>
          <w:szCs w:val="21"/>
          <w:rPrChange w:id="5005" w:author="Xiaolong Liu" w:date="2022-07-21T00:25:00Z">
            <w:rPr>
              <w:moveFrom w:id="5006" w:author="Xiaolong Liu" w:date="2022-07-21T02:57:00Z"/>
              <w:rFonts w:ascii="Consolas" w:eastAsia="宋体" w:hAnsi="Consolas" w:cs="宋体"/>
              <w:color w:val="5C5C5C"/>
              <w:kern w:val="0"/>
              <w:szCs w:val="21"/>
            </w:rPr>
          </w:rPrChange>
        </w:rPr>
      </w:pPr>
      <w:moveFrom w:id="5007" w:author="Xiaolong Liu" w:date="2022-07-21T02:57:00Z">
        <w:r w:rsidRPr="002B4446" w:rsidDel="000F36FD">
          <w:rPr>
            <w:rFonts w:eastAsia="宋体"/>
            <w:b w:val="0"/>
            <w:bCs w:val="0"/>
            <w:color w:val="5C5C5C"/>
            <w:kern w:val="0"/>
            <w:szCs w:val="21"/>
            <w:rPrChange w:id="5008"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09" w:author="Xiaolong Liu" w:date="2022-07-21T00:25:00Z">
              <w:rPr>
                <w:rFonts w:ascii="Consolas" w:eastAsia="宋体" w:hAnsi="Consolas" w:cs="宋体"/>
                <w:b w:val="0"/>
                <w:bCs w:val="0"/>
                <w:color w:val="986801"/>
                <w:kern w:val="0"/>
                <w:szCs w:val="21"/>
              </w:rPr>
            </w:rPrChange>
          </w:rPr>
          <w:t>jj</w:t>
        </w:r>
        <w:r w:rsidRPr="002B4446" w:rsidDel="000F36FD">
          <w:rPr>
            <w:rFonts w:eastAsia="宋体"/>
            <w:b w:val="0"/>
            <w:bCs w:val="0"/>
            <w:color w:val="5C5C5C"/>
            <w:kern w:val="0"/>
            <w:szCs w:val="21"/>
            <w:rPrChange w:id="5010"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5011" w:author="Xiaolong Liu" w:date="2022-07-21T00:25:00Z">
              <w:rPr>
                <w:rFonts w:ascii="Consolas" w:eastAsia="宋体" w:hAnsi="Consolas" w:cs="宋体"/>
                <w:b w:val="0"/>
                <w:bCs w:val="0"/>
                <w:color w:val="50A14F"/>
                <w:kern w:val="0"/>
                <w:szCs w:val="21"/>
              </w:rPr>
            </w:rPrChange>
          </w:rPr>
          <w:t>j + l - n_q ;</w:t>
        </w:r>
      </w:moveFrom>
    </w:p>
    <w:p w14:paraId="23670E43" w14:textId="48AACCD1" w:rsidR="007314F7" w:rsidRPr="002B4446" w:rsidDel="000F36FD" w:rsidRDefault="007314F7" w:rsidP="006A5ED4">
      <w:pPr>
        <w:pStyle w:val="2"/>
        <w:rPr>
          <w:moveFrom w:id="5012" w:author="Xiaolong Liu" w:date="2022-07-21T02:57:00Z"/>
          <w:rFonts w:eastAsia="宋体"/>
          <w:color w:val="5C5C5C"/>
          <w:kern w:val="0"/>
          <w:szCs w:val="21"/>
          <w:rPrChange w:id="5013" w:author="Xiaolong Liu" w:date="2022-07-21T00:25:00Z">
            <w:rPr>
              <w:moveFrom w:id="5014" w:author="Xiaolong Liu" w:date="2022-07-21T02:57:00Z"/>
              <w:rFonts w:ascii="Consolas" w:eastAsia="宋体" w:hAnsi="Consolas" w:cs="宋体"/>
              <w:color w:val="5C5C5C"/>
              <w:kern w:val="0"/>
              <w:szCs w:val="21"/>
            </w:rPr>
          </w:rPrChange>
        </w:rPr>
      </w:pPr>
      <w:moveFrom w:id="5015" w:author="Xiaolong Liu" w:date="2022-07-21T02:57:00Z">
        <w:r w:rsidRPr="002B4446" w:rsidDel="000F36FD">
          <w:rPr>
            <w:rFonts w:eastAsia="宋体"/>
            <w:b w:val="0"/>
            <w:bCs w:val="0"/>
            <w:color w:val="5C5C5C"/>
            <w:kern w:val="0"/>
            <w:szCs w:val="21"/>
            <w:rPrChange w:id="5016"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17" w:author="Xiaolong Liu" w:date="2022-07-21T00:25:00Z">
              <w:rPr>
                <w:rFonts w:ascii="Consolas" w:eastAsia="宋体" w:hAnsi="Consolas" w:cs="宋体"/>
                <w:b w:val="0"/>
                <w:bCs w:val="0"/>
                <w:color w:val="986801"/>
                <w:kern w:val="0"/>
                <w:szCs w:val="21"/>
              </w:rPr>
            </w:rPrChange>
          </w:rPr>
          <w:t>end</w:t>
        </w:r>
      </w:moveFrom>
    </w:p>
    <w:p w14:paraId="439AF6BB" w14:textId="3E22DAA3" w:rsidR="007314F7" w:rsidRPr="002B4446" w:rsidDel="000F36FD" w:rsidRDefault="007314F7" w:rsidP="006A5ED4">
      <w:pPr>
        <w:pStyle w:val="2"/>
        <w:rPr>
          <w:moveFrom w:id="5018" w:author="Xiaolong Liu" w:date="2022-07-21T02:57:00Z"/>
          <w:rFonts w:eastAsia="宋体"/>
          <w:color w:val="5C5C5C"/>
          <w:kern w:val="0"/>
          <w:szCs w:val="21"/>
          <w:rPrChange w:id="5019" w:author="Xiaolong Liu" w:date="2022-07-21T00:25:00Z">
            <w:rPr>
              <w:moveFrom w:id="5020" w:author="Xiaolong Liu" w:date="2022-07-21T02:57:00Z"/>
              <w:rFonts w:ascii="Consolas" w:eastAsia="宋体" w:hAnsi="Consolas" w:cs="宋体"/>
              <w:color w:val="5C5C5C"/>
              <w:kern w:val="0"/>
              <w:szCs w:val="21"/>
            </w:rPr>
          </w:rPrChange>
        </w:rPr>
      </w:pPr>
      <w:moveFrom w:id="5021" w:author="Xiaolong Liu" w:date="2022-07-21T02:57:00Z">
        <w:r w:rsidRPr="002B4446" w:rsidDel="000F36FD">
          <w:rPr>
            <w:rFonts w:eastAsia="宋体"/>
            <w:b w:val="0"/>
            <w:bCs w:val="0"/>
            <w:color w:val="5C5C5C"/>
            <w:kern w:val="0"/>
            <w:szCs w:val="21"/>
            <w:rPrChange w:id="5022"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23" w:author="Xiaolong Liu" w:date="2022-07-21T00:25:00Z">
              <w:rPr>
                <w:rFonts w:ascii="Consolas" w:eastAsia="宋体" w:hAnsi="Consolas" w:cs="宋体"/>
                <w:b w:val="0"/>
                <w:bCs w:val="0"/>
                <w:color w:val="986801"/>
                <w:kern w:val="0"/>
                <w:szCs w:val="21"/>
              </w:rPr>
            </w:rPrChange>
          </w:rPr>
          <w:t>if</w:t>
        </w:r>
        <w:r w:rsidRPr="002B4446" w:rsidDel="000F36FD">
          <w:rPr>
            <w:rFonts w:eastAsia="宋体"/>
            <w:b w:val="0"/>
            <w:bCs w:val="0"/>
            <w:color w:val="5C5C5C"/>
            <w:kern w:val="0"/>
            <w:szCs w:val="21"/>
            <w:rPrChange w:id="5024"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5025" w:author="Xiaolong Liu" w:date="2022-07-21T00:25:00Z">
              <w:rPr>
                <w:rFonts w:ascii="Consolas" w:eastAsia="宋体" w:hAnsi="Consolas" w:cs="宋体"/>
                <w:b w:val="0"/>
                <w:bCs w:val="0"/>
                <w:color w:val="50A14F"/>
                <w:kern w:val="0"/>
                <w:szCs w:val="21"/>
              </w:rPr>
            </w:rPrChange>
          </w:rPr>
          <w:t>i + m &lt; 1</w:t>
        </w:r>
      </w:moveFrom>
    </w:p>
    <w:p w14:paraId="2AF84E55" w14:textId="6DE6D05A" w:rsidR="007314F7" w:rsidRPr="002B4446" w:rsidDel="000F36FD" w:rsidRDefault="007314F7" w:rsidP="006A5ED4">
      <w:pPr>
        <w:pStyle w:val="2"/>
        <w:rPr>
          <w:moveFrom w:id="5026" w:author="Xiaolong Liu" w:date="2022-07-21T02:57:00Z"/>
          <w:rFonts w:eastAsia="宋体"/>
          <w:color w:val="5C5C5C"/>
          <w:kern w:val="0"/>
          <w:szCs w:val="21"/>
          <w:rPrChange w:id="5027" w:author="Xiaolong Liu" w:date="2022-07-21T00:25:00Z">
            <w:rPr>
              <w:moveFrom w:id="5028" w:author="Xiaolong Liu" w:date="2022-07-21T02:57:00Z"/>
              <w:rFonts w:ascii="Consolas" w:eastAsia="宋体" w:hAnsi="Consolas" w:cs="宋体"/>
              <w:color w:val="5C5C5C"/>
              <w:kern w:val="0"/>
              <w:szCs w:val="21"/>
            </w:rPr>
          </w:rPrChange>
        </w:rPr>
      </w:pPr>
      <w:moveFrom w:id="5029" w:author="Xiaolong Liu" w:date="2022-07-21T02:57:00Z">
        <w:r w:rsidRPr="002B4446" w:rsidDel="000F36FD">
          <w:rPr>
            <w:rFonts w:eastAsia="宋体"/>
            <w:b w:val="0"/>
            <w:bCs w:val="0"/>
            <w:color w:val="5C5C5C"/>
            <w:kern w:val="0"/>
            <w:szCs w:val="21"/>
            <w:rPrChange w:id="503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31" w:author="Xiaolong Liu" w:date="2022-07-21T00:25:00Z">
              <w:rPr>
                <w:rFonts w:ascii="Consolas" w:eastAsia="宋体" w:hAnsi="Consolas" w:cs="宋体"/>
                <w:b w:val="0"/>
                <w:bCs w:val="0"/>
                <w:color w:val="986801"/>
                <w:kern w:val="0"/>
                <w:szCs w:val="21"/>
              </w:rPr>
            </w:rPrChange>
          </w:rPr>
          <w:t>ii</w:t>
        </w:r>
        <w:r w:rsidRPr="002B4446" w:rsidDel="000F36FD">
          <w:rPr>
            <w:rFonts w:eastAsia="宋体"/>
            <w:b w:val="0"/>
            <w:bCs w:val="0"/>
            <w:color w:val="5C5C5C"/>
            <w:kern w:val="0"/>
            <w:szCs w:val="21"/>
            <w:rPrChange w:id="5032"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5033" w:author="Xiaolong Liu" w:date="2022-07-21T00:25:00Z">
              <w:rPr>
                <w:rFonts w:ascii="Consolas" w:eastAsia="宋体" w:hAnsi="Consolas" w:cs="宋体"/>
                <w:b w:val="0"/>
                <w:bCs w:val="0"/>
                <w:color w:val="50A14F"/>
                <w:kern w:val="0"/>
                <w:szCs w:val="21"/>
              </w:rPr>
            </w:rPrChange>
          </w:rPr>
          <w:t>i + m + n_q ;</w:t>
        </w:r>
      </w:moveFrom>
    </w:p>
    <w:p w14:paraId="12E1EA06" w14:textId="7EB74278" w:rsidR="007314F7" w:rsidRPr="002B4446" w:rsidDel="000F36FD" w:rsidRDefault="007314F7" w:rsidP="006A5ED4">
      <w:pPr>
        <w:pStyle w:val="2"/>
        <w:rPr>
          <w:moveFrom w:id="5034" w:author="Xiaolong Liu" w:date="2022-07-21T02:57:00Z"/>
          <w:rFonts w:eastAsia="宋体"/>
          <w:color w:val="5C5C5C"/>
          <w:kern w:val="0"/>
          <w:szCs w:val="21"/>
          <w:rPrChange w:id="5035" w:author="Xiaolong Liu" w:date="2022-07-21T00:25:00Z">
            <w:rPr>
              <w:moveFrom w:id="5036" w:author="Xiaolong Liu" w:date="2022-07-21T02:57:00Z"/>
              <w:rFonts w:ascii="Consolas" w:eastAsia="宋体" w:hAnsi="Consolas" w:cs="宋体"/>
              <w:color w:val="5C5C5C"/>
              <w:kern w:val="0"/>
              <w:szCs w:val="21"/>
            </w:rPr>
          </w:rPrChange>
        </w:rPr>
      </w:pPr>
      <w:moveFrom w:id="5037" w:author="Xiaolong Liu" w:date="2022-07-21T02:57:00Z">
        <w:r w:rsidRPr="002B4446" w:rsidDel="000F36FD">
          <w:rPr>
            <w:rFonts w:eastAsia="宋体"/>
            <w:b w:val="0"/>
            <w:bCs w:val="0"/>
            <w:color w:val="5C5C5C"/>
            <w:kern w:val="0"/>
            <w:szCs w:val="21"/>
            <w:rPrChange w:id="5038"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39" w:author="Xiaolong Liu" w:date="2022-07-21T00:25:00Z">
              <w:rPr>
                <w:rFonts w:ascii="Consolas" w:eastAsia="宋体" w:hAnsi="Consolas" w:cs="宋体"/>
                <w:b w:val="0"/>
                <w:bCs w:val="0"/>
                <w:color w:val="986801"/>
                <w:kern w:val="0"/>
                <w:szCs w:val="21"/>
              </w:rPr>
            </w:rPrChange>
          </w:rPr>
          <w:t>end</w:t>
        </w:r>
      </w:moveFrom>
    </w:p>
    <w:p w14:paraId="7FDBA52B" w14:textId="555324A0" w:rsidR="007314F7" w:rsidRPr="002B4446" w:rsidDel="000F36FD" w:rsidRDefault="007314F7" w:rsidP="006A5ED4">
      <w:pPr>
        <w:pStyle w:val="2"/>
        <w:rPr>
          <w:moveFrom w:id="5040" w:author="Xiaolong Liu" w:date="2022-07-21T02:57:00Z"/>
          <w:rFonts w:eastAsia="宋体"/>
          <w:color w:val="5C5C5C"/>
          <w:kern w:val="0"/>
          <w:szCs w:val="21"/>
          <w:rPrChange w:id="5041" w:author="Xiaolong Liu" w:date="2022-07-21T00:25:00Z">
            <w:rPr>
              <w:moveFrom w:id="5042" w:author="Xiaolong Liu" w:date="2022-07-21T02:57:00Z"/>
              <w:rFonts w:ascii="Consolas" w:eastAsia="宋体" w:hAnsi="Consolas" w:cs="宋体"/>
              <w:color w:val="5C5C5C"/>
              <w:kern w:val="0"/>
              <w:szCs w:val="21"/>
            </w:rPr>
          </w:rPrChange>
        </w:rPr>
      </w:pPr>
      <w:moveFrom w:id="5043" w:author="Xiaolong Liu" w:date="2022-07-21T02:57:00Z">
        <w:r w:rsidRPr="002B4446" w:rsidDel="000F36FD">
          <w:rPr>
            <w:rFonts w:eastAsia="宋体"/>
            <w:b w:val="0"/>
            <w:bCs w:val="0"/>
            <w:color w:val="5C5C5C"/>
            <w:kern w:val="0"/>
            <w:szCs w:val="21"/>
            <w:rPrChange w:id="5044"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45" w:author="Xiaolong Liu" w:date="2022-07-21T00:25:00Z">
              <w:rPr>
                <w:rFonts w:ascii="Consolas" w:eastAsia="宋体" w:hAnsi="Consolas" w:cs="宋体"/>
                <w:b w:val="0"/>
                <w:bCs w:val="0"/>
                <w:color w:val="986801"/>
                <w:kern w:val="0"/>
                <w:szCs w:val="21"/>
              </w:rPr>
            </w:rPrChange>
          </w:rPr>
          <w:t>if</w:t>
        </w:r>
        <w:r w:rsidRPr="002B4446" w:rsidDel="000F36FD">
          <w:rPr>
            <w:rFonts w:eastAsia="宋体"/>
            <w:b w:val="0"/>
            <w:bCs w:val="0"/>
            <w:color w:val="5C5C5C"/>
            <w:kern w:val="0"/>
            <w:szCs w:val="21"/>
            <w:rPrChange w:id="5046"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50A14F"/>
            <w:kern w:val="0"/>
            <w:szCs w:val="21"/>
            <w:rPrChange w:id="5047" w:author="Xiaolong Liu" w:date="2022-07-21T00:25:00Z">
              <w:rPr>
                <w:rFonts w:ascii="Consolas" w:eastAsia="宋体" w:hAnsi="Consolas" w:cs="宋体"/>
                <w:b w:val="0"/>
                <w:bCs w:val="0"/>
                <w:color w:val="50A14F"/>
                <w:kern w:val="0"/>
                <w:szCs w:val="21"/>
              </w:rPr>
            </w:rPrChange>
          </w:rPr>
          <w:t>j + l &lt; 1</w:t>
        </w:r>
      </w:moveFrom>
    </w:p>
    <w:p w14:paraId="285C5D48" w14:textId="3127C875" w:rsidR="007314F7" w:rsidRPr="002B4446" w:rsidDel="000F36FD" w:rsidRDefault="007314F7" w:rsidP="006A5ED4">
      <w:pPr>
        <w:pStyle w:val="2"/>
        <w:rPr>
          <w:moveFrom w:id="5048" w:author="Xiaolong Liu" w:date="2022-07-21T02:57:00Z"/>
          <w:rFonts w:eastAsia="宋体"/>
          <w:color w:val="5C5C5C"/>
          <w:kern w:val="0"/>
          <w:szCs w:val="21"/>
          <w:rPrChange w:id="5049" w:author="Xiaolong Liu" w:date="2022-07-21T00:25:00Z">
            <w:rPr>
              <w:moveFrom w:id="5050" w:author="Xiaolong Liu" w:date="2022-07-21T02:57:00Z"/>
              <w:rFonts w:ascii="Consolas" w:eastAsia="宋体" w:hAnsi="Consolas" w:cs="宋体"/>
              <w:color w:val="5C5C5C"/>
              <w:kern w:val="0"/>
              <w:szCs w:val="21"/>
            </w:rPr>
          </w:rPrChange>
        </w:rPr>
      </w:pPr>
      <w:moveFrom w:id="5051" w:author="Xiaolong Liu" w:date="2022-07-21T02:57:00Z">
        <w:r w:rsidRPr="002B4446" w:rsidDel="000F36FD">
          <w:rPr>
            <w:rFonts w:eastAsia="宋体"/>
            <w:b w:val="0"/>
            <w:bCs w:val="0"/>
            <w:color w:val="5C5C5C"/>
            <w:kern w:val="0"/>
            <w:szCs w:val="21"/>
            <w:rPrChange w:id="5052"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53" w:author="Xiaolong Liu" w:date="2022-07-21T00:25:00Z">
              <w:rPr>
                <w:rFonts w:ascii="Consolas" w:eastAsia="宋体" w:hAnsi="Consolas" w:cs="宋体"/>
                <w:b w:val="0"/>
                <w:bCs w:val="0"/>
                <w:color w:val="986801"/>
                <w:kern w:val="0"/>
                <w:szCs w:val="21"/>
              </w:rPr>
            </w:rPrChange>
          </w:rPr>
          <w:t>jj</w:t>
        </w:r>
        <w:r w:rsidRPr="002B4446" w:rsidDel="000F36FD">
          <w:rPr>
            <w:rFonts w:eastAsia="宋体"/>
            <w:b w:val="0"/>
            <w:bCs w:val="0"/>
            <w:color w:val="5C5C5C"/>
            <w:kern w:val="0"/>
            <w:szCs w:val="21"/>
            <w:rPrChange w:id="5054"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5055" w:author="Xiaolong Liu" w:date="2022-07-21T00:25:00Z">
              <w:rPr>
                <w:rFonts w:ascii="Consolas" w:eastAsia="宋体" w:hAnsi="Consolas" w:cs="宋体"/>
                <w:b w:val="0"/>
                <w:bCs w:val="0"/>
                <w:color w:val="50A14F"/>
                <w:kern w:val="0"/>
                <w:szCs w:val="21"/>
              </w:rPr>
            </w:rPrChange>
          </w:rPr>
          <w:t>j + l + n_q ;</w:t>
        </w:r>
      </w:moveFrom>
    </w:p>
    <w:p w14:paraId="7A7353F7" w14:textId="58555868" w:rsidR="007314F7" w:rsidRPr="002B4446" w:rsidDel="000F36FD" w:rsidRDefault="007314F7" w:rsidP="006A5ED4">
      <w:pPr>
        <w:pStyle w:val="2"/>
        <w:rPr>
          <w:moveFrom w:id="5056" w:author="Xiaolong Liu" w:date="2022-07-21T02:57:00Z"/>
          <w:rFonts w:eastAsia="宋体"/>
          <w:color w:val="5C5C5C"/>
          <w:kern w:val="0"/>
          <w:szCs w:val="21"/>
          <w:rPrChange w:id="5057" w:author="Xiaolong Liu" w:date="2022-07-21T00:25:00Z">
            <w:rPr>
              <w:moveFrom w:id="5058" w:author="Xiaolong Liu" w:date="2022-07-21T02:57:00Z"/>
              <w:rFonts w:ascii="Consolas" w:eastAsia="宋体" w:hAnsi="Consolas" w:cs="宋体"/>
              <w:color w:val="5C5C5C"/>
              <w:kern w:val="0"/>
              <w:szCs w:val="21"/>
            </w:rPr>
          </w:rPrChange>
        </w:rPr>
      </w:pPr>
      <w:moveFrom w:id="5059" w:author="Xiaolong Liu" w:date="2022-07-21T02:57:00Z">
        <w:r w:rsidRPr="002B4446" w:rsidDel="000F36FD">
          <w:rPr>
            <w:rFonts w:eastAsia="宋体"/>
            <w:b w:val="0"/>
            <w:bCs w:val="0"/>
            <w:color w:val="5C5C5C"/>
            <w:kern w:val="0"/>
            <w:szCs w:val="21"/>
            <w:rPrChange w:id="5060"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61" w:author="Xiaolong Liu" w:date="2022-07-21T00:25:00Z">
              <w:rPr>
                <w:rFonts w:ascii="Consolas" w:eastAsia="宋体" w:hAnsi="Consolas" w:cs="宋体"/>
                <w:b w:val="0"/>
                <w:bCs w:val="0"/>
                <w:color w:val="986801"/>
                <w:kern w:val="0"/>
                <w:szCs w:val="21"/>
              </w:rPr>
            </w:rPrChange>
          </w:rPr>
          <w:t>end</w:t>
        </w:r>
      </w:moveFrom>
    </w:p>
    <w:p w14:paraId="35692F81" w14:textId="5E4267D8" w:rsidR="007314F7" w:rsidRPr="002B4446" w:rsidDel="000F36FD" w:rsidRDefault="007314F7" w:rsidP="006A5ED4">
      <w:pPr>
        <w:pStyle w:val="2"/>
        <w:rPr>
          <w:moveFrom w:id="5062" w:author="Xiaolong Liu" w:date="2022-07-21T02:57:00Z"/>
          <w:rFonts w:eastAsia="宋体"/>
          <w:color w:val="5C5C5C"/>
          <w:kern w:val="0"/>
          <w:szCs w:val="21"/>
          <w:rPrChange w:id="5063" w:author="Xiaolong Liu" w:date="2022-07-21T00:25:00Z">
            <w:rPr>
              <w:moveFrom w:id="5064" w:author="Xiaolong Liu" w:date="2022-07-21T02:57:00Z"/>
              <w:rFonts w:ascii="Consolas" w:eastAsia="宋体" w:hAnsi="Consolas" w:cs="宋体"/>
              <w:color w:val="5C5C5C"/>
              <w:kern w:val="0"/>
              <w:szCs w:val="21"/>
            </w:rPr>
          </w:rPrChange>
        </w:rPr>
      </w:pPr>
      <w:moveFrom w:id="5065" w:author="Xiaolong Liu" w:date="2022-07-21T02:57:00Z">
        <w:r w:rsidRPr="002B4446" w:rsidDel="000F36FD">
          <w:rPr>
            <w:rFonts w:eastAsia="宋体"/>
            <w:b w:val="0"/>
            <w:bCs w:val="0"/>
            <w:color w:val="5C5C5C"/>
            <w:kern w:val="0"/>
            <w:szCs w:val="21"/>
            <w:rPrChange w:id="5066"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986801"/>
            <w:kern w:val="0"/>
            <w:szCs w:val="21"/>
            <w:rPrChange w:id="5067" w:author="Xiaolong Liu" w:date="2022-07-21T00:25:00Z">
              <w:rPr>
                <w:rFonts w:ascii="Consolas" w:eastAsia="宋体" w:hAnsi="Consolas" w:cs="宋体"/>
                <w:b w:val="0"/>
                <w:bCs w:val="0"/>
                <w:color w:val="986801"/>
                <w:kern w:val="0"/>
                <w:szCs w:val="21"/>
              </w:rPr>
            </w:rPrChange>
          </w:rPr>
          <w:t>sum1</w:t>
        </w:r>
        <w:r w:rsidRPr="002B4446" w:rsidDel="000F36FD">
          <w:rPr>
            <w:rFonts w:eastAsia="宋体"/>
            <w:b w:val="0"/>
            <w:bCs w:val="0"/>
            <w:color w:val="5C5C5C"/>
            <w:kern w:val="0"/>
            <w:szCs w:val="21"/>
            <w:rPrChange w:id="5068"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5069" w:author="Xiaolong Liu" w:date="2022-07-21T00:25:00Z">
              <w:rPr>
                <w:rFonts w:ascii="Consolas" w:eastAsia="宋体" w:hAnsi="Consolas" w:cs="宋体"/>
                <w:b w:val="0"/>
                <w:bCs w:val="0"/>
                <w:color w:val="50A14F"/>
                <w:kern w:val="0"/>
                <w:szCs w:val="21"/>
              </w:rPr>
            </w:rPrChange>
          </w:rPr>
          <w:t>sum1 + Ak(i,j,k)*Ak(ii,jj,k);</w:t>
        </w:r>
      </w:moveFrom>
    </w:p>
    <w:p w14:paraId="1F503C9C" w14:textId="16D507E5" w:rsidR="007314F7" w:rsidRPr="002B4446" w:rsidDel="000F36FD" w:rsidRDefault="007314F7" w:rsidP="006A5ED4">
      <w:pPr>
        <w:pStyle w:val="2"/>
        <w:rPr>
          <w:moveFrom w:id="5070" w:author="Xiaolong Liu" w:date="2022-07-21T02:57:00Z"/>
          <w:rFonts w:eastAsia="宋体"/>
          <w:color w:val="5C5C5C"/>
          <w:kern w:val="0"/>
          <w:szCs w:val="21"/>
          <w:rPrChange w:id="5071" w:author="Xiaolong Liu" w:date="2022-07-21T00:25:00Z">
            <w:rPr>
              <w:moveFrom w:id="5072" w:author="Xiaolong Liu" w:date="2022-07-21T02:57:00Z"/>
              <w:rFonts w:ascii="Consolas" w:eastAsia="宋体" w:hAnsi="Consolas" w:cs="宋体"/>
              <w:color w:val="5C5C5C"/>
              <w:kern w:val="0"/>
              <w:szCs w:val="21"/>
            </w:rPr>
          </w:rPrChange>
        </w:rPr>
      </w:pPr>
      <w:moveFrom w:id="5073" w:author="Xiaolong Liu" w:date="2022-07-21T02:57:00Z">
        <w:r w:rsidRPr="002B4446" w:rsidDel="000F36FD">
          <w:rPr>
            <w:rFonts w:eastAsia="宋体"/>
            <w:b w:val="0"/>
            <w:bCs w:val="0"/>
            <w:color w:val="986801"/>
            <w:kern w:val="0"/>
            <w:szCs w:val="21"/>
            <w:rPrChange w:id="5074" w:author="Xiaolong Liu" w:date="2022-07-21T00:25:00Z">
              <w:rPr>
                <w:rFonts w:ascii="Consolas" w:eastAsia="宋体" w:hAnsi="Consolas" w:cs="宋体"/>
                <w:b w:val="0"/>
                <w:bCs w:val="0"/>
                <w:color w:val="986801"/>
                <w:kern w:val="0"/>
                <w:szCs w:val="21"/>
              </w:rPr>
            </w:rPrChange>
          </w:rPr>
          <w:t>end</w:t>
        </w:r>
      </w:moveFrom>
    </w:p>
    <w:p w14:paraId="6431F0DB" w14:textId="61B38B21" w:rsidR="007314F7" w:rsidRPr="002B4446" w:rsidDel="000F36FD" w:rsidRDefault="007314F7" w:rsidP="006A5ED4">
      <w:pPr>
        <w:pStyle w:val="2"/>
        <w:rPr>
          <w:moveFrom w:id="5075" w:author="Xiaolong Liu" w:date="2022-07-21T02:57:00Z"/>
          <w:rFonts w:eastAsia="宋体"/>
          <w:color w:val="5C5C5C"/>
          <w:kern w:val="0"/>
          <w:szCs w:val="21"/>
          <w:rPrChange w:id="5076" w:author="Xiaolong Liu" w:date="2022-07-21T00:25:00Z">
            <w:rPr>
              <w:moveFrom w:id="5077" w:author="Xiaolong Liu" w:date="2022-07-21T02:57:00Z"/>
              <w:rFonts w:ascii="Consolas" w:eastAsia="宋体" w:hAnsi="Consolas" w:cs="宋体"/>
              <w:color w:val="5C5C5C"/>
              <w:kern w:val="0"/>
              <w:szCs w:val="21"/>
            </w:rPr>
          </w:rPrChange>
        </w:rPr>
      </w:pPr>
      <w:moveFrom w:id="5078" w:author="Xiaolong Liu" w:date="2022-07-21T02:57:00Z">
        <w:r w:rsidRPr="002B4446" w:rsidDel="000F36FD">
          <w:rPr>
            <w:rFonts w:eastAsia="宋体"/>
            <w:b w:val="0"/>
            <w:bCs w:val="0"/>
            <w:color w:val="986801"/>
            <w:kern w:val="0"/>
            <w:szCs w:val="21"/>
            <w:rPrChange w:id="5079" w:author="Xiaolong Liu" w:date="2022-07-21T00:25:00Z">
              <w:rPr>
                <w:rFonts w:ascii="Consolas" w:eastAsia="宋体" w:hAnsi="Consolas" w:cs="宋体"/>
                <w:b w:val="0"/>
                <w:bCs w:val="0"/>
                <w:color w:val="986801"/>
                <w:kern w:val="0"/>
                <w:szCs w:val="21"/>
              </w:rPr>
            </w:rPrChange>
          </w:rPr>
          <w:t>end</w:t>
        </w:r>
      </w:moveFrom>
    </w:p>
    <w:p w14:paraId="6AF1E6A2" w14:textId="45B63860" w:rsidR="007314F7" w:rsidRPr="002B4446" w:rsidDel="000F36FD" w:rsidRDefault="007314F7" w:rsidP="006A5ED4">
      <w:pPr>
        <w:pStyle w:val="2"/>
        <w:rPr>
          <w:moveFrom w:id="5080" w:author="Xiaolong Liu" w:date="2022-07-21T02:57:00Z"/>
          <w:rFonts w:eastAsia="宋体"/>
          <w:color w:val="5C5C5C"/>
          <w:kern w:val="0"/>
          <w:szCs w:val="21"/>
          <w:rPrChange w:id="5081" w:author="Xiaolong Liu" w:date="2022-07-21T00:25:00Z">
            <w:rPr>
              <w:moveFrom w:id="5082" w:author="Xiaolong Liu" w:date="2022-07-21T02:57:00Z"/>
              <w:rFonts w:ascii="Consolas" w:eastAsia="宋体" w:hAnsi="Consolas" w:cs="宋体"/>
              <w:color w:val="5C5C5C"/>
              <w:kern w:val="0"/>
              <w:szCs w:val="21"/>
            </w:rPr>
          </w:rPrChange>
        </w:rPr>
      </w:pPr>
      <w:moveFrom w:id="5083" w:author="Xiaolong Liu" w:date="2022-07-21T02:57:00Z">
        <w:r w:rsidRPr="002B4446" w:rsidDel="000F36FD">
          <w:rPr>
            <w:rFonts w:eastAsia="宋体"/>
            <w:b w:val="0"/>
            <w:bCs w:val="0"/>
            <w:color w:val="5C5C5C"/>
            <w:kern w:val="0"/>
            <w:szCs w:val="21"/>
            <w:rPrChange w:id="5084" w:author="Xiaolong Liu" w:date="2022-07-21T00:25:00Z">
              <w:rPr>
                <w:rFonts w:ascii="Consolas" w:eastAsia="宋体" w:hAnsi="Consolas" w:cs="宋体"/>
                <w:b w:val="0"/>
                <w:bCs w:val="0"/>
                <w:color w:val="5C5C5C"/>
                <w:kern w:val="0"/>
                <w:szCs w:val="21"/>
              </w:rPr>
            </w:rPrChange>
          </w:rPr>
          <w:t>    </w:t>
        </w:r>
        <w:r w:rsidRPr="002B4446" w:rsidDel="000F36FD">
          <w:rPr>
            <w:rFonts w:eastAsia="宋体"/>
            <w:b w:val="0"/>
            <w:bCs w:val="0"/>
            <w:color w:val="4078F2"/>
            <w:kern w:val="0"/>
            <w:szCs w:val="21"/>
            <w:rPrChange w:id="5085" w:author="Xiaolong Liu" w:date="2022-07-21T00:25:00Z">
              <w:rPr>
                <w:rFonts w:ascii="Consolas" w:eastAsia="宋体" w:hAnsi="Consolas" w:cs="宋体"/>
                <w:b w:val="0"/>
                <w:bCs w:val="0"/>
                <w:color w:val="4078F2"/>
                <w:kern w:val="0"/>
                <w:szCs w:val="21"/>
              </w:rPr>
            </w:rPrChange>
          </w:rPr>
          <w:t>dnq(m,l,k)</w:t>
        </w:r>
        <w:r w:rsidRPr="002B4446" w:rsidDel="000F36FD">
          <w:rPr>
            <w:rFonts w:eastAsia="宋体"/>
            <w:b w:val="0"/>
            <w:bCs w:val="0"/>
            <w:color w:val="5C5C5C"/>
            <w:kern w:val="0"/>
            <w:szCs w:val="21"/>
            <w:rPrChange w:id="5086" w:author="Xiaolong Liu" w:date="2022-07-21T00:25:00Z">
              <w:rPr>
                <w:rFonts w:ascii="Consolas" w:eastAsia="宋体" w:hAnsi="Consolas" w:cs="宋体"/>
                <w:b w:val="0"/>
                <w:bCs w:val="0"/>
                <w:color w:val="5C5C5C"/>
                <w:kern w:val="0"/>
                <w:szCs w:val="21"/>
              </w:rPr>
            </w:rPrChange>
          </w:rPr>
          <w:t> = </w:t>
        </w:r>
        <w:r w:rsidRPr="002B4446" w:rsidDel="000F36FD">
          <w:rPr>
            <w:rFonts w:eastAsia="宋体"/>
            <w:b w:val="0"/>
            <w:bCs w:val="0"/>
            <w:color w:val="50A14F"/>
            <w:kern w:val="0"/>
            <w:szCs w:val="21"/>
            <w:rPrChange w:id="5087" w:author="Xiaolong Liu" w:date="2022-07-21T00:25:00Z">
              <w:rPr>
                <w:rFonts w:ascii="Consolas" w:eastAsia="宋体" w:hAnsi="Consolas" w:cs="宋体"/>
                <w:b w:val="0"/>
                <w:bCs w:val="0"/>
                <w:color w:val="50A14F"/>
                <w:kern w:val="0"/>
                <w:szCs w:val="21"/>
              </w:rPr>
            </w:rPrChange>
          </w:rPr>
          <w:t>sum1;</w:t>
        </w:r>
      </w:moveFrom>
    </w:p>
    <w:p w14:paraId="5D29D654" w14:textId="0C646AE1" w:rsidR="007314F7" w:rsidRPr="002B4446" w:rsidDel="000F36FD" w:rsidRDefault="007314F7" w:rsidP="006A5ED4">
      <w:pPr>
        <w:pStyle w:val="2"/>
        <w:rPr>
          <w:moveFrom w:id="5088" w:author="Xiaolong Liu" w:date="2022-07-21T02:57:00Z"/>
          <w:rFonts w:eastAsia="宋体"/>
          <w:color w:val="5C5C5C"/>
          <w:kern w:val="0"/>
          <w:szCs w:val="21"/>
          <w:rPrChange w:id="5089" w:author="Xiaolong Liu" w:date="2022-07-21T00:25:00Z">
            <w:rPr>
              <w:moveFrom w:id="5090" w:author="Xiaolong Liu" w:date="2022-07-21T02:57:00Z"/>
              <w:rFonts w:ascii="Consolas" w:eastAsia="宋体" w:hAnsi="Consolas" w:cs="宋体"/>
              <w:color w:val="5C5C5C"/>
              <w:kern w:val="0"/>
              <w:szCs w:val="21"/>
            </w:rPr>
          </w:rPrChange>
        </w:rPr>
      </w:pPr>
      <w:moveFrom w:id="5091" w:author="Xiaolong Liu" w:date="2022-07-21T02:57:00Z">
        <w:r w:rsidRPr="002B4446" w:rsidDel="000F36FD">
          <w:rPr>
            <w:rFonts w:eastAsia="宋体"/>
            <w:b w:val="0"/>
            <w:bCs w:val="0"/>
            <w:color w:val="986801"/>
            <w:kern w:val="0"/>
            <w:szCs w:val="21"/>
            <w:rPrChange w:id="5092" w:author="Xiaolong Liu" w:date="2022-07-21T00:25:00Z">
              <w:rPr>
                <w:rFonts w:ascii="Consolas" w:eastAsia="宋体" w:hAnsi="Consolas" w:cs="宋体"/>
                <w:b w:val="0"/>
                <w:bCs w:val="0"/>
                <w:color w:val="986801"/>
                <w:kern w:val="0"/>
                <w:szCs w:val="21"/>
              </w:rPr>
            </w:rPrChange>
          </w:rPr>
          <w:t>end</w:t>
        </w:r>
      </w:moveFrom>
    </w:p>
    <w:p w14:paraId="29102990" w14:textId="4FF33F6A" w:rsidR="007314F7" w:rsidRPr="002B4446" w:rsidDel="000F36FD" w:rsidRDefault="007314F7" w:rsidP="006A5ED4">
      <w:pPr>
        <w:pStyle w:val="2"/>
        <w:rPr>
          <w:moveFrom w:id="5093" w:author="Xiaolong Liu" w:date="2022-07-21T02:57:00Z"/>
          <w:rFonts w:eastAsia="宋体"/>
          <w:color w:val="5C5C5C"/>
          <w:kern w:val="0"/>
          <w:szCs w:val="21"/>
          <w:rPrChange w:id="5094" w:author="Xiaolong Liu" w:date="2022-07-21T00:25:00Z">
            <w:rPr>
              <w:moveFrom w:id="5095" w:author="Xiaolong Liu" w:date="2022-07-21T02:57:00Z"/>
              <w:rFonts w:ascii="Consolas" w:eastAsia="宋体" w:hAnsi="Consolas" w:cs="宋体"/>
              <w:color w:val="5C5C5C"/>
              <w:kern w:val="0"/>
              <w:szCs w:val="21"/>
            </w:rPr>
          </w:rPrChange>
        </w:rPr>
      </w:pPr>
      <w:moveFrom w:id="5096" w:author="Xiaolong Liu" w:date="2022-07-21T02:57:00Z">
        <w:r w:rsidRPr="002B4446" w:rsidDel="000F36FD">
          <w:rPr>
            <w:rFonts w:eastAsia="宋体"/>
            <w:b w:val="0"/>
            <w:bCs w:val="0"/>
            <w:color w:val="986801"/>
            <w:kern w:val="0"/>
            <w:szCs w:val="21"/>
            <w:rPrChange w:id="5097" w:author="Xiaolong Liu" w:date="2022-07-21T00:25:00Z">
              <w:rPr>
                <w:rFonts w:ascii="Consolas" w:eastAsia="宋体" w:hAnsi="Consolas" w:cs="宋体"/>
                <w:b w:val="0"/>
                <w:bCs w:val="0"/>
                <w:color w:val="986801"/>
                <w:kern w:val="0"/>
                <w:szCs w:val="21"/>
              </w:rPr>
            </w:rPrChange>
          </w:rPr>
          <w:t>end</w:t>
        </w:r>
      </w:moveFrom>
    </w:p>
    <w:p w14:paraId="6C173301" w14:textId="1456B1FE" w:rsidR="007314F7" w:rsidRPr="002B4446" w:rsidDel="000F36FD" w:rsidRDefault="007314F7" w:rsidP="006A5ED4">
      <w:pPr>
        <w:pStyle w:val="2"/>
        <w:rPr>
          <w:moveFrom w:id="5098" w:author="Xiaolong Liu" w:date="2022-07-21T02:57:00Z"/>
          <w:rFonts w:eastAsia="宋体"/>
          <w:color w:val="5C5C5C"/>
          <w:kern w:val="0"/>
          <w:szCs w:val="21"/>
          <w:rPrChange w:id="5099" w:author="Xiaolong Liu" w:date="2022-07-21T00:25:00Z">
            <w:rPr>
              <w:moveFrom w:id="5100" w:author="Xiaolong Liu" w:date="2022-07-21T02:57:00Z"/>
              <w:rFonts w:ascii="Consolas" w:eastAsia="宋体" w:hAnsi="Consolas" w:cs="宋体"/>
              <w:color w:val="5C5C5C"/>
              <w:kern w:val="0"/>
              <w:szCs w:val="21"/>
            </w:rPr>
          </w:rPrChange>
        </w:rPr>
      </w:pPr>
      <w:moveFrom w:id="5101" w:author="Xiaolong Liu" w:date="2022-07-21T02:57:00Z">
        <w:r w:rsidRPr="002B4446" w:rsidDel="000F36FD">
          <w:rPr>
            <w:rFonts w:eastAsia="宋体"/>
            <w:b w:val="0"/>
            <w:bCs w:val="0"/>
            <w:color w:val="986801"/>
            <w:kern w:val="0"/>
            <w:szCs w:val="21"/>
            <w:rPrChange w:id="5102" w:author="Xiaolong Liu" w:date="2022-07-21T00:25:00Z">
              <w:rPr>
                <w:rFonts w:ascii="Consolas" w:eastAsia="宋体" w:hAnsi="Consolas" w:cs="宋体"/>
                <w:b w:val="0"/>
                <w:bCs w:val="0"/>
                <w:color w:val="986801"/>
                <w:kern w:val="0"/>
                <w:szCs w:val="21"/>
              </w:rPr>
            </w:rPrChange>
          </w:rPr>
          <w:t>end</w:t>
        </w:r>
      </w:moveFrom>
    </w:p>
    <w:p w14:paraId="510CA852" w14:textId="0C13F564" w:rsidR="007314F7" w:rsidRPr="002B4446" w:rsidDel="000F36FD" w:rsidRDefault="007314F7" w:rsidP="006A5ED4">
      <w:pPr>
        <w:pStyle w:val="2"/>
        <w:rPr>
          <w:moveFrom w:id="5103" w:author="Xiaolong Liu" w:date="2022-07-21T02:57:00Z"/>
          <w:rFonts w:eastAsia="宋体"/>
          <w:color w:val="5C5C5C"/>
          <w:kern w:val="0"/>
          <w:szCs w:val="21"/>
          <w:rPrChange w:id="5104" w:author="Xiaolong Liu" w:date="2022-07-21T00:25:00Z">
            <w:rPr>
              <w:moveFrom w:id="5105" w:author="Xiaolong Liu" w:date="2022-07-21T02:57:00Z"/>
              <w:rFonts w:ascii="Consolas" w:eastAsia="宋体" w:hAnsi="Consolas" w:cs="宋体"/>
              <w:color w:val="5C5C5C"/>
              <w:kern w:val="0"/>
              <w:szCs w:val="21"/>
            </w:rPr>
          </w:rPrChange>
        </w:rPr>
      </w:pPr>
      <w:moveFrom w:id="5106" w:author="Xiaolong Liu" w:date="2022-07-21T02:57:00Z">
        <w:r w:rsidRPr="002B4446" w:rsidDel="000F36FD">
          <w:rPr>
            <w:rFonts w:eastAsia="宋体"/>
            <w:b w:val="0"/>
            <w:bCs w:val="0"/>
            <w:color w:val="986801"/>
            <w:kern w:val="0"/>
            <w:szCs w:val="21"/>
            <w:rPrChange w:id="5107" w:author="Xiaolong Liu" w:date="2022-07-21T00:25:00Z">
              <w:rPr>
                <w:rFonts w:ascii="Consolas" w:eastAsia="宋体" w:hAnsi="Consolas" w:cs="宋体"/>
                <w:b w:val="0"/>
                <w:bCs w:val="0"/>
                <w:color w:val="986801"/>
                <w:kern w:val="0"/>
                <w:szCs w:val="21"/>
              </w:rPr>
            </w:rPrChange>
          </w:rPr>
          <w:t>end</w:t>
        </w:r>
      </w:moveFrom>
    </w:p>
    <w:p w14:paraId="508C2FC4" w14:textId="6EEA25F2" w:rsidR="00425D34" w:rsidRPr="002B4446" w:rsidDel="000F36FD" w:rsidRDefault="007314F7" w:rsidP="006A5ED4">
      <w:pPr>
        <w:pStyle w:val="2"/>
        <w:rPr>
          <w:moveFrom w:id="5108" w:author="Xiaolong Liu" w:date="2022-07-21T02:57:00Z"/>
        </w:rPr>
      </w:pPr>
      <w:moveFrom w:id="5109" w:author="Xiaolong Liu" w:date="2022-07-21T02:57:00Z">
        <w:r w:rsidRPr="002B4446" w:rsidDel="000F36FD">
          <w:t xml:space="preserve">And </w:t>
        </w:r>
        <m:oMath>
          <m:r>
            <m:rPr>
              <m:sty m:val="bi"/>
            </m:rPr>
            <w:rPr>
              <w:rFonts w:ascii="Cambria Math" w:hAnsi="Cambria Math"/>
              <w:lang w:val="fr-FR"/>
            </w:rPr>
            <m:t>S</m:t>
          </m:r>
          <m:sSub>
            <m:sSubPr>
              <m:ctrlPr>
                <w:rPr>
                  <w:rFonts w:ascii="Cambria Math" w:hAnsi="Cambria Math"/>
                  <w:i/>
                  <w:lang w:val="fr-FR"/>
                </w:rPr>
              </m:ctrlPr>
            </m:sSubPr>
            <m:e>
              <m:r>
                <m:rPr>
                  <m:sty m:val="bi"/>
                </m:rPr>
                <w:rPr>
                  <w:rFonts w:ascii="Cambria Math" w:hAnsi="Cambria Math"/>
                  <w:lang w:val="fr-FR"/>
                </w:rPr>
                <m:t>r</m:t>
              </m:r>
            </m:e>
            <m:sub>
              <m:r>
                <m:rPr>
                  <m:sty m:val="bi"/>
                </m:rPr>
                <w:rPr>
                  <w:rFonts w:ascii="Cambria Math" w:hAnsi="Cambria Math"/>
                </w:rPr>
                <m:t>2</m:t>
              </m:r>
            </m:sub>
          </m:sSub>
          <m:r>
            <m:rPr>
              <m:sty m:val="bi"/>
            </m:rPr>
            <w:rPr>
              <w:rFonts w:ascii="Cambria Math" w:hAnsi="Cambria Math"/>
              <w:lang w:val="fr-FR"/>
            </w:rPr>
            <m:t>Ru</m:t>
          </m:r>
          <m:sSub>
            <m:sSubPr>
              <m:ctrlPr>
                <w:rPr>
                  <w:rFonts w:ascii="Cambria Math" w:hAnsi="Cambria Math"/>
                  <w:i/>
                  <w:lang w:val="fr-FR"/>
                </w:rPr>
              </m:ctrlPr>
            </m:sSubPr>
            <m:e>
              <m:r>
                <m:rPr>
                  <m:sty m:val="bi"/>
                </m:rPr>
                <w:rPr>
                  <w:rFonts w:ascii="Cambria Math" w:hAnsi="Cambria Math"/>
                  <w:lang w:val="fr-FR"/>
                </w:rPr>
                <m:t>O</m:t>
              </m:r>
            </m:e>
            <m:sub>
              <m:r>
                <m:rPr>
                  <m:sty m:val="bi"/>
                </m:rPr>
                <w:rPr>
                  <w:rFonts w:ascii="Cambria Math" w:hAnsi="Cambria Math"/>
                </w:rPr>
                <m:t>4</m:t>
              </m:r>
            </m:sub>
          </m:sSub>
        </m:oMath>
        <w:moveFrom w:id="5110" w:author="Xiaolong Liu" w:date="2022-07-21T02:57:00Z">
          <w:r w:rsidRPr="002B4446" w:rsidDel="000F36FD">
            <w:t xml:space="preserve"> is calculated as</w:t>
          </w:r>
        </w:moveFrom>
      </w:moveFrom>
    </w:p>
    <w:p w14:paraId="0E132ACD" w14:textId="3C96F911" w:rsidR="007314F7" w:rsidRPr="002B4446" w:rsidDel="000F36FD" w:rsidRDefault="007314F7" w:rsidP="006A5ED4">
      <w:pPr>
        <w:pStyle w:val="2"/>
        <w:rPr>
          <w:moveFrom w:id="5111" w:author="Xiaolong Liu" w:date="2022-07-21T02:57:00Z"/>
        </w:rPr>
      </w:pPr>
      <w:moveFrom w:id="5112" w:author="Xiaolong Liu" w:date="2022-07-21T02:57:00Z">
        <w:r w:rsidRPr="006A5ED4" w:rsidDel="000F36FD">
          <w:rPr>
            <w:b w:val="0"/>
            <w:bCs w:val="0"/>
            <w:noProof/>
          </w:rPr>
          <w:drawing>
            <wp:inline distT="0" distB="0" distL="0" distR="0" wp14:anchorId="35487F5C" wp14:editId="6D2B6BFC">
              <wp:extent cx="5274310" cy="26822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82240"/>
                      </a:xfrm>
                      <a:prstGeom prst="rect">
                        <a:avLst/>
                      </a:prstGeom>
                    </pic:spPr>
                  </pic:pic>
                </a:graphicData>
              </a:graphic>
            </wp:inline>
          </w:drawing>
        </w:r>
      </w:moveFrom>
    </w:p>
    <w:p w14:paraId="15C16E13" w14:textId="7BE154E0" w:rsidR="003C4E76" w:rsidRDefault="007314F7" w:rsidP="006A5ED4">
      <w:pPr>
        <w:pStyle w:val="2"/>
        <w:rPr>
          <w:ins w:id="5113" w:author="Xiaolong Liu" w:date="2022-07-21T02:22:00Z"/>
        </w:rPr>
      </w:pPr>
      <w:moveFrom w:id="5114" w:author="Xiaolong Liu" w:date="2022-07-21T02:57:00Z">
        <w:r w:rsidRPr="002B4446" w:rsidDel="000F36FD">
          <w:t xml:space="preserve">Figure 11. </w:t>
        </w:r>
        <m:oMath>
          <m:r>
            <m:rPr>
              <m:sty m:val="bi"/>
            </m:rPr>
            <w:rPr>
              <w:rFonts w:ascii="Cambria Math" w:hAnsi="Cambria Math"/>
            </w:rPr>
            <m:t>δN</m:t>
          </m:r>
          <m:d>
            <m:dPr>
              <m:ctrlPr>
                <w:rPr>
                  <w:rFonts w:ascii="Cambria Math" w:hAnsi="Cambria Math"/>
                  <w:i/>
                </w:rPr>
              </m:ctrlPr>
            </m:dPr>
            <m:e>
              <m:r>
                <m:rPr>
                  <m:sty m:val="bi"/>
                </m:rPr>
                <w:rPr>
                  <w:rFonts w:ascii="Cambria Math" w:hAnsi="Cambria Math"/>
                </w:rPr>
                <m:t>q,E</m:t>
              </m:r>
            </m:e>
          </m:d>
        </m:oMath>
        <w:moveFrom w:id="5115" w:author="Xiaolong Liu" w:date="2022-07-21T02:57:00Z">
          <w:r w:rsidRPr="002B4446" w:rsidDel="000F36FD">
            <w:t xml:space="preserve"> in </w:t>
          </w:r>
          <m:oMath>
            <m:r>
              <m:rPr>
                <m:sty m:val="bi"/>
              </m:rPr>
              <w:rPr>
                <w:rFonts w:ascii="Cambria Math" w:hAnsi="Cambria Math"/>
                <w:lang w:val="fr-FR"/>
              </w:rPr>
              <m:t>S</m:t>
            </m:r>
            <m:sSub>
              <m:sSubPr>
                <m:ctrlPr>
                  <w:rPr>
                    <w:rFonts w:ascii="Cambria Math" w:hAnsi="Cambria Math"/>
                    <w:i/>
                    <w:lang w:val="fr-FR"/>
                  </w:rPr>
                </m:ctrlPr>
              </m:sSubPr>
              <m:e>
                <m:r>
                  <m:rPr>
                    <m:sty m:val="bi"/>
                  </m:rPr>
                  <w:rPr>
                    <w:rFonts w:ascii="Cambria Math" w:hAnsi="Cambria Math"/>
                    <w:lang w:val="fr-FR"/>
                  </w:rPr>
                  <m:t>r</m:t>
                </m:r>
              </m:e>
              <m:sub>
                <m:r>
                  <m:rPr>
                    <m:sty m:val="bi"/>
                  </m:rPr>
                  <w:rPr>
                    <w:rFonts w:ascii="Cambria Math" w:hAnsi="Cambria Math"/>
                  </w:rPr>
                  <m:t>2</m:t>
                </m:r>
              </m:sub>
            </m:sSub>
            <m:r>
              <m:rPr>
                <m:sty m:val="bi"/>
              </m:rPr>
              <w:rPr>
                <w:rFonts w:ascii="Cambria Math" w:hAnsi="Cambria Math"/>
                <w:lang w:val="fr-FR"/>
              </w:rPr>
              <m:t>Ru</m:t>
            </m:r>
            <m:sSub>
              <m:sSubPr>
                <m:ctrlPr>
                  <w:rPr>
                    <w:rFonts w:ascii="Cambria Math" w:hAnsi="Cambria Math"/>
                    <w:i/>
                    <w:lang w:val="fr-FR"/>
                  </w:rPr>
                </m:ctrlPr>
              </m:sSubPr>
              <m:e>
                <m:r>
                  <m:rPr>
                    <m:sty m:val="bi"/>
                  </m:rPr>
                  <w:rPr>
                    <w:rFonts w:ascii="Cambria Math" w:hAnsi="Cambria Math"/>
                    <w:lang w:val="fr-FR"/>
                  </w:rPr>
                  <m:t>O</m:t>
                </m:r>
              </m:e>
              <m:sub>
                <m:r>
                  <m:rPr>
                    <m:sty m:val="bi"/>
                  </m:rPr>
                  <w:rPr>
                    <w:rFonts w:ascii="Cambria Math" w:hAnsi="Cambria Math"/>
                  </w:rPr>
                  <m:t>4</m:t>
                </m:r>
              </m:sub>
            </m:sSub>
          </m:oMath>
          <w:moveFrom w:id="5116" w:author="Xiaolong Liu" w:date="2022-07-21T02:57:00Z">
            <w:r w:rsidRPr="002B4446" w:rsidDel="000F36FD">
              <w:t xml:space="preserve"> calculated by J-DOS (calculating when n_q=201)</w:t>
            </w:r>
          </w:moveFrom>
          <w:bookmarkStart w:id="5117" w:name="_Toc109410333"/>
          <w:moveFromRangeEnd w:id="4906"/>
          <w:ins w:id="5118" w:author="Xiaolong Liu" w:date="2022-07-21T02:22:00Z">
            <w:r w:rsidR="003C4E76" w:rsidRPr="006A5ED4">
              <w:t>3.2 JDOS Method</w:t>
            </w:r>
            <w:bookmarkEnd w:id="5117"/>
          </w:ins>
        </w:moveFrom>
      </w:moveFrom>
    </w:p>
    <w:p w14:paraId="1B89D4CE" w14:textId="364A52CD" w:rsidR="003C4E76" w:rsidRDefault="006A5ED4" w:rsidP="006A5ED4">
      <w:pPr>
        <w:pStyle w:val="3"/>
        <w:rPr>
          <w:ins w:id="5119" w:author="Xiaolong Liu" w:date="2022-07-21T02:23:00Z"/>
        </w:rPr>
      </w:pPr>
      <w:bookmarkStart w:id="5120" w:name="_Toc109410334"/>
      <w:r>
        <w:t xml:space="preserve">3.2.1 </w:t>
      </w:r>
      <w:ins w:id="5121" w:author="Xiaolong Liu" w:date="2022-07-21T02:23:00Z">
        <w:r w:rsidR="003C4E76" w:rsidRPr="003C4E76">
          <w:rPr>
            <w:rPrChange w:id="5122" w:author="Xiaolong Liu" w:date="2022-07-21T02:23:00Z">
              <w:rPr>
                <w:b w:val="0"/>
                <w:bCs w:val="0"/>
                <w:sz w:val="28"/>
                <w:szCs w:val="28"/>
              </w:rPr>
            </w:rPrChange>
          </w:rPr>
          <w:t>One-band model (e.g., BSCCO)</w:t>
        </w:r>
        <w:bookmarkEnd w:id="5120"/>
      </w:ins>
    </w:p>
    <w:p w14:paraId="2A680257" w14:textId="2E5E5EAD" w:rsidR="003C4E76" w:rsidRPr="002B4446" w:rsidRDefault="003C4E76" w:rsidP="003C4E76">
      <w:pPr>
        <w:ind w:leftChars="86" w:left="181"/>
        <w:jc w:val="left"/>
        <w:rPr>
          <w:ins w:id="5123" w:author="Xiaolong Liu" w:date="2022-07-21T02:23:00Z"/>
          <w:rFonts w:ascii="Times New Roman" w:hAnsi="Times New Roman" w:cs="Times New Roman"/>
          <w:color w:val="000000" w:themeColor="text1"/>
          <w:sz w:val="24"/>
          <w:szCs w:val="28"/>
        </w:rPr>
      </w:pPr>
      <w:ins w:id="5124" w:author="Xiaolong Liu" w:date="2022-07-21T02:23:00Z">
        <w:r w:rsidRPr="002B4446">
          <w:rPr>
            <w:rFonts w:ascii="Times New Roman" w:hAnsi="Times New Roman" w:cs="Times New Roman"/>
            <w:color w:val="000000" w:themeColor="text1"/>
            <w:sz w:val="24"/>
            <w:szCs w:val="28"/>
          </w:rPr>
          <w:t xml:space="preserve">For the Joint-DOS method, </w:t>
        </w:r>
      </w:ins>
      <m:oMath>
        <m:r>
          <w:ins w:id="5125" w:author="Xiaolong Liu" w:date="2022-07-21T02:59:00Z">
            <w:rPr>
              <w:rFonts w:ascii="Cambria Math" w:hAnsi="Cambria Math" w:cs="Times New Roman"/>
              <w:sz w:val="24"/>
              <w:szCs w:val="28"/>
            </w:rPr>
            <m:t>δN</m:t>
          </w:ins>
        </m:r>
        <m:d>
          <m:dPr>
            <m:ctrlPr>
              <w:ins w:id="5126" w:author="Xiaolong Liu" w:date="2022-07-21T02:59:00Z">
                <w:rPr>
                  <w:rFonts w:ascii="Cambria Math" w:hAnsi="Cambria Math" w:cs="Times New Roman"/>
                  <w:i/>
                  <w:sz w:val="24"/>
                  <w:szCs w:val="28"/>
                </w:rPr>
              </w:ins>
            </m:ctrlPr>
          </m:dPr>
          <m:e>
            <m:r>
              <w:ins w:id="5127" w:author="Xiaolong Liu" w:date="2022-07-21T02:59:00Z">
                <m:rPr>
                  <m:sty m:val="bi"/>
                </m:rPr>
                <w:rPr>
                  <w:rFonts w:ascii="Cambria Math" w:hAnsi="Cambria Math" w:cs="Times New Roman"/>
                  <w:sz w:val="24"/>
                  <w:szCs w:val="28"/>
                </w:rPr>
                <m:t>q,</m:t>
              </w:ins>
            </m:r>
            <m:r>
              <w:ins w:id="5128" w:author="Xiaolong Liu" w:date="2022-07-21T02:59:00Z">
                <w:rPr>
                  <w:rFonts w:ascii="Cambria Math" w:hAnsi="Cambria Math" w:cs="Times New Roman"/>
                  <w:sz w:val="24"/>
                  <w:szCs w:val="28"/>
                </w:rPr>
                <m:t>E</m:t>
              </w:ins>
            </m:r>
          </m:e>
        </m:d>
      </m:oMath>
      <w:ins w:id="5129" w:author="Xiaolong Liu" w:date="2022-07-21T02:59:00Z">
        <w:r w:rsidR="008C2C27">
          <w:rPr>
            <w:rFonts w:ascii="Times New Roman" w:hAnsi="Times New Roman" w:cs="Times New Roman"/>
            <w:sz w:val="24"/>
            <w:szCs w:val="28"/>
          </w:rPr>
          <w:t xml:space="preserve"> is</w:t>
        </w:r>
      </w:ins>
    </w:p>
    <w:p w14:paraId="732E82EB" w14:textId="77777777" w:rsidR="003C4E76" w:rsidRPr="002B4446" w:rsidRDefault="003C4E76" w:rsidP="003C4E76">
      <w:pPr>
        <w:ind w:leftChars="86" w:left="181"/>
        <w:rPr>
          <w:ins w:id="5130" w:author="Xiaolong Liu" w:date="2022-07-21T02:23:00Z"/>
          <w:rFonts w:ascii="Times New Roman" w:hAnsi="Times New Roman" w:cs="Times New Roman"/>
          <w:sz w:val="24"/>
          <w:szCs w:val="28"/>
        </w:rPr>
      </w:pPr>
      <m:oMathPara>
        <m:oMath>
          <m:r>
            <w:ins w:id="5131" w:author="Xiaolong Liu" w:date="2022-07-21T02:23:00Z">
              <w:rPr>
                <w:rFonts w:ascii="Cambria Math" w:hAnsi="Cambria Math" w:cs="Times New Roman"/>
                <w:sz w:val="24"/>
                <w:szCs w:val="28"/>
              </w:rPr>
              <m:t>δN</m:t>
            </w:ins>
          </m:r>
          <m:d>
            <m:dPr>
              <m:ctrlPr>
                <w:ins w:id="5132" w:author="Xiaolong Liu" w:date="2022-07-21T02:23:00Z">
                  <w:rPr>
                    <w:rFonts w:ascii="Cambria Math" w:hAnsi="Cambria Math" w:cs="Times New Roman"/>
                    <w:i/>
                    <w:sz w:val="24"/>
                    <w:szCs w:val="28"/>
                  </w:rPr>
                </w:ins>
              </m:ctrlPr>
            </m:dPr>
            <m:e>
              <m:r>
                <w:ins w:id="5133" w:author="Xiaolong Liu" w:date="2022-07-21T02:23:00Z">
                  <m:rPr>
                    <m:sty m:val="bi"/>
                  </m:rPr>
                  <w:rPr>
                    <w:rFonts w:ascii="Cambria Math" w:hAnsi="Cambria Math" w:cs="Times New Roman"/>
                    <w:sz w:val="24"/>
                    <w:szCs w:val="28"/>
                  </w:rPr>
                  <m:t>q,</m:t>
                </w:ins>
              </m:r>
              <m:r>
                <w:ins w:id="5134" w:author="Xiaolong Liu" w:date="2022-07-21T02:23:00Z">
                  <w:rPr>
                    <w:rFonts w:ascii="Cambria Math" w:hAnsi="Cambria Math" w:cs="Times New Roman"/>
                    <w:sz w:val="24"/>
                    <w:szCs w:val="28"/>
                  </w:rPr>
                  <m:t>E</m:t>
                </w:ins>
              </m:r>
            </m:e>
          </m:d>
          <m:r>
            <w:ins w:id="5135" w:author="Xiaolong Liu" w:date="2022-07-21T02:23:00Z">
              <w:rPr>
                <w:rFonts w:ascii="Cambria Math" w:hAnsi="Cambria Math" w:cs="Times New Roman"/>
                <w:sz w:val="24"/>
                <w:szCs w:val="28"/>
              </w:rPr>
              <m:t xml:space="preserve"> ≅ </m:t>
            </w:ins>
          </m:r>
          <m:nary>
            <m:naryPr>
              <m:limLoc m:val="undOvr"/>
              <m:subHide m:val="1"/>
              <m:supHide m:val="1"/>
              <m:ctrlPr>
                <w:ins w:id="5136" w:author="Xiaolong Liu" w:date="2022-07-21T02:23:00Z">
                  <w:rPr>
                    <w:rFonts w:ascii="Cambria Math" w:hAnsi="Cambria Math" w:cs="Times New Roman"/>
                    <w:i/>
                    <w:sz w:val="24"/>
                    <w:szCs w:val="28"/>
                  </w:rPr>
                </w:ins>
              </m:ctrlPr>
            </m:naryPr>
            <m:sub/>
            <m:sup/>
            <m:e>
              <m:sSub>
                <m:sSubPr>
                  <m:ctrlPr>
                    <w:ins w:id="5137" w:author="Xiaolong Liu" w:date="2022-07-21T02:23:00Z">
                      <w:rPr>
                        <w:rFonts w:ascii="Cambria Math" w:hAnsi="Cambria Math" w:cs="Times New Roman"/>
                        <w:i/>
                        <w:sz w:val="24"/>
                        <w:szCs w:val="28"/>
                      </w:rPr>
                    </w:ins>
                  </m:ctrlPr>
                </m:sSubPr>
                <m:e>
                  <m:r>
                    <w:ins w:id="5138" w:author="Xiaolong Liu" w:date="2022-07-21T02:23:00Z">
                      <w:rPr>
                        <w:rFonts w:ascii="Cambria Math" w:hAnsi="Cambria Math" w:cs="Times New Roman"/>
                        <w:sz w:val="24"/>
                        <w:szCs w:val="28"/>
                      </w:rPr>
                      <m:t>A</m:t>
                    </w:ins>
                  </m:r>
                </m:e>
                <m:sub>
                  <m:r>
                    <w:ins w:id="5139" w:author="Xiaolong Liu" w:date="2022-07-21T02:23:00Z">
                      <w:rPr>
                        <w:rFonts w:ascii="Cambria Math" w:hAnsi="Cambria Math" w:cs="Times New Roman"/>
                        <w:sz w:val="24"/>
                        <w:szCs w:val="28"/>
                      </w:rPr>
                      <m:t>0</m:t>
                    </w:ins>
                  </m:r>
                </m:sub>
              </m:sSub>
              <m:d>
                <m:dPr>
                  <m:ctrlPr>
                    <w:ins w:id="5140" w:author="Xiaolong Liu" w:date="2022-07-21T02:23:00Z">
                      <w:rPr>
                        <w:rFonts w:ascii="Cambria Math" w:hAnsi="Cambria Math" w:cs="Times New Roman"/>
                        <w:i/>
                        <w:sz w:val="24"/>
                        <w:szCs w:val="28"/>
                      </w:rPr>
                    </w:ins>
                  </m:ctrlPr>
                </m:dPr>
                <m:e>
                  <m:r>
                    <w:ins w:id="5141" w:author="Xiaolong Liu" w:date="2022-07-21T02:23:00Z">
                      <m:rPr>
                        <m:sty m:val="bi"/>
                      </m:rPr>
                      <w:rPr>
                        <w:rFonts w:ascii="Cambria Math" w:hAnsi="Cambria Math" w:cs="Times New Roman"/>
                        <w:sz w:val="24"/>
                        <w:szCs w:val="28"/>
                      </w:rPr>
                      <m:t>k</m:t>
                    </w:ins>
                  </m:r>
                  <m:r>
                    <w:ins w:id="5142" w:author="Xiaolong Liu" w:date="2022-07-21T02:23:00Z">
                      <w:rPr>
                        <w:rFonts w:ascii="Cambria Math" w:hAnsi="Cambria Math" w:cs="Times New Roman"/>
                        <w:sz w:val="24"/>
                        <w:szCs w:val="28"/>
                      </w:rPr>
                      <m:t>,E</m:t>
                    </w:ins>
                  </m:r>
                </m:e>
              </m:d>
              <m:r>
                <w:ins w:id="5143" w:author="Xiaolong Liu" w:date="2022-07-21T02:23:00Z">
                  <w:rPr>
                    <w:rFonts w:ascii="Cambria Math" w:hAnsi="Cambria Math" w:cs="Times New Roman"/>
                    <w:sz w:val="24"/>
                    <w:szCs w:val="28"/>
                  </w:rPr>
                  <m:t>A</m:t>
                </w:ins>
              </m:r>
              <m:sSub>
                <m:sSubPr>
                  <m:ctrlPr>
                    <w:ins w:id="5144" w:author="Xiaolong Liu" w:date="2022-07-21T02:23:00Z">
                      <w:rPr>
                        <w:rFonts w:ascii="Cambria Math" w:hAnsi="Cambria Math" w:cs="Times New Roman"/>
                        <w:i/>
                        <w:sz w:val="24"/>
                        <w:szCs w:val="28"/>
                      </w:rPr>
                    </w:ins>
                  </m:ctrlPr>
                </m:sSubPr>
                <m:e>
                  <m:r>
                    <w:ins w:id="5145" w:author="Xiaolong Liu" w:date="2022-07-21T02:23:00Z">
                      <m:rPr>
                        <m:sty m:val="p"/>
                      </m:rPr>
                      <w:rPr>
                        <w:rFonts w:ascii="Cambria Math" w:hAnsi="Cambria Math" w:cs="Times New Roman"/>
                        <w:sz w:val="24"/>
                        <w:szCs w:val="28"/>
                      </w:rPr>
                      <w:softHyphen/>
                    </w:ins>
                  </m:r>
                </m:e>
                <m:sub>
                  <m:r>
                    <w:ins w:id="5146" w:author="Xiaolong Liu" w:date="2022-07-21T02:23:00Z">
                      <w:rPr>
                        <w:rFonts w:ascii="Cambria Math" w:hAnsi="Cambria Math" w:cs="Times New Roman"/>
                        <w:sz w:val="24"/>
                        <w:szCs w:val="28"/>
                      </w:rPr>
                      <m:t>0</m:t>
                    </w:ins>
                  </m:r>
                </m:sub>
              </m:sSub>
              <m:r>
                <w:ins w:id="5147" w:author="Xiaolong Liu" w:date="2022-07-21T02:23:00Z">
                  <w:rPr>
                    <w:rFonts w:ascii="Cambria Math" w:hAnsi="Cambria Math" w:cs="Times New Roman"/>
                    <w:sz w:val="24"/>
                    <w:szCs w:val="28"/>
                  </w:rPr>
                  <m:t>(</m:t>
                </w:ins>
              </m:r>
              <m:r>
                <w:ins w:id="5148" w:author="Xiaolong Liu" w:date="2022-07-21T02:23:00Z">
                  <m:rPr>
                    <m:sty m:val="bi"/>
                  </m:rPr>
                  <w:rPr>
                    <w:rFonts w:ascii="Cambria Math" w:hAnsi="Cambria Math" w:cs="Times New Roman"/>
                    <w:sz w:val="24"/>
                    <w:szCs w:val="28"/>
                  </w:rPr>
                  <m:t>k+q,</m:t>
                </w:ins>
              </m:r>
              <m:r>
                <w:ins w:id="5149" w:author="Xiaolong Liu" w:date="2022-07-21T02:23:00Z">
                  <w:rPr>
                    <w:rFonts w:ascii="Cambria Math" w:hAnsi="Cambria Math" w:cs="Times New Roman"/>
                    <w:sz w:val="24"/>
                    <w:szCs w:val="28"/>
                  </w:rPr>
                  <m:t>E)d</m:t>
                </w:ins>
              </m:r>
              <m:r>
                <w:ins w:id="5150" w:author="Xiaolong Liu" w:date="2022-07-21T02:23:00Z">
                  <m:rPr>
                    <m:sty m:val="bi"/>
                  </m:rPr>
                  <w:rPr>
                    <w:rFonts w:ascii="Cambria Math" w:hAnsi="Cambria Math" w:cs="Times New Roman"/>
                    <w:sz w:val="24"/>
                    <w:szCs w:val="28"/>
                  </w:rPr>
                  <m:t>k</m:t>
                </w:ins>
              </m:r>
            </m:e>
          </m:nary>
        </m:oMath>
      </m:oMathPara>
    </w:p>
    <w:p w14:paraId="5A615DDE" w14:textId="11A49E8D" w:rsidR="003C4E76" w:rsidRPr="002B4446" w:rsidRDefault="003C4E76" w:rsidP="003C4E76">
      <w:pPr>
        <w:ind w:leftChars="86" w:left="181"/>
        <w:jc w:val="left"/>
        <w:rPr>
          <w:ins w:id="5151" w:author="Xiaolong Liu" w:date="2022-07-21T02:23:00Z"/>
          <w:rFonts w:ascii="Times New Roman" w:hAnsi="Times New Roman" w:cs="Times New Roman"/>
          <w:color w:val="000000" w:themeColor="text1"/>
          <w:sz w:val="24"/>
          <w:szCs w:val="28"/>
        </w:rPr>
      </w:pPr>
      <w:ins w:id="5152" w:author="Xiaolong Liu" w:date="2022-07-21T02:23:00Z">
        <w:r w:rsidRPr="002B4446">
          <w:rPr>
            <w:rFonts w:ascii="Times New Roman" w:hAnsi="Times New Roman" w:cs="Times New Roman"/>
            <w:color w:val="000000" w:themeColor="text1"/>
            <w:sz w:val="24"/>
            <w:szCs w:val="28"/>
          </w:rPr>
          <w:t xml:space="preserve">Considering that the integration is performed in the first Brillouin zone, if the </w:t>
        </w:r>
      </w:ins>
      <m:oMath>
        <m:r>
          <w:ins w:id="5153" w:author="Xiaolong Liu" w:date="2022-07-21T02:23:00Z">
            <m:rPr>
              <m:sty m:val="bi"/>
            </m:rPr>
            <w:rPr>
              <w:rFonts w:ascii="Cambria Math" w:hAnsi="Cambria Math" w:cs="Times New Roman"/>
              <w:sz w:val="24"/>
              <w:szCs w:val="28"/>
            </w:rPr>
            <m:t>k+</m:t>
          </w:ins>
        </m:r>
        <m:r>
          <w:ins w:id="5154" w:author="Xiaolong Liu" w:date="2022-07-21T02:23:00Z">
            <m:rPr>
              <m:sty m:val="bi"/>
            </m:rPr>
            <w:rPr>
              <w:rFonts w:ascii="Cambria Math" w:hAnsi="Cambria Math" w:cs="Times New Roman"/>
              <w:sz w:val="24"/>
              <w:szCs w:val="28"/>
            </w:rPr>
            <w:lastRenderedPageBreak/>
            <m:t>q</m:t>
          </w:ins>
        </m:r>
      </m:oMath>
      <w:ins w:id="5155" w:author="Xiaolong Liu" w:date="2022-07-21T02:23:00Z">
        <w:r w:rsidRPr="002B4446">
          <w:rPr>
            <w:rFonts w:ascii="Times New Roman" w:hAnsi="Times New Roman" w:cs="Times New Roman"/>
            <w:color w:val="000000" w:themeColor="text1"/>
            <w:sz w:val="24"/>
            <w:szCs w:val="28"/>
          </w:rPr>
          <w:t xml:space="preserve"> vector exceeds the range of the first Brillouin zone, it must be converted </w:t>
        </w:r>
      </w:ins>
      <w:ins w:id="5156" w:author="Xiaolong Liu" w:date="2022-07-21T03:00:00Z">
        <w:r w:rsidR="001702BA">
          <w:rPr>
            <w:rFonts w:ascii="Times New Roman" w:hAnsi="Times New Roman" w:cs="Times New Roman"/>
            <w:color w:val="000000" w:themeColor="text1"/>
            <w:sz w:val="24"/>
            <w:szCs w:val="28"/>
          </w:rPr>
          <w:t xml:space="preserve">back </w:t>
        </w:r>
      </w:ins>
      <w:ins w:id="5157" w:author="Xiaolong Liu" w:date="2022-07-21T02:23:00Z">
        <w:r w:rsidRPr="002B4446">
          <w:rPr>
            <w:rFonts w:ascii="Times New Roman" w:hAnsi="Times New Roman" w:cs="Times New Roman"/>
            <w:color w:val="000000" w:themeColor="text1"/>
            <w:sz w:val="24"/>
            <w:szCs w:val="28"/>
          </w:rPr>
          <w:t>to the first Brillouin zone for calculation</w:t>
        </w:r>
      </w:ins>
      <w:ins w:id="5158" w:author="Xiaolong Liu" w:date="2022-07-21T03:00:00Z">
        <w:r w:rsidR="00702590">
          <w:rPr>
            <w:rFonts w:ascii="Times New Roman" w:hAnsi="Times New Roman" w:cs="Times New Roman"/>
            <w:color w:val="000000" w:themeColor="text1"/>
            <w:sz w:val="24"/>
            <w:szCs w:val="28"/>
          </w:rPr>
          <w:t xml:space="preserve"> by subtracting </w:t>
        </w:r>
      </w:ins>
      <m:oMath>
        <m:r>
          <w:ins w:id="5159" w:author="Xiaolong Liu" w:date="2022-07-21T03:01:00Z">
            <w:rPr>
              <w:rFonts w:ascii="Cambria Math" w:hAnsi="Cambria Math" w:cs="Times New Roman"/>
              <w:sz w:val="24"/>
              <w:szCs w:val="28"/>
            </w:rPr>
            <m:t>2Nπ/a</m:t>
          </w:ins>
        </m:r>
      </m:oMath>
      <w:ins w:id="5160" w:author="Xiaolong Liu" w:date="2022-07-21T03:01:00Z">
        <w:r w:rsidR="00613FEF">
          <w:rPr>
            <w:rFonts w:ascii="Times New Roman" w:hAnsi="Times New Roman" w:cs="Times New Roman"/>
            <w:bCs/>
            <w:sz w:val="24"/>
            <w:szCs w:val="28"/>
          </w:rPr>
          <w:t xml:space="preserve">, where </w:t>
        </w:r>
        <w:r w:rsidR="00613FEF" w:rsidRPr="00613FEF">
          <w:rPr>
            <w:rFonts w:ascii="Times New Roman" w:hAnsi="Times New Roman" w:cs="Times New Roman"/>
            <w:bCs/>
            <w:i/>
            <w:iCs/>
            <w:sz w:val="24"/>
            <w:szCs w:val="28"/>
            <w:rPrChange w:id="5161" w:author="Xiaolong Liu" w:date="2022-07-21T03:01:00Z">
              <w:rPr>
                <w:rFonts w:ascii="Times New Roman" w:hAnsi="Times New Roman" w:cs="Times New Roman"/>
                <w:bCs/>
                <w:sz w:val="24"/>
                <w:szCs w:val="28"/>
              </w:rPr>
            </w:rPrChange>
          </w:rPr>
          <w:t>N</w:t>
        </w:r>
        <w:r w:rsidR="00613FEF">
          <w:rPr>
            <w:rFonts w:ascii="Times New Roman" w:hAnsi="Times New Roman" w:cs="Times New Roman"/>
            <w:bCs/>
            <w:sz w:val="24"/>
            <w:szCs w:val="28"/>
          </w:rPr>
          <w:t xml:space="preserve"> is an integer</w:t>
        </w:r>
      </w:ins>
      <w:ins w:id="5162" w:author="Xiaolong Liu" w:date="2022-07-21T02:23:00Z">
        <w:r w:rsidRPr="002B4446">
          <w:rPr>
            <w:rFonts w:ascii="Times New Roman" w:hAnsi="Times New Roman" w:cs="Times New Roman"/>
            <w:color w:val="000000" w:themeColor="text1"/>
            <w:sz w:val="24"/>
            <w:szCs w:val="28"/>
          </w:rPr>
          <w:t>. The specific process is as follows</w:t>
        </w:r>
      </w:ins>
    </w:p>
    <w:p w14:paraId="645AE816"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63" w:author="Xiaolong Liu" w:date="2022-07-21T02:23:00Z"/>
          <w:rFonts w:ascii="Times New Roman" w:eastAsia="宋体" w:hAnsi="Times New Roman" w:cs="Times New Roman"/>
          <w:color w:val="5C5C5C"/>
          <w:kern w:val="0"/>
          <w:szCs w:val="21"/>
        </w:rPr>
      </w:pPr>
      <w:ins w:id="5164" w:author="Xiaolong Liu" w:date="2022-07-21T02:23:00Z">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w:t>
        </w:r>
      </w:ins>
    </w:p>
    <w:p w14:paraId="0E86770D"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65" w:author="Xiaolong Liu" w:date="2022-07-21T02:23:00Z"/>
          <w:rFonts w:ascii="Times New Roman" w:eastAsia="宋体" w:hAnsi="Times New Roman" w:cs="Times New Roman"/>
          <w:color w:val="5C5C5C"/>
          <w:kern w:val="0"/>
          <w:szCs w:val="21"/>
        </w:rPr>
      </w:pPr>
      <w:proofErr w:type="spellStart"/>
      <w:ins w:id="5166" w:author="Xiaolong Liu" w:date="2022-07-21T02:23:00Z">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w:t>
        </w:r>
      </w:ins>
    </w:p>
    <w:p w14:paraId="5791E624"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67" w:author="Xiaolong Liu" w:date="2022-07-21T02:23:00Z"/>
          <w:rFonts w:ascii="Times New Roman" w:eastAsia="宋体" w:hAnsi="Times New Roman" w:cs="Times New Roman"/>
          <w:color w:val="5C5C5C"/>
          <w:kern w:val="0"/>
          <w:szCs w:val="21"/>
        </w:rPr>
      </w:pPr>
      <w:ins w:id="5168" w:author="Xiaolong Liu" w:date="2022-07-21T02:23:00Z">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&gt; </w:t>
        </w:r>
        <w:proofErr w:type="spellStart"/>
        <w:r w:rsidRPr="00040BD5">
          <w:rPr>
            <w:rFonts w:ascii="Times New Roman" w:eastAsia="宋体" w:hAnsi="Times New Roman" w:cs="Times New Roman"/>
            <w:color w:val="50A14F"/>
            <w:kern w:val="0"/>
            <w:szCs w:val="21"/>
          </w:rPr>
          <w:t>n_q</w:t>
        </w:r>
        <w:proofErr w:type="spellEnd"/>
      </w:ins>
    </w:p>
    <w:p w14:paraId="1336EAAB"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69" w:author="Xiaolong Liu" w:date="2022-07-21T02:23:00Z"/>
          <w:rFonts w:ascii="Times New Roman" w:eastAsia="宋体" w:hAnsi="Times New Roman" w:cs="Times New Roman"/>
          <w:color w:val="5C5C5C"/>
          <w:kern w:val="0"/>
          <w:szCs w:val="21"/>
        </w:rPr>
      </w:pPr>
      <w:ins w:id="5170"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3CD551B3"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71" w:author="Xiaolong Liu" w:date="2022-07-21T02:23:00Z"/>
          <w:rFonts w:ascii="Times New Roman" w:eastAsia="宋体" w:hAnsi="Times New Roman" w:cs="Times New Roman"/>
          <w:color w:val="5C5C5C"/>
          <w:kern w:val="0"/>
          <w:szCs w:val="21"/>
        </w:rPr>
      </w:pPr>
      <w:ins w:id="5172" w:author="Xiaolong Liu" w:date="2022-07-21T02:23:00Z">
        <w:r w:rsidRPr="00040BD5">
          <w:rPr>
            <w:rFonts w:ascii="Times New Roman" w:eastAsia="宋体" w:hAnsi="Times New Roman" w:cs="Times New Roman"/>
            <w:color w:val="986801"/>
            <w:kern w:val="0"/>
            <w:szCs w:val="21"/>
          </w:rPr>
          <w:t>end</w:t>
        </w:r>
      </w:ins>
    </w:p>
    <w:p w14:paraId="5EAC26FA"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73" w:author="Xiaolong Liu" w:date="2022-07-21T02:23:00Z"/>
          <w:rFonts w:ascii="Times New Roman" w:eastAsia="宋体" w:hAnsi="Times New Roman" w:cs="Times New Roman"/>
          <w:color w:val="5C5C5C"/>
          <w:kern w:val="0"/>
          <w:szCs w:val="21"/>
        </w:rPr>
      </w:pPr>
      <w:ins w:id="5174" w:author="Xiaolong Liu" w:date="2022-07-21T02:23:00Z">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 + l &gt; </w:t>
        </w:r>
        <w:proofErr w:type="spellStart"/>
        <w:r w:rsidRPr="00040BD5">
          <w:rPr>
            <w:rFonts w:ascii="Times New Roman" w:eastAsia="宋体" w:hAnsi="Times New Roman" w:cs="Times New Roman"/>
            <w:color w:val="50A14F"/>
            <w:kern w:val="0"/>
            <w:szCs w:val="21"/>
          </w:rPr>
          <w:t>n_q</w:t>
        </w:r>
        <w:proofErr w:type="spellEnd"/>
      </w:ins>
    </w:p>
    <w:p w14:paraId="0D6034B1"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75" w:author="Xiaolong Liu" w:date="2022-07-21T02:23:00Z"/>
          <w:rFonts w:ascii="Times New Roman" w:eastAsia="宋体" w:hAnsi="Times New Roman" w:cs="Times New Roman"/>
          <w:color w:val="5C5C5C"/>
          <w:kern w:val="0"/>
          <w:szCs w:val="21"/>
        </w:rPr>
      </w:pPr>
      <w:ins w:id="5176" w:author="Xiaolong Liu" w:date="2022-07-21T02:23: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3ED2250C"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77" w:author="Xiaolong Liu" w:date="2022-07-21T02:23:00Z"/>
          <w:rFonts w:ascii="Times New Roman" w:eastAsia="宋体" w:hAnsi="Times New Roman" w:cs="Times New Roman"/>
          <w:color w:val="5C5C5C"/>
          <w:kern w:val="0"/>
          <w:szCs w:val="21"/>
        </w:rPr>
      </w:pPr>
      <w:ins w:id="5178" w:author="Xiaolong Liu" w:date="2022-07-21T02:23:00Z">
        <w:r w:rsidRPr="00040BD5">
          <w:rPr>
            <w:rFonts w:ascii="Times New Roman" w:eastAsia="宋体" w:hAnsi="Times New Roman" w:cs="Times New Roman"/>
            <w:color w:val="986801"/>
            <w:kern w:val="0"/>
            <w:szCs w:val="21"/>
          </w:rPr>
          <w:t>end</w:t>
        </w:r>
      </w:ins>
    </w:p>
    <w:p w14:paraId="1EE4006C"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79" w:author="Xiaolong Liu" w:date="2022-07-21T02:23:00Z"/>
          <w:rFonts w:ascii="Times New Roman" w:eastAsia="宋体" w:hAnsi="Times New Roman" w:cs="Times New Roman"/>
          <w:color w:val="5C5C5C"/>
          <w:kern w:val="0"/>
          <w:szCs w:val="21"/>
        </w:rPr>
      </w:pPr>
      <w:ins w:id="5180" w:author="Xiaolong Liu" w:date="2022-07-21T02:23:00Z">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&lt; 1</w:t>
        </w:r>
      </w:ins>
    </w:p>
    <w:p w14:paraId="2BF0F884"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81" w:author="Xiaolong Liu" w:date="2022-07-21T02:23:00Z"/>
          <w:rFonts w:ascii="Times New Roman" w:eastAsia="宋体" w:hAnsi="Times New Roman" w:cs="Times New Roman"/>
          <w:color w:val="5C5C5C"/>
          <w:kern w:val="0"/>
          <w:szCs w:val="21"/>
        </w:rPr>
      </w:pPr>
      <w:ins w:id="5182"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567AAC27"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83" w:author="Xiaolong Liu" w:date="2022-07-21T02:23:00Z"/>
          <w:rFonts w:ascii="Times New Roman" w:eastAsia="宋体" w:hAnsi="Times New Roman" w:cs="Times New Roman"/>
          <w:color w:val="5C5C5C"/>
          <w:kern w:val="0"/>
          <w:szCs w:val="21"/>
        </w:rPr>
      </w:pPr>
      <w:ins w:id="5184" w:author="Xiaolong Liu" w:date="2022-07-21T02:23:00Z">
        <w:r w:rsidRPr="00040BD5">
          <w:rPr>
            <w:rFonts w:ascii="Times New Roman" w:eastAsia="宋体" w:hAnsi="Times New Roman" w:cs="Times New Roman"/>
            <w:color w:val="986801"/>
            <w:kern w:val="0"/>
            <w:szCs w:val="21"/>
          </w:rPr>
          <w:t>end</w:t>
        </w:r>
      </w:ins>
    </w:p>
    <w:p w14:paraId="3B2B49F5"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85" w:author="Xiaolong Liu" w:date="2022-07-21T02:23:00Z"/>
          <w:rFonts w:ascii="Times New Roman" w:eastAsia="宋体" w:hAnsi="Times New Roman" w:cs="Times New Roman"/>
          <w:color w:val="5C5C5C"/>
          <w:kern w:val="0"/>
          <w:szCs w:val="21"/>
        </w:rPr>
      </w:pPr>
      <w:ins w:id="5186" w:author="Xiaolong Liu" w:date="2022-07-21T02:23:00Z">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 + l &lt; 1</w:t>
        </w:r>
      </w:ins>
    </w:p>
    <w:p w14:paraId="06C1042A" w14:textId="77777777" w:rsidR="003C4E76" w:rsidRPr="00040BD5" w:rsidRDefault="003C4E76" w:rsidP="003C4E76">
      <w:pPr>
        <w:widowControl/>
        <w:numPr>
          <w:ilvl w:val="0"/>
          <w:numId w:val="19"/>
        </w:numPr>
        <w:pBdr>
          <w:left w:val="single" w:sz="18" w:space="0" w:color="6CE26C"/>
        </w:pBdr>
        <w:shd w:val="clear" w:color="auto" w:fill="F8F8F8"/>
        <w:spacing w:line="270" w:lineRule="atLeast"/>
        <w:ind w:leftChars="86" w:left="538" w:hanging="357"/>
        <w:jc w:val="left"/>
        <w:rPr>
          <w:ins w:id="5187" w:author="Xiaolong Liu" w:date="2022-07-21T02:23:00Z"/>
          <w:rFonts w:ascii="Times New Roman" w:eastAsia="宋体" w:hAnsi="Times New Roman" w:cs="Times New Roman"/>
          <w:color w:val="5C5C5C"/>
          <w:kern w:val="0"/>
          <w:szCs w:val="21"/>
        </w:rPr>
      </w:pPr>
      <w:ins w:id="5188" w:author="Xiaolong Liu" w:date="2022-07-21T02:23: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35C96FAA" w14:textId="77777777" w:rsidR="003C4E76" w:rsidRPr="00040BD5" w:rsidRDefault="003C4E76" w:rsidP="003C4E76">
      <w:pPr>
        <w:widowControl/>
        <w:numPr>
          <w:ilvl w:val="0"/>
          <w:numId w:val="19"/>
        </w:numPr>
        <w:pBdr>
          <w:left w:val="single" w:sz="18" w:space="0" w:color="6CE26C"/>
        </w:pBdr>
        <w:shd w:val="clear" w:color="auto" w:fill="FFFFFF"/>
        <w:spacing w:line="270" w:lineRule="atLeast"/>
        <w:ind w:leftChars="86" w:left="538" w:hanging="357"/>
        <w:jc w:val="left"/>
        <w:rPr>
          <w:ins w:id="5189" w:author="Xiaolong Liu" w:date="2022-07-21T02:23:00Z"/>
          <w:rFonts w:ascii="Times New Roman" w:eastAsia="宋体" w:hAnsi="Times New Roman" w:cs="Times New Roman"/>
          <w:color w:val="5C5C5C"/>
          <w:kern w:val="0"/>
          <w:szCs w:val="21"/>
        </w:rPr>
      </w:pPr>
      <w:ins w:id="5190" w:author="Xiaolong Liu" w:date="2022-07-21T02:23:00Z">
        <w:r w:rsidRPr="00040BD5">
          <w:rPr>
            <w:rFonts w:ascii="Times New Roman" w:eastAsia="宋体" w:hAnsi="Times New Roman" w:cs="Times New Roman"/>
            <w:color w:val="986801"/>
            <w:kern w:val="0"/>
            <w:szCs w:val="21"/>
          </w:rPr>
          <w:t>end</w:t>
        </w:r>
      </w:ins>
    </w:p>
    <w:p w14:paraId="0BCD8D46" w14:textId="77777777" w:rsidR="003C4E76" w:rsidRPr="002B4446" w:rsidRDefault="003C4E76" w:rsidP="003C4E76">
      <w:pPr>
        <w:ind w:leftChars="86" w:left="181"/>
        <w:jc w:val="left"/>
        <w:rPr>
          <w:ins w:id="5191" w:author="Xiaolong Liu" w:date="2022-07-21T02:23:00Z"/>
          <w:rFonts w:ascii="Times New Roman" w:hAnsi="Times New Roman" w:cs="Times New Roman"/>
          <w:color w:val="000000" w:themeColor="text1"/>
          <w:sz w:val="24"/>
          <w:szCs w:val="28"/>
        </w:rPr>
      </w:pPr>
      <w:commentRangeStart w:id="5192"/>
      <w:ins w:id="5193" w:author="Xiaolong Liu" w:date="2022-07-21T02:23:00Z">
        <w:r w:rsidRPr="002B4446">
          <w:rPr>
            <w:rFonts w:ascii="Times New Roman" w:hAnsi="Times New Roman" w:cs="Times New Roman"/>
            <w:color w:val="000000" w:themeColor="text1"/>
            <w:sz w:val="24"/>
            <w:szCs w:val="28"/>
          </w:rPr>
          <w:t xml:space="preserve">After the above considerations, the specific </w:t>
        </w:r>
      </w:ins>
      <m:oMath>
        <m:r>
          <w:ins w:id="5194" w:author="Xiaolong Liu" w:date="2022-07-21T02:23:00Z">
            <w:rPr>
              <w:rFonts w:ascii="Cambria Math" w:hAnsi="Cambria Math" w:cs="Times New Roman"/>
              <w:sz w:val="24"/>
              <w:szCs w:val="28"/>
            </w:rPr>
            <m:t>δN</m:t>
          </w:ins>
        </m:r>
        <m:d>
          <m:dPr>
            <m:ctrlPr>
              <w:ins w:id="5195" w:author="Xiaolong Liu" w:date="2022-07-21T02:23:00Z">
                <w:rPr>
                  <w:rFonts w:ascii="Cambria Math" w:hAnsi="Cambria Math" w:cs="Times New Roman"/>
                  <w:i/>
                  <w:sz w:val="24"/>
                  <w:szCs w:val="28"/>
                </w:rPr>
              </w:ins>
            </m:ctrlPr>
          </m:dPr>
          <m:e>
            <m:r>
              <w:ins w:id="5196" w:author="Xiaolong Liu" w:date="2022-07-21T02:23:00Z">
                <m:rPr>
                  <m:sty m:val="bi"/>
                </m:rPr>
                <w:rPr>
                  <w:rFonts w:ascii="Cambria Math" w:hAnsi="Cambria Math" w:cs="Times New Roman"/>
                  <w:sz w:val="24"/>
                  <w:szCs w:val="28"/>
                </w:rPr>
                <m:t>q,</m:t>
              </w:ins>
            </m:r>
            <m:r>
              <w:ins w:id="5197" w:author="Xiaolong Liu" w:date="2022-07-21T02:23:00Z">
                <w:rPr>
                  <w:rFonts w:ascii="Cambria Math" w:hAnsi="Cambria Math" w:cs="Times New Roman"/>
                  <w:sz w:val="24"/>
                  <w:szCs w:val="28"/>
                </w:rPr>
                <m:t>E</m:t>
              </w:ins>
            </m:r>
          </m:e>
        </m:d>
      </m:oMath>
      <w:ins w:id="5198" w:author="Xiaolong Liu" w:date="2022-07-21T02:23:00Z">
        <w:r w:rsidRPr="002B4446">
          <w:rPr>
            <w:rFonts w:ascii="Times New Roman" w:hAnsi="Times New Roman" w:cs="Times New Roman"/>
            <w:color w:val="000000" w:themeColor="text1"/>
            <w:sz w:val="24"/>
            <w:szCs w:val="28"/>
          </w:rPr>
          <w:t xml:space="preserve"> integration process can be expressed by summation</w:t>
        </w:r>
      </w:ins>
      <w:commentRangeEnd w:id="5192"/>
      <w:ins w:id="5199" w:author="Xiaolong Liu" w:date="2022-07-21T03:09:00Z">
        <w:r w:rsidR="00B56435">
          <w:rPr>
            <w:rStyle w:val="aa"/>
          </w:rPr>
          <w:commentReference w:id="5192"/>
        </w:r>
      </w:ins>
    </w:p>
    <w:p w14:paraId="67B178F7"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00" w:author="Xiaolong Liu" w:date="2022-07-21T02:23:00Z"/>
          <w:rFonts w:ascii="Times New Roman" w:eastAsia="宋体" w:hAnsi="Times New Roman" w:cs="Times New Roman"/>
          <w:color w:val="5C5C5C"/>
          <w:kern w:val="0"/>
          <w:szCs w:val="21"/>
        </w:rPr>
      </w:pPr>
      <w:proofErr w:type="spellStart"/>
      <w:ins w:id="5201" w:author="Xiaolong Liu" w:date="2022-07-21T02:23:00Z">
        <w:r w:rsidRPr="00040BD5">
          <w:rPr>
            <w:rFonts w:ascii="Times New Roman" w:eastAsia="宋体" w:hAnsi="Times New Roman" w:cs="Times New Roman"/>
            <w:color w:val="986801"/>
            <w:kern w:val="0"/>
            <w:szCs w:val="21"/>
          </w:rPr>
          <w:t>dnq</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zeros(</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q,n</w:t>
        </w:r>
        <w:proofErr w:type="gramEnd"/>
        <w:r w:rsidRPr="00040BD5">
          <w:rPr>
            <w:rFonts w:ascii="Times New Roman" w:eastAsia="宋体" w:hAnsi="Times New Roman" w:cs="Times New Roman"/>
            <w:color w:val="50A14F"/>
            <w:kern w:val="0"/>
            <w:szCs w:val="21"/>
          </w:rPr>
          <w:t>_q,n_E</w:t>
        </w:r>
        <w:proofErr w:type="spellEnd"/>
        <w:r w:rsidRPr="00040BD5">
          <w:rPr>
            <w:rFonts w:ascii="Times New Roman" w:eastAsia="宋体" w:hAnsi="Times New Roman" w:cs="Times New Roman"/>
            <w:color w:val="50A14F"/>
            <w:kern w:val="0"/>
            <w:szCs w:val="21"/>
          </w:rPr>
          <w:t>);</w:t>
        </w:r>
      </w:ins>
    </w:p>
    <w:p w14:paraId="1E7A80F6"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02" w:author="Xiaolong Liu" w:date="2022-07-21T02:23:00Z"/>
          <w:rFonts w:ascii="Times New Roman" w:eastAsia="宋体" w:hAnsi="Times New Roman" w:cs="Times New Roman"/>
          <w:color w:val="5C5C5C"/>
          <w:kern w:val="0"/>
          <w:szCs w:val="21"/>
        </w:rPr>
      </w:pPr>
      <w:ins w:id="5203" w:author="Xiaolong Liu" w:date="2022-07-21T02:23: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k=</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_E</w:t>
        </w:r>
      </w:ins>
    </w:p>
    <w:p w14:paraId="5CB2200D"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04" w:author="Xiaolong Liu" w:date="2022-07-21T02:23:00Z"/>
          <w:rFonts w:ascii="Times New Roman" w:eastAsia="宋体" w:hAnsi="Times New Roman" w:cs="Times New Roman"/>
          <w:color w:val="5C5C5C"/>
          <w:kern w:val="0"/>
          <w:szCs w:val="21"/>
        </w:rPr>
      </w:pPr>
      <w:ins w:id="5205" w:author="Xiaolong Liu" w:date="2022-07-21T02:23: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m=</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ins>
    </w:p>
    <w:p w14:paraId="388485E3"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06" w:author="Xiaolong Liu" w:date="2022-07-21T02:23:00Z"/>
          <w:rFonts w:ascii="Times New Roman" w:eastAsia="宋体" w:hAnsi="Times New Roman" w:cs="Times New Roman"/>
          <w:color w:val="5C5C5C"/>
          <w:kern w:val="0"/>
          <w:szCs w:val="21"/>
        </w:rPr>
      </w:pPr>
      <w:ins w:id="5207" w:author="Xiaolong Liu" w:date="2022-07-21T02:23: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l=</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ins>
    </w:p>
    <w:p w14:paraId="4F113646"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08" w:author="Xiaolong Liu" w:date="2022-07-21T02:23:00Z"/>
          <w:rFonts w:ascii="Times New Roman" w:eastAsia="宋体" w:hAnsi="Times New Roman" w:cs="Times New Roman"/>
          <w:color w:val="5C5C5C"/>
          <w:kern w:val="0"/>
          <w:szCs w:val="21"/>
        </w:rPr>
      </w:pPr>
      <w:ins w:id="5209"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sum1</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0;</w:t>
        </w:r>
      </w:ins>
    </w:p>
    <w:p w14:paraId="625BE8FB"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10" w:author="Xiaolong Liu" w:date="2022-07-21T02:23:00Z"/>
          <w:rFonts w:ascii="Times New Roman" w:eastAsia="宋体" w:hAnsi="Times New Roman" w:cs="Times New Roman"/>
          <w:color w:val="5C5C5C"/>
          <w:kern w:val="0"/>
          <w:szCs w:val="21"/>
        </w:rPr>
      </w:pPr>
      <w:ins w:id="5211" w:author="Xiaolong Liu" w:date="2022-07-21T02:23: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ins>
    </w:p>
    <w:p w14:paraId="7B05BEF2"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12" w:author="Xiaolong Liu" w:date="2022-07-21T02:23:00Z"/>
          <w:rFonts w:ascii="Times New Roman" w:eastAsia="宋体" w:hAnsi="Times New Roman" w:cs="Times New Roman"/>
          <w:color w:val="5C5C5C"/>
          <w:kern w:val="0"/>
          <w:szCs w:val="21"/>
        </w:rPr>
      </w:pPr>
      <w:ins w:id="5213" w:author="Xiaolong Liu" w:date="2022-07-21T02:23: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ins>
    </w:p>
    <w:p w14:paraId="267B3AFC"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14" w:author="Xiaolong Liu" w:date="2022-07-21T02:23:00Z"/>
          <w:rFonts w:ascii="Times New Roman" w:eastAsia="宋体" w:hAnsi="Times New Roman" w:cs="Times New Roman"/>
          <w:color w:val="5C5C5C"/>
          <w:kern w:val="0"/>
          <w:szCs w:val="21"/>
        </w:rPr>
      </w:pPr>
      <w:ins w:id="5215"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w:t>
        </w:r>
      </w:ins>
    </w:p>
    <w:p w14:paraId="60928CC4"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16" w:author="Xiaolong Liu" w:date="2022-07-21T02:23:00Z"/>
          <w:rFonts w:ascii="Times New Roman" w:eastAsia="宋体" w:hAnsi="Times New Roman" w:cs="Times New Roman"/>
          <w:color w:val="5C5C5C"/>
          <w:kern w:val="0"/>
          <w:szCs w:val="21"/>
        </w:rPr>
      </w:pPr>
      <w:ins w:id="5217" w:author="Xiaolong Liu" w:date="2022-07-21T02:23: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w:t>
        </w:r>
      </w:ins>
    </w:p>
    <w:p w14:paraId="712F3662"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18" w:author="Xiaolong Liu" w:date="2022-07-21T02:23:00Z"/>
          <w:rFonts w:ascii="Times New Roman" w:eastAsia="宋体" w:hAnsi="Times New Roman" w:cs="Times New Roman"/>
          <w:color w:val="5C5C5C"/>
          <w:kern w:val="0"/>
          <w:szCs w:val="21"/>
        </w:rPr>
      </w:pPr>
      <w:ins w:id="5219"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&gt; </w:t>
        </w:r>
        <w:proofErr w:type="spellStart"/>
        <w:r w:rsidRPr="00040BD5">
          <w:rPr>
            <w:rFonts w:ascii="Times New Roman" w:eastAsia="宋体" w:hAnsi="Times New Roman" w:cs="Times New Roman"/>
            <w:color w:val="50A14F"/>
            <w:kern w:val="0"/>
            <w:szCs w:val="21"/>
          </w:rPr>
          <w:t>n_q</w:t>
        </w:r>
        <w:proofErr w:type="spellEnd"/>
      </w:ins>
    </w:p>
    <w:p w14:paraId="3B463F1E"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20" w:author="Xiaolong Liu" w:date="2022-07-21T02:23:00Z"/>
          <w:rFonts w:ascii="Times New Roman" w:eastAsia="宋体" w:hAnsi="Times New Roman" w:cs="Times New Roman"/>
          <w:color w:val="5C5C5C"/>
          <w:kern w:val="0"/>
          <w:szCs w:val="21"/>
        </w:rPr>
      </w:pPr>
      <w:ins w:id="5221"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10F042EF"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22" w:author="Xiaolong Liu" w:date="2022-07-21T02:23:00Z"/>
          <w:rFonts w:ascii="Times New Roman" w:eastAsia="宋体" w:hAnsi="Times New Roman" w:cs="Times New Roman"/>
          <w:color w:val="5C5C5C"/>
          <w:kern w:val="0"/>
          <w:szCs w:val="21"/>
        </w:rPr>
      </w:pPr>
      <w:ins w:id="5223"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ins>
    </w:p>
    <w:p w14:paraId="6C4486EA"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24" w:author="Xiaolong Liu" w:date="2022-07-21T02:23:00Z"/>
          <w:rFonts w:ascii="Times New Roman" w:eastAsia="宋体" w:hAnsi="Times New Roman" w:cs="Times New Roman"/>
          <w:color w:val="5C5C5C"/>
          <w:kern w:val="0"/>
          <w:szCs w:val="21"/>
        </w:rPr>
      </w:pPr>
      <w:ins w:id="5225"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 + l &gt; </w:t>
        </w:r>
        <w:proofErr w:type="spellStart"/>
        <w:r w:rsidRPr="00040BD5">
          <w:rPr>
            <w:rFonts w:ascii="Times New Roman" w:eastAsia="宋体" w:hAnsi="Times New Roman" w:cs="Times New Roman"/>
            <w:color w:val="50A14F"/>
            <w:kern w:val="0"/>
            <w:szCs w:val="21"/>
          </w:rPr>
          <w:t>n_q</w:t>
        </w:r>
        <w:proofErr w:type="spellEnd"/>
      </w:ins>
    </w:p>
    <w:p w14:paraId="1BF8B2C6"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26" w:author="Xiaolong Liu" w:date="2022-07-21T02:23:00Z"/>
          <w:rFonts w:ascii="Times New Roman" w:eastAsia="宋体" w:hAnsi="Times New Roman" w:cs="Times New Roman"/>
          <w:color w:val="5C5C5C"/>
          <w:kern w:val="0"/>
          <w:szCs w:val="21"/>
        </w:rPr>
      </w:pPr>
      <w:ins w:id="5227" w:author="Xiaolong Liu" w:date="2022-07-21T02:23: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2EEF21D5"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28" w:author="Xiaolong Liu" w:date="2022-07-21T02:23:00Z"/>
          <w:rFonts w:ascii="Times New Roman" w:eastAsia="宋体" w:hAnsi="Times New Roman" w:cs="Times New Roman"/>
          <w:color w:val="5C5C5C"/>
          <w:kern w:val="0"/>
          <w:szCs w:val="21"/>
        </w:rPr>
      </w:pPr>
      <w:ins w:id="5229"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ins>
    </w:p>
    <w:p w14:paraId="26F1C24B"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30" w:author="Xiaolong Liu" w:date="2022-07-21T02:23:00Z"/>
          <w:rFonts w:ascii="Times New Roman" w:eastAsia="宋体" w:hAnsi="Times New Roman" w:cs="Times New Roman"/>
          <w:color w:val="5C5C5C"/>
          <w:kern w:val="0"/>
          <w:szCs w:val="21"/>
        </w:rPr>
      </w:pPr>
      <w:ins w:id="5231"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&lt; 1</w:t>
        </w:r>
      </w:ins>
    </w:p>
    <w:p w14:paraId="23B78FE3"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32" w:author="Xiaolong Liu" w:date="2022-07-21T02:23:00Z"/>
          <w:rFonts w:ascii="Times New Roman" w:eastAsia="宋体" w:hAnsi="Times New Roman" w:cs="Times New Roman"/>
          <w:color w:val="5C5C5C"/>
          <w:kern w:val="0"/>
          <w:szCs w:val="21"/>
        </w:rPr>
      </w:pPr>
      <w:ins w:id="5233"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5417CCBB"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34" w:author="Xiaolong Liu" w:date="2022-07-21T02:23:00Z"/>
          <w:rFonts w:ascii="Times New Roman" w:eastAsia="宋体" w:hAnsi="Times New Roman" w:cs="Times New Roman"/>
          <w:color w:val="5C5C5C"/>
          <w:kern w:val="0"/>
          <w:szCs w:val="21"/>
        </w:rPr>
      </w:pPr>
      <w:ins w:id="5235"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ins>
    </w:p>
    <w:p w14:paraId="301616E6"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36" w:author="Xiaolong Liu" w:date="2022-07-21T02:23:00Z"/>
          <w:rFonts w:ascii="Times New Roman" w:eastAsia="宋体" w:hAnsi="Times New Roman" w:cs="Times New Roman"/>
          <w:color w:val="5C5C5C"/>
          <w:kern w:val="0"/>
          <w:szCs w:val="21"/>
        </w:rPr>
      </w:pPr>
      <w:ins w:id="5237"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 + l &lt; 1</w:t>
        </w:r>
      </w:ins>
    </w:p>
    <w:p w14:paraId="5A793DC9"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38" w:author="Xiaolong Liu" w:date="2022-07-21T02:23:00Z"/>
          <w:rFonts w:ascii="Times New Roman" w:eastAsia="宋体" w:hAnsi="Times New Roman" w:cs="Times New Roman"/>
          <w:color w:val="5C5C5C"/>
          <w:kern w:val="0"/>
          <w:szCs w:val="21"/>
        </w:rPr>
      </w:pPr>
      <w:ins w:id="5239" w:author="Xiaolong Liu" w:date="2022-07-21T02:23: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ins>
    </w:p>
    <w:p w14:paraId="784425C0"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40" w:author="Xiaolong Liu" w:date="2022-07-21T02:23:00Z"/>
          <w:rFonts w:ascii="Times New Roman" w:eastAsia="宋体" w:hAnsi="Times New Roman" w:cs="Times New Roman"/>
          <w:color w:val="5C5C5C"/>
          <w:kern w:val="0"/>
          <w:szCs w:val="21"/>
        </w:rPr>
      </w:pPr>
      <w:ins w:id="5241"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ins>
    </w:p>
    <w:p w14:paraId="69693FDE"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42" w:author="Xiaolong Liu" w:date="2022-07-21T02:23:00Z"/>
          <w:rFonts w:ascii="Times New Roman" w:eastAsia="宋体" w:hAnsi="Times New Roman" w:cs="Times New Roman"/>
          <w:color w:val="5C5C5C"/>
          <w:kern w:val="0"/>
          <w:szCs w:val="21"/>
        </w:rPr>
      </w:pPr>
      <w:ins w:id="5243" w:author="Xiaolong Liu" w:date="2022-07-21T02:23: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sum1</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sum1 + Ak(</w:t>
        </w:r>
        <w:proofErr w:type="spellStart"/>
        <w:proofErr w:type="gramStart"/>
        <w:r w:rsidRPr="00040BD5">
          <w:rPr>
            <w:rFonts w:ascii="Times New Roman" w:eastAsia="宋体" w:hAnsi="Times New Roman" w:cs="Times New Roman"/>
            <w:color w:val="50A14F"/>
            <w:kern w:val="0"/>
            <w:szCs w:val="21"/>
          </w:rPr>
          <w:t>i,j</w:t>
        </w:r>
        <w:proofErr w:type="gramEnd"/>
        <w:r w:rsidRPr="00040BD5">
          <w:rPr>
            <w:rFonts w:ascii="Times New Roman" w:eastAsia="宋体" w:hAnsi="Times New Roman" w:cs="Times New Roman"/>
            <w:color w:val="50A14F"/>
            <w:kern w:val="0"/>
            <w:szCs w:val="21"/>
          </w:rPr>
          <w:t>,k</w:t>
        </w:r>
        <w:proofErr w:type="spellEnd"/>
        <w:r w:rsidRPr="00040BD5">
          <w:rPr>
            <w:rFonts w:ascii="Times New Roman" w:eastAsia="宋体" w:hAnsi="Times New Roman" w:cs="Times New Roman"/>
            <w:color w:val="50A14F"/>
            <w:kern w:val="0"/>
            <w:szCs w:val="21"/>
          </w:rPr>
          <w:t>)*Ak(</w:t>
        </w:r>
        <w:proofErr w:type="spellStart"/>
        <w:r w:rsidRPr="00040BD5">
          <w:rPr>
            <w:rFonts w:ascii="Times New Roman" w:eastAsia="宋体" w:hAnsi="Times New Roman" w:cs="Times New Roman"/>
            <w:color w:val="50A14F"/>
            <w:kern w:val="0"/>
            <w:szCs w:val="21"/>
          </w:rPr>
          <w:t>ii,jj,k</w:t>
        </w:r>
        <w:proofErr w:type="spellEnd"/>
        <w:r w:rsidRPr="00040BD5">
          <w:rPr>
            <w:rFonts w:ascii="Times New Roman" w:eastAsia="宋体" w:hAnsi="Times New Roman" w:cs="Times New Roman"/>
            <w:color w:val="50A14F"/>
            <w:kern w:val="0"/>
            <w:szCs w:val="21"/>
          </w:rPr>
          <w:t>);</w:t>
        </w:r>
      </w:ins>
    </w:p>
    <w:p w14:paraId="05C41114"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44" w:author="Xiaolong Liu" w:date="2022-07-21T02:23:00Z"/>
          <w:rFonts w:ascii="Times New Roman" w:eastAsia="宋体" w:hAnsi="Times New Roman" w:cs="Times New Roman"/>
          <w:color w:val="5C5C5C"/>
          <w:kern w:val="0"/>
          <w:szCs w:val="21"/>
        </w:rPr>
      </w:pPr>
      <w:ins w:id="5245" w:author="Xiaolong Liu" w:date="2022-07-21T02:23:00Z">
        <w:r w:rsidRPr="00040BD5">
          <w:rPr>
            <w:rFonts w:ascii="Times New Roman" w:eastAsia="宋体" w:hAnsi="Times New Roman" w:cs="Times New Roman"/>
            <w:color w:val="986801"/>
            <w:kern w:val="0"/>
            <w:szCs w:val="21"/>
          </w:rPr>
          <w:t>end</w:t>
        </w:r>
      </w:ins>
    </w:p>
    <w:p w14:paraId="4DCFCF2F"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46" w:author="Xiaolong Liu" w:date="2022-07-21T02:23:00Z"/>
          <w:rFonts w:ascii="Times New Roman" w:eastAsia="宋体" w:hAnsi="Times New Roman" w:cs="Times New Roman"/>
          <w:color w:val="5C5C5C"/>
          <w:kern w:val="0"/>
          <w:szCs w:val="21"/>
        </w:rPr>
      </w:pPr>
      <w:ins w:id="5247" w:author="Xiaolong Liu" w:date="2022-07-21T02:23:00Z">
        <w:r w:rsidRPr="00040BD5">
          <w:rPr>
            <w:rFonts w:ascii="Times New Roman" w:eastAsia="宋体" w:hAnsi="Times New Roman" w:cs="Times New Roman"/>
            <w:color w:val="986801"/>
            <w:kern w:val="0"/>
            <w:szCs w:val="21"/>
          </w:rPr>
          <w:t>end</w:t>
        </w:r>
      </w:ins>
    </w:p>
    <w:p w14:paraId="384C0A47"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48" w:author="Xiaolong Liu" w:date="2022-07-21T02:23:00Z"/>
          <w:rFonts w:ascii="Times New Roman" w:eastAsia="宋体" w:hAnsi="Times New Roman" w:cs="Times New Roman"/>
          <w:color w:val="5C5C5C"/>
          <w:kern w:val="0"/>
          <w:szCs w:val="21"/>
        </w:rPr>
      </w:pPr>
      <w:ins w:id="5249" w:author="Xiaolong Liu" w:date="2022-07-21T02:23: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4078F2"/>
            <w:kern w:val="0"/>
            <w:szCs w:val="21"/>
          </w:rPr>
          <w:t>dnq</w:t>
        </w:r>
        <w:proofErr w:type="spellEnd"/>
        <w:r w:rsidRPr="00040BD5">
          <w:rPr>
            <w:rFonts w:ascii="Times New Roman" w:eastAsia="宋体" w:hAnsi="Times New Roman" w:cs="Times New Roman"/>
            <w:color w:val="4078F2"/>
            <w:kern w:val="0"/>
            <w:szCs w:val="21"/>
          </w:rPr>
          <w:t>(</w:t>
        </w:r>
        <w:proofErr w:type="spellStart"/>
        <w:proofErr w:type="gramStart"/>
        <w:r w:rsidRPr="00040BD5">
          <w:rPr>
            <w:rFonts w:ascii="Times New Roman" w:eastAsia="宋体" w:hAnsi="Times New Roman" w:cs="Times New Roman"/>
            <w:color w:val="4078F2"/>
            <w:kern w:val="0"/>
            <w:szCs w:val="21"/>
          </w:rPr>
          <w:t>m,l</w:t>
        </w:r>
        <w:proofErr w:type="gramEnd"/>
        <w:r w:rsidRPr="00040BD5">
          <w:rPr>
            <w:rFonts w:ascii="Times New Roman" w:eastAsia="宋体" w:hAnsi="Times New Roman" w:cs="Times New Roman"/>
            <w:color w:val="4078F2"/>
            <w:kern w:val="0"/>
            <w:szCs w:val="21"/>
          </w:rPr>
          <w:t>,k</w:t>
        </w:r>
        <w:proofErr w:type="spellEnd"/>
        <w:r w:rsidRPr="00040BD5">
          <w:rPr>
            <w:rFonts w:ascii="Times New Roman" w:eastAsia="宋体" w:hAnsi="Times New Roman" w:cs="Times New Roman"/>
            <w:color w:val="4078F2"/>
            <w:kern w:val="0"/>
            <w:szCs w:val="21"/>
          </w:rPr>
          <w:t>)</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sum1;</w:t>
        </w:r>
      </w:ins>
    </w:p>
    <w:p w14:paraId="58331537"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50" w:author="Xiaolong Liu" w:date="2022-07-21T02:23:00Z"/>
          <w:rFonts w:ascii="Times New Roman" w:eastAsia="宋体" w:hAnsi="Times New Roman" w:cs="Times New Roman"/>
          <w:color w:val="5C5C5C"/>
          <w:kern w:val="0"/>
          <w:szCs w:val="21"/>
        </w:rPr>
      </w:pPr>
      <w:ins w:id="5251" w:author="Xiaolong Liu" w:date="2022-07-21T02:23:00Z">
        <w:r w:rsidRPr="00040BD5">
          <w:rPr>
            <w:rFonts w:ascii="Times New Roman" w:eastAsia="宋体" w:hAnsi="Times New Roman" w:cs="Times New Roman"/>
            <w:color w:val="986801"/>
            <w:kern w:val="0"/>
            <w:szCs w:val="21"/>
          </w:rPr>
          <w:lastRenderedPageBreak/>
          <w:t>end</w:t>
        </w:r>
      </w:ins>
    </w:p>
    <w:p w14:paraId="3AC1CD80" w14:textId="77777777" w:rsidR="003C4E76" w:rsidRPr="00040BD5" w:rsidRDefault="003C4E76" w:rsidP="003C4E76">
      <w:pPr>
        <w:widowControl/>
        <w:numPr>
          <w:ilvl w:val="0"/>
          <w:numId w:val="20"/>
        </w:numPr>
        <w:pBdr>
          <w:left w:val="single" w:sz="18" w:space="0" w:color="6CE26C"/>
        </w:pBdr>
        <w:shd w:val="clear" w:color="auto" w:fill="F8F8F8"/>
        <w:spacing w:line="270" w:lineRule="atLeast"/>
        <w:ind w:leftChars="86" w:left="538" w:hanging="357"/>
        <w:jc w:val="left"/>
        <w:rPr>
          <w:ins w:id="5252" w:author="Xiaolong Liu" w:date="2022-07-21T02:23:00Z"/>
          <w:rFonts w:ascii="Times New Roman" w:eastAsia="宋体" w:hAnsi="Times New Roman" w:cs="Times New Roman"/>
          <w:color w:val="5C5C5C"/>
          <w:kern w:val="0"/>
          <w:szCs w:val="21"/>
        </w:rPr>
      </w:pPr>
      <w:ins w:id="5253" w:author="Xiaolong Liu" w:date="2022-07-21T02:23:00Z">
        <w:r w:rsidRPr="00040BD5">
          <w:rPr>
            <w:rFonts w:ascii="Times New Roman" w:eastAsia="宋体" w:hAnsi="Times New Roman" w:cs="Times New Roman"/>
            <w:color w:val="986801"/>
            <w:kern w:val="0"/>
            <w:szCs w:val="21"/>
          </w:rPr>
          <w:t>end</w:t>
        </w:r>
      </w:ins>
    </w:p>
    <w:p w14:paraId="37F57E45" w14:textId="77777777" w:rsidR="003C4E76" w:rsidRPr="00040BD5" w:rsidRDefault="003C4E76" w:rsidP="003C4E76">
      <w:pPr>
        <w:widowControl/>
        <w:numPr>
          <w:ilvl w:val="0"/>
          <w:numId w:val="20"/>
        </w:numPr>
        <w:pBdr>
          <w:left w:val="single" w:sz="18" w:space="0" w:color="6CE26C"/>
        </w:pBdr>
        <w:shd w:val="clear" w:color="auto" w:fill="FFFFFF"/>
        <w:spacing w:line="270" w:lineRule="atLeast"/>
        <w:ind w:leftChars="86" w:left="538" w:hanging="357"/>
        <w:jc w:val="left"/>
        <w:rPr>
          <w:ins w:id="5254" w:author="Xiaolong Liu" w:date="2022-07-21T02:23:00Z"/>
          <w:rFonts w:ascii="Times New Roman" w:eastAsia="宋体" w:hAnsi="Times New Roman" w:cs="Times New Roman"/>
          <w:color w:val="5C5C5C"/>
          <w:kern w:val="0"/>
          <w:szCs w:val="21"/>
        </w:rPr>
      </w:pPr>
      <w:ins w:id="5255" w:author="Xiaolong Liu" w:date="2022-07-21T02:23:00Z">
        <w:r w:rsidRPr="00040BD5">
          <w:rPr>
            <w:rFonts w:ascii="Times New Roman" w:eastAsia="宋体" w:hAnsi="Times New Roman" w:cs="Times New Roman"/>
            <w:color w:val="986801"/>
            <w:kern w:val="0"/>
            <w:szCs w:val="21"/>
          </w:rPr>
          <w:t>end</w:t>
        </w:r>
      </w:ins>
    </w:p>
    <w:p w14:paraId="54D20B6B" w14:textId="77777777" w:rsidR="00F45DF0" w:rsidRDefault="00F45DF0" w:rsidP="003C4E76">
      <w:pPr>
        <w:ind w:leftChars="86" w:left="181"/>
        <w:jc w:val="left"/>
        <w:rPr>
          <w:ins w:id="5256" w:author="Xiaolong Liu" w:date="2022-07-21T03:03:00Z"/>
          <w:rFonts w:ascii="Times New Roman" w:hAnsi="Times New Roman" w:cs="Times New Roman"/>
          <w:color w:val="000000" w:themeColor="text1"/>
          <w:sz w:val="24"/>
          <w:szCs w:val="28"/>
        </w:rPr>
      </w:pPr>
    </w:p>
    <w:p w14:paraId="0FB65FAB" w14:textId="43A9C7CD" w:rsidR="003C4E76" w:rsidRPr="002B4446" w:rsidRDefault="003C4E76" w:rsidP="003C4E76">
      <w:pPr>
        <w:ind w:leftChars="86" w:left="181"/>
        <w:jc w:val="left"/>
        <w:rPr>
          <w:ins w:id="5257" w:author="Xiaolong Liu" w:date="2022-07-21T02:23:00Z"/>
          <w:rFonts w:ascii="Times New Roman" w:hAnsi="Times New Roman" w:cs="Times New Roman"/>
          <w:color w:val="000000" w:themeColor="text1"/>
          <w:sz w:val="24"/>
          <w:szCs w:val="28"/>
        </w:rPr>
      </w:pPr>
      <w:commentRangeStart w:id="5258"/>
      <w:commentRangeStart w:id="5259"/>
      <w:ins w:id="5260" w:author="Xiaolong Liu" w:date="2022-07-21T02:23:00Z">
        <w:r w:rsidRPr="002B4446">
          <w:rPr>
            <w:rFonts w:ascii="Times New Roman" w:hAnsi="Times New Roman" w:cs="Times New Roman"/>
            <w:color w:val="000000" w:themeColor="text1"/>
            <w:sz w:val="24"/>
            <w:szCs w:val="28"/>
          </w:rPr>
          <w:t xml:space="preserve">The calculation result of </w:t>
        </w:r>
      </w:ins>
      <m:oMath>
        <m:r>
          <w:ins w:id="5261" w:author="Xiaolong Liu" w:date="2022-07-21T02:23:00Z">
            <w:rPr>
              <w:rFonts w:ascii="Cambria Math" w:hAnsi="Cambria Math" w:cs="Times New Roman"/>
              <w:sz w:val="24"/>
              <w:szCs w:val="28"/>
            </w:rPr>
            <m:t>B</m:t>
          </w:ins>
        </m:r>
        <m:sSub>
          <m:sSubPr>
            <m:ctrlPr>
              <w:ins w:id="5262" w:author="Xiaolong Liu" w:date="2022-07-21T02:23:00Z">
                <w:rPr>
                  <w:rFonts w:ascii="Cambria Math" w:hAnsi="Cambria Math" w:cs="Times New Roman"/>
                  <w:i/>
                  <w:iCs/>
                  <w:sz w:val="24"/>
                  <w:szCs w:val="28"/>
                </w:rPr>
              </w:ins>
            </m:ctrlPr>
          </m:sSubPr>
          <m:e>
            <m:r>
              <w:ins w:id="5263" w:author="Xiaolong Liu" w:date="2022-07-21T02:23:00Z">
                <w:rPr>
                  <w:rFonts w:ascii="Cambria Math" w:hAnsi="Cambria Math" w:cs="Times New Roman"/>
                  <w:sz w:val="24"/>
                  <w:szCs w:val="28"/>
                </w:rPr>
                <m:t>i</m:t>
              </w:ins>
            </m:r>
          </m:e>
          <m:sub>
            <m:r>
              <w:ins w:id="5264" w:author="Xiaolong Liu" w:date="2022-07-21T02:23:00Z">
                <w:rPr>
                  <w:rFonts w:ascii="Cambria Math" w:hAnsi="Cambria Math" w:cs="Times New Roman"/>
                  <w:sz w:val="24"/>
                  <w:szCs w:val="28"/>
                </w:rPr>
                <m:t>2</m:t>
              </w:ins>
            </m:r>
          </m:sub>
        </m:sSub>
        <m:r>
          <w:ins w:id="5265" w:author="Xiaolong Liu" w:date="2022-07-21T02:23:00Z">
            <w:rPr>
              <w:rFonts w:ascii="Cambria Math" w:hAnsi="Cambria Math" w:cs="Times New Roman"/>
              <w:sz w:val="24"/>
              <w:szCs w:val="28"/>
            </w:rPr>
            <m:t>S</m:t>
          </w:ins>
        </m:r>
        <m:sSub>
          <m:sSubPr>
            <m:ctrlPr>
              <w:ins w:id="5266" w:author="Xiaolong Liu" w:date="2022-07-21T02:23:00Z">
                <w:rPr>
                  <w:rFonts w:ascii="Cambria Math" w:hAnsi="Cambria Math" w:cs="Times New Roman"/>
                  <w:i/>
                  <w:iCs/>
                  <w:sz w:val="24"/>
                  <w:szCs w:val="28"/>
                </w:rPr>
              </w:ins>
            </m:ctrlPr>
          </m:sSubPr>
          <m:e>
            <m:r>
              <w:ins w:id="5267" w:author="Xiaolong Liu" w:date="2022-07-21T02:23:00Z">
                <w:rPr>
                  <w:rFonts w:ascii="Cambria Math" w:hAnsi="Cambria Math" w:cs="Times New Roman"/>
                  <w:sz w:val="24"/>
                  <w:szCs w:val="28"/>
                </w:rPr>
                <m:t>r</m:t>
              </w:ins>
            </m:r>
          </m:e>
          <m:sub>
            <m:r>
              <w:ins w:id="5268" w:author="Xiaolong Liu" w:date="2022-07-21T02:23:00Z">
                <w:rPr>
                  <w:rFonts w:ascii="Cambria Math" w:hAnsi="Cambria Math" w:cs="Times New Roman"/>
                  <w:sz w:val="24"/>
                  <w:szCs w:val="28"/>
                </w:rPr>
                <m:t>2</m:t>
              </w:ins>
            </m:r>
          </m:sub>
        </m:sSub>
        <m:r>
          <w:ins w:id="5269" w:author="Xiaolong Liu" w:date="2022-07-21T02:23:00Z">
            <w:rPr>
              <w:rFonts w:ascii="Cambria Math" w:hAnsi="Cambria Math" w:cs="Times New Roman"/>
              <w:sz w:val="24"/>
              <w:szCs w:val="28"/>
            </w:rPr>
            <m:t>CaC</m:t>
          </w:ins>
        </m:r>
        <m:sSub>
          <m:sSubPr>
            <m:ctrlPr>
              <w:ins w:id="5270" w:author="Xiaolong Liu" w:date="2022-07-21T02:23:00Z">
                <w:rPr>
                  <w:rFonts w:ascii="Cambria Math" w:hAnsi="Cambria Math" w:cs="Times New Roman"/>
                  <w:i/>
                  <w:iCs/>
                  <w:sz w:val="24"/>
                  <w:szCs w:val="28"/>
                </w:rPr>
              </w:ins>
            </m:ctrlPr>
          </m:sSubPr>
          <m:e>
            <m:r>
              <w:ins w:id="5271" w:author="Xiaolong Liu" w:date="2022-07-21T02:23:00Z">
                <w:rPr>
                  <w:rFonts w:ascii="Cambria Math" w:hAnsi="Cambria Math" w:cs="Times New Roman"/>
                  <w:sz w:val="24"/>
                  <w:szCs w:val="28"/>
                </w:rPr>
                <m:t>u</m:t>
              </w:ins>
            </m:r>
          </m:e>
          <m:sub>
            <m:r>
              <w:ins w:id="5272" w:author="Xiaolong Liu" w:date="2022-07-21T02:23:00Z">
                <w:rPr>
                  <w:rFonts w:ascii="Cambria Math" w:hAnsi="Cambria Math" w:cs="Times New Roman"/>
                  <w:sz w:val="24"/>
                  <w:szCs w:val="28"/>
                </w:rPr>
                <m:t>2</m:t>
              </w:ins>
            </m:r>
          </m:sub>
        </m:sSub>
        <m:sSub>
          <m:sSubPr>
            <m:ctrlPr>
              <w:ins w:id="5273" w:author="Xiaolong Liu" w:date="2022-07-21T02:23:00Z">
                <w:rPr>
                  <w:rFonts w:ascii="Cambria Math" w:hAnsi="Cambria Math" w:cs="Times New Roman"/>
                  <w:i/>
                  <w:iCs/>
                  <w:sz w:val="24"/>
                  <w:szCs w:val="28"/>
                </w:rPr>
              </w:ins>
            </m:ctrlPr>
          </m:sSubPr>
          <m:e>
            <m:r>
              <w:ins w:id="5274" w:author="Xiaolong Liu" w:date="2022-07-21T02:23:00Z">
                <w:rPr>
                  <w:rFonts w:ascii="Cambria Math" w:hAnsi="Cambria Math" w:cs="Times New Roman"/>
                  <w:sz w:val="24"/>
                  <w:szCs w:val="28"/>
                </w:rPr>
                <m:t>O</m:t>
              </w:ins>
            </m:r>
          </m:e>
          <m:sub>
            <m:r>
              <w:ins w:id="5275" w:author="Xiaolong Liu" w:date="2022-07-21T02:23:00Z">
                <w:rPr>
                  <w:rFonts w:ascii="Cambria Math" w:hAnsi="Cambria Math" w:cs="Times New Roman"/>
                  <w:sz w:val="24"/>
                  <w:szCs w:val="28"/>
                </w:rPr>
                <m:t>8+δ</m:t>
              </w:ins>
            </m:r>
          </m:sub>
        </m:sSub>
      </m:oMath>
      <w:ins w:id="5276" w:author="Xiaolong Liu" w:date="2022-07-21T03:03:00Z">
        <w:r w:rsidR="00590652">
          <w:rPr>
            <w:rFonts w:ascii="Times New Roman" w:hAnsi="Times New Roman" w:cs="Times New Roman"/>
            <w:iCs/>
            <w:sz w:val="24"/>
            <w:szCs w:val="28"/>
          </w:rPr>
          <w:t xml:space="preserve"> </w:t>
        </w:r>
      </w:ins>
      <w:ins w:id="5277" w:author="Xiaolong Liu" w:date="2022-07-21T02:23:00Z">
        <w:r w:rsidRPr="002B4446">
          <w:rPr>
            <w:rFonts w:ascii="Times New Roman" w:hAnsi="Times New Roman" w:cs="Times New Roman"/>
            <w:color w:val="000000" w:themeColor="text1"/>
            <w:sz w:val="24"/>
            <w:szCs w:val="28"/>
          </w:rPr>
          <w:t>is shown in Fig 5.</w:t>
        </w:r>
      </w:ins>
    </w:p>
    <w:p w14:paraId="6280E1FC" w14:textId="77777777" w:rsidR="003C4E76" w:rsidRPr="002B4446" w:rsidRDefault="003C4E76" w:rsidP="003C4E76">
      <w:pPr>
        <w:ind w:leftChars="86" w:left="181"/>
        <w:jc w:val="left"/>
        <w:rPr>
          <w:ins w:id="5278" w:author="Xiaolong Liu" w:date="2022-07-21T02:23:00Z"/>
          <w:rFonts w:ascii="Times New Roman" w:hAnsi="Times New Roman" w:cs="Times New Roman"/>
          <w:color w:val="000000" w:themeColor="text1"/>
          <w:sz w:val="24"/>
          <w:szCs w:val="28"/>
        </w:rPr>
      </w:pPr>
      <w:ins w:id="5279" w:author="Xiaolong Liu" w:date="2022-07-21T02:23:00Z">
        <w:r w:rsidRPr="00040BD5">
          <w:rPr>
            <w:rFonts w:ascii="Times New Roman" w:hAnsi="Times New Roman" w:cs="Times New Roman"/>
            <w:noProof/>
            <w:color w:val="000000" w:themeColor="text1"/>
          </w:rPr>
          <w:drawing>
            <wp:inline distT="0" distB="0" distL="0" distR="0" wp14:anchorId="6BC39368" wp14:editId="48FAF0B2">
              <wp:extent cx="5274310" cy="2544445"/>
              <wp:effectExtent l="0" t="0" r="0" b="8255"/>
              <wp:docPr id="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ins>
    </w:p>
    <w:p w14:paraId="056A699A" w14:textId="6309624A" w:rsidR="003C4E76" w:rsidRPr="00F36DF0" w:rsidRDefault="003C4E76" w:rsidP="003C4E76">
      <w:pPr>
        <w:ind w:leftChars="86" w:left="181"/>
        <w:jc w:val="center"/>
        <w:rPr>
          <w:ins w:id="5280" w:author="Xiaolong Liu" w:date="2022-07-21T02:23:00Z"/>
          <w:rFonts w:ascii="Times New Roman" w:hAnsi="Times New Roman" w:cs="Times New Roman"/>
          <w:sz w:val="24"/>
          <w:szCs w:val="24"/>
          <w:rPrChange w:id="5281" w:author="Xiaolong Liu" w:date="2022-07-21T03:34:00Z">
            <w:rPr>
              <w:ins w:id="5282" w:author="Xiaolong Liu" w:date="2022-07-21T02:23:00Z"/>
              <w:rFonts w:ascii="Times New Roman" w:hAnsi="Times New Roman" w:cs="Times New Roman"/>
            </w:rPr>
          </w:rPrChange>
        </w:rPr>
      </w:pPr>
      <w:ins w:id="5283" w:author="Xiaolong Liu" w:date="2022-07-21T02:23:00Z">
        <w:r w:rsidRPr="00F36DF0">
          <w:rPr>
            <w:rFonts w:ascii="Times New Roman" w:hAnsi="Times New Roman" w:cs="Times New Roman"/>
            <w:color w:val="000000" w:themeColor="text1"/>
            <w:sz w:val="24"/>
            <w:szCs w:val="24"/>
            <w:rPrChange w:id="5284" w:author="Xiaolong Liu" w:date="2022-07-21T03:34:00Z">
              <w:rPr>
                <w:rFonts w:ascii="Times New Roman" w:hAnsi="Times New Roman" w:cs="Times New Roman"/>
                <w:color w:val="000000" w:themeColor="text1"/>
              </w:rPr>
            </w:rPrChange>
          </w:rPr>
          <w:t xml:space="preserve">Figure </w:t>
        </w:r>
      </w:ins>
      <w:ins w:id="5285" w:author="Xiaolong Liu" w:date="2022-07-21T03:03:00Z">
        <w:r w:rsidR="007106DA" w:rsidRPr="00F36DF0">
          <w:rPr>
            <w:rFonts w:ascii="Times New Roman" w:hAnsi="Times New Roman" w:cs="Times New Roman"/>
            <w:color w:val="000000" w:themeColor="text1"/>
            <w:sz w:val="24"/>
            <w:szCs w:val="24"/>
            <w:rPrChange w:id="5286" w:author="Xiaolong Liu" w:date="2022-07-21T03:34:00Z">
              <w:rPr>
                <w:rFonts w:ascii="Times New Roman" w:hAnsi="Times New Roman" w:cs="Times New Roman"/>
                <w:color w:val="000000" w:themeColor="text1"/>
              </w:rPr>
            </w:rPrChange>
          </w:rPr>
          <w:t>11</w:t>
        </w:r>
      </w:ins>
      <w:ins w:id="5287" w:author="Xiaolong Liu" w:date="2022-07-21T02:23:00Z">
        <w:r w:rsidRPr="00F36DF0">
          <w:rPr>
            <w:rFonts w:ascii="Times New Roman" w:hAnsi="Times New Roman" w:cs="Times New Roman"/>
            <w:color w:val="000000" w:themeColor="text1"/>
            <w:sz w:val="24"/>
            <w:szCs w:val="24"/>
            <w:rPrChange w:id="5288" w:author="Xiaolong Liu" w:date="2022-07-21T03:34:00Z">
              <w:rPr>
                <w:rFonts w:ascii="Times New Roman" w:hAnsi="Times New Roman" w:cs="Times New Roman"/>
                <w:color w:val="000000" w:themeColor="text1"/>
              </w:rPr>
            </w:rPrChange>
          </w:rPr>
          <w:t xml:space="preserve">. </w:t>
        </w:r>
      </w:ins>
      <m:oMath>
        <m:r>
          <w:ins w:id="5289" w:author="Xiaolong Liu" w:date="2022-07-21T02:23:00Z">
            <w:rPr>
              <w:rFonts w:ascii="Cambria Math" w:hAnsi="Cambria Math" w:cs="Times New Roman"/>
              <w:sz w:val="24"/>
              <w:szCs w:val="24"/>
              <w:rPrChange w:id="5290" w:author="Xiaolong Liu" w:date="2022-07-21T03:34:00Z">
                <w:rPr>
                  <w:rFonts w:ascii="Cambria Math" w:hAnsi="Cambria Math" w:cs="Times New Roman"/>
                </w:rPr>
              </w:rPrChange>
            </w:rPr>
            <m:t>δN</m:t>
          </w:ins>
        </m:r>
        <m:d>
          <m:dPr>
            <m:ctrlPr>
              <w:ins w:id="5291" w:author="Xiaolong Liu" w:date="2022-07-21T02:23:00Z">
                <w:rPr>
                  <w:rFonts w:ascii="Cambria Math" w:hAnsi="Cambria Math" w:cs="Times New Roman"/>
                  <w:i/>
                  <w:sz w:val="24"/>
                  <w:szCs w:val="24"/>
                </w:rPr>
              </w:ins>
            </m:ctrlPr>
          </m:dPr>
          <m:e>
            <m:r>
              <w:ins w:id="5292" w:author="Xiaolong Liu" w:date="2022-07-21T02:23:00Z">
                <m:rPr>
                  <m:sty m:val="bi"/>
                </m:rPr>
                <w:rPr>
                  <w:rFonts w:ascii="Cambria Math" w:hAnsi="Cambria Math" w:cs="Times New Roman"/>
                  <w:sz w:val="24"/>
                  <w:szCs w:val="24"/>
                  <w:rPrChange w:id="5293" w:author="Xiaolong Liu" w:date="2022-07-21T03:34:00Z">
                    <w:rPr>
                      <w:rFonts w:ascii="Cambria Math" w:hAnsi="Cambria Math" w:cs="Times New Roman"/>
                    </w:rPr>
                  </w:rPrChange>
                </w:rPr>
                <m:t>q,</m:t>
              </w:ins>
            </m:r>
            <m:r>
              <w:ins w:id="5294" w:author="Xiaolong Liu" w:date="2022-07-21T02:23:00Z">
                <w:rPr>
                  <w:rFonts w:ascii="Cambria Math" w:hAnsi="Cambria Math" w:cs="Times New Roman"/>
                  <w:sz w:val="24"/>
                  <w:szCs w:val="24"/>
                  <w:rPrChange w:id="5295" w:author="Xiaolong Liu" w:date="2022-07-21T03:34:00Z">
                    <w:rPr>
                      <w:rFonts w:ascii="Cambria Math" w:hAnsi="Cambria Math" w:cs="Times New Roman"/>
                    </w:rPr>
                  </w:rPrChange>
                </w:rPr>
                <m:t>E</m:t>
              </w:ins>
            </m:r>
          </m:e>
        </m:d>
      </m:oMath>
      <w:ins w:id="5296" w:author="Xiaolong Liu" w:date="2022-07-21T02:23:00Z">
        <w:r w:rsidRPr="00F36DF0">
          <w:rPr>
            <w:rFonts w:ascii="Times New Roman" w:hAnsi="Times New Roman" w:cs="Times New Roman"/>
            <w:sz w:val="24"/>
            <w:szCs w:val="24"/>
            <w:rPrChange w:id="5297" w:author="Xiaolong Liu" w:date="2022-07-21T03:34:00Z">
              <w:rPr>
                <w:rFonts w:ascii="Times New Roman" w:hAnsi="Times New Roman" w:cs="Times New Roman"/>
              </w:rPr>
            </w:rPrChange>
          </w:rPr>
          <w:t xml:space="preserve"> in BSCCO calculated by J-DOS (</w:t>
        </w:r>
      </w:ins>
      <w:ins w:id="5298" w:author="Xiaolong Liu" w:date="2022-07-21T03:03:00Z">
        <w:r w:rsidR="007106DA" w:rsidRPr="00F36DF0">
          <w:rPr>
            <w:rFonts w:ascii="Times New Roman" w:hAnsi="Times New Roman" w:cs="Times New Roman"/>
            <w:sz w:val="24"/>
            <w:szCs w:val="24"/>
            <w:rPrChange w:id="5299" w:author="Xiaolong Liu" w:date="2022-07-21T03:34:00Z">
              <w:rPr>
                <w:rFonts w:ascii="Times New Roman" w:hAnsi="Times New Roman" w:cs="Times New Roman"/>
              </w:rPr>
            </w:rPrChange>
          </w:rPr>
          <w:t>with</w:t>
        </w:r>
        <w:r w:rsidR="008763DD" w:rsidRPr="00F36DF0">
          <w:rPr>
            <w:rFonts w:ascii="Times New Roman" w:hAnsi="Times New Roman" w:cs="Times New Roman"/>
            <w:sz w:val="24"/>
            <w:szCs w:val="24"/>
            <w:rPrChange w:id="5300" w:author="Xiaolong Liu" w:date="2022-07-21T03:34:00Z">
              <w:rPr>
                <w:rFonts w:ascii="Times New Roman" w:hAnsi="Times New Roman" w:cs="Times New Roman"/>
              </w:rPr>
            </w:rPrChange>
          </w:rPr>
          <w:t xml:space="preserve"> </w:t>
        </w:r>
      </w:ins>
      <w:proofErr w:type="spellStart"/>
      <w:ins w:id="5301" w:author="Xiaolong Liu" w:date="2022-07-21T02:23:00Z">
        <w:r w:rsidRPr="00F36DF0">
          <w:rPr>
            <w:rFonts w:ascii="Times New Roman" w:hAnsi="Times New Roman" w:cs="Times New Roman"/>
            <w:sz w:val="24"/>
            <w:szCs w:val="24"/>
            <w:rPrChange w:id="5302" w:author="Xiaolong Liu" w:date="2022-07-21T03:34:00Z">
              <w:rPr>
                <w:rFonts w:ascii="Times New Roman" w:hAnsi="Times New Roman" w:cs="Times New Roman"/>
              </w:rPr>
            </w:rPrChange>
          </w:rPr>
          <w:t>n_q</w:t>
        </w:r>
        <w:proofErr w:type="spellEnd"/>
        <w:r w:rsidRPr="00F36DF0">
          <w:rPr>
            <w:rFonts w:ascii="Times New Roman" w:hAnsi="Times New Roman" w:cs="Times New Roman"/>
            <w:sz w:val="24"/>
            <w:szCs w:val="24"/>
            <w:rPrChange w:id="5303" w:author="Xiaolong Liu" w:date="2022-07-21T03:34:00Z">
              <w:rPr>
                <w:rFonts w:ascii="Times New Roman" w:hAnsi="Times New Roman" w:cs="Times New Roman"/>
              </w:rPr>
            </w:rPrChange>
          </w:rPr>
          <w:t>=201)</w:t>
        </w:r>
      </w:ins>
      <w:commentRangeEnd w:id="5258"/>
      <w:ins w:id="5304" w:author="Xiaolong Liu" w:date="2022-07-21T03:09:00Z">
        <w:r w:rsidR="00B56435" w:rsidRPr="00F36DF0">
          <w:rPr>
            <w:rStyle w:val="aa"/>
            <w:sz w:val="24"/>
            <w:szCs w:val="24"/>
            <w:rPrChange w:id="5305" w:author="Xiaolong Liu" w:date="2022-07-21T03:34:00Z">
              <w:rPr>
                <w:rStyle w:val="aa"/>
              </w:rPr>
            </w:rPrChange>
          </w:rPr>
          <w:commentReference w:id="5258"/>
        </w:r>
      </w:ins>
      <w:commentRangeEnd w:id="5259"/>
      <w:r w:rsidR="00915B3A">
        <w:rPr>
          <w:rStyle w:val="aa"/>
        </w:rPr>
        <w:commentReference w:id="5259"/>
      </w:r>
    </w:p>
    <w:p w14:paraId="5E61DF62" w14:textId="77777777" w:rsidR="003C4E76" w:rsidRDefault="003C4E76" w:rsidP="003C4E76">
      <w:pPr>
        <w:ind w:leftChars="86" w:left="181"/>
        <w:jc w:val="left"/>
        <w:rPr>
          <w:ins w:id="5306" w:author="Xiaolong Liu" w:date="2022-07-21T02:23:00Z"/>
          <w:rFonts w:ascii="Times New Roman" w:hAnsi="Times New Roman" w:cs="Times New Roman"/>
          <w:color w:val="000000" w:themeColor="text1"/>
          <w:sz w:val="24"/>
          <w:szCs w:val="28"/>
        </w:rPr>
      </w:pPr>
    </w:p>
    <w:p w14:paraId="57FA94B3" w14:textId="23DA8FC6" w:rsidR="003C4E76" w:rsidRPr="006A5ED4" w:rsidRDefault="006A5ED4">
      <w:pPr>
        <w:pStyle w:val="3"/>
        <w:rPr>
          <w:ins w:id="5307" w:author="Xiaolong Liu" w:date="2022-07-21T02:23:00Z"/>
          <w:b w:val="0"/>
          <w:bCs w:val="0"/>
          <w:rPrChange w:id="5308" w:author="Xiaolong Liu" w:date="2022-07-21T02:23:00Z">
            <w:rPr>
              <w:ins w:id="5309" w:author="Xiaolong Liu" w:date="2022-07-21T02:23:00Z"/>
              <w:rFonts w:ascii="Times New Roman" w:hAnsi="Times New Roman" w:cs="Times New Roman"/>
              <w:b/>
              <w:bCs/>
              <w:sz w:val="28"/>
              <w:szCs w:val="28"/>
            </w:rPr>
          </w:rPrChange>
        </w:rPr>
        <w:pPrChange w:id="5310" w:author="Xiaolong Liu" w:date="2022-07-21T02:23:00Z">
          <w:pPr>
            <w:jc w:val="left"/>
          </w:pPr>
        </w:pPrChange>
      </w:pPr>
      <w:bookmarkStart w:id="5311" w:name="_Toc109410335"/>
      <w:r>
        <w:t xml:space="preserve">3.2.2 </w:t>
      </w:r>
      <w:ins w:id="5312" w:author="Xiaolong Liu" w:date="2022-07-21T03:04:00Z">
        <w:r w:rsidR="00B42A48">
          <w:t>Two</w:t>
        </w:r>
      </w:ins>
      <w:ins w:id="5313" w:author="Xiaolong Liu" w:date="2022-07-21T02:59:00Z">
        <w:r w:rsidR="008C2C27" w:rsidRPr="00040BD5">
          <w:t xml:space="preserve">-band model (e.g., </w:t>
        </w:r>
      </w:ins>
      <w:ins w:id="5314" w:author="Xiaolong Liu" w:date="2022-07-21T03:04:00Z">
        <w:r w:rsidR="00B42A48">
          <w:t>Sr</w:t>
        </w:r>
        <w:r w:rsidR="00B42A48" w:rsidRPr="00B42A48">
          <w:rPr>
            <w:vertAlign w:val="subscript"/>
            <w:rPrChange w:id="5315" w:author="Xiaolong Liu" w:date="2022-07-21T03:04:00Z">
              <w:rPr/>
            </w:rPrChange>
          </w:rPr>
          <w:t>2</w:t>
        </w:r>
        <w:r w:rsidR="00B42A48">
          <w:t>RuO</w:t>
        </w:r>
        <w:r w:rsidR="00B42A48" w:rsidRPr="00B42A48">
          <w:rPr>
            <w:vertAlign w:val="subscript"/>
            <w:rPrChange w:id="5316" w:author="Xiaolong Liu" w:date="2022-07-21T03:04:00Z">
              <w:rPr/>
            </w:rPrChange>
          </w:rPr>
          <w:t>4</w:t>
        </w:r>
      </w:ins>
      <w:ins w:id="5317" w:author="Xiaolong Liu" w:date="2022-07-21T02:59:00Z">
        <w:r w:rsidR="008C2C27" w:rsidRPr="00040BD5">
          <w:t>)</w:t>
        </w:r>
      </w:ins>
      <w:bookmarkEnd w:id="5311"/>
    </w:p>
    <w:p w14:paraId="30427F19" w14:textId="17C283C9" w:rsidR="000F36FD" w:rsidRPr="002B4446" w:rsidRDefault="000F36FD" w:rsidP="000F36FD">
      <w:pPr>
        <w:jc w:val="left"/>
        <w:rPr>
          <w:moveTo w:id="5318" w:author="Xiaolong Liu" w:date="2022-07-21T02:57:00Z"/>
          <w:rFonts w:ascii="Times New Roman" w:hAnsi="Times New Roman" w:cs="Times New Roman"/>
          <w:color w:val="000000" w:themeColor="text1"/>
          <w:sz w:val="24"/>
          <w:szCs w:val="28"/>
        </w:rPr>
      </w:pPr>
      <w:moveToRangeStart w:id="5319" w:author="Xiaolong Liu" w:date="2022-07-21T02:57:00Z" w:name="move109264655"/>
      <w:moveTo w:id="5320" w:author="Xiaolong Liu" w:date="2022-07-21T02:57:00Z">
        <w:del w:id="5321" w:author="Xiaolong Liu" w:date="2022-07-21T03:28:00Z">
          <w:r w:rsidRPr="002B4446" w:rsidDel="00196B7E">
            <w:rPr>
              <w:rFonts w:ascii="Times New Roman" w:hAnsi="Times New Roman" w:cs="Times New Roman"/>
              <w:color w:val="000000" w:themeColor="text1"/>
              <w:sz w:val="24"/>
              <w:szCs w:val="28"/>
            </w:rPr>
            <w:delText>If the J-DOS method is used, the calculation process is</w:delText>
          </w:r>
        </w:del>
      </w:moveTo>
      <w:ins w:id="5322" w:author="Xiaolong Liu" w:date="2022-07-21T03:28:00Z">
        <w:r w:rsidR="00196B7E">
          <w:rPr>
            <w:rFonts w:ascii="Times New Roman" w:hAnsi="Times New Roman" w:cs="Times New Roman"/>
            <w:color w:val="000000" w:themeColor="text1"/>
            <w:sz w:val="24"/>
            <w:szCs w:val="28"/>
          </w:rPr>
          <w:t>The simulation is</w:t>
        </w:r>
      </w:ins>
      <w:moveTo w:id="5323" w:author="Xiaolong Liu" w:date="2022-07-21T02:57:00Z">
        <w:del w:id="5324" w:author="Xiaolong Liu" w:date="2022-07-21T03:28:00Z">
          <w:r w:rsidRPr="002B4446" w:rsidDel="00196B7E">
            <w:rPr>
              <w:rFonts w:ascii="Times New Roman" w:hAnsi="Times New Roman" w:cs="Times New Roman"/>
              <w:color w:val="000000" w:themeColor="text1"/>
              <w:sz w:val="24"/>
              <w:szCs w:val="28"/>
            </w:rPr>
            <w:delText xml:space="preserve"> exactly the same </w:delText>
          </w:r>
        </w:del>
      </w:moveTo>
      <w:ins w:id="5325" w:author="Xiaolong Liu" w:date="2022-07-21T03:28:00Z">
        <w:r w:rsidR="00196B7E">
          <w:rPr>
            <w:rFonts w:ascii="Times New Roman" w:hAnsi="Times New Roman" w:cs="Times New Roman"/>
            <w:color w:val="000000" w:themeColor="text1"/>
            <w:sz w:val="24"/>
            <w:szCs w:val="28"/>
          </w:rPr>
          <w:t xml:space="preserve"> </w:t>
        </w:r>
      </w:ins>
      <w:ins w:id="5326" w:author="Xiaolong Liu" w:date="2022-07-21T03:32:00Z">
        <w:r w:rsidR="0032594C">
          <w:rPr>
            <w:rFonts w:ascii="Times New Roman" w:hAnsi="Times New Roman" w:cs="Times New Roman"/>
            <w:color w:val="000000" w:themeColor="text1"/>
            <w:sz w:val="24"/>
            <w:szCs w:val="28"/>
          </w:rPr>
          <w:t>the same</w:t>
        </w:r>
      </w:ins>
      <w:ins w:id="5327" w:author="Xiaolong Liu" w:date="2022-07-21T03:28:00Z">
        <w:r w:rsidR="00196B7E">
          <w:rPr>
            <w:rFonts w:ascii="Times New Roman" w:hAnsi="Times New Roman" w:cs="Times New Roman"/>
            <w:color w:val="000000" w:themeColor="text1"/>
            <w:sz w:val="24"/>
            <w:szCs w:val="28"/>
          </w:rPr>
          <w:t xml:space="preserve"> to </w:t>
        </w:r>
      </w:ins>
      <w:moveTo w:id="5328" w:author="Xiaolong Liu" w:date="2022-07-21T02:57:00Z">
        <w:del w:id="5329" w:author="Xiaolong Liu" w:date="2022-07-21T03:28:00Z">
          <w:r w:rsidRPr="002B4446" w:rsidDel="00196B7E">
            <w:rPr>
              <w:rFonts w:ascii="Times New Roman" w:hAnsi="Times New Roman" w:cs="Times New Roman"/>
              <w:color w:val="000000" w:themeColor="text1"/>
              <w:sz w:val="24"/>
              <w:szCs w:val="28"/>
            </w:rPr>
            <w:delText xml:space="preserve">as </w:delText>
          </w:r>
        </w:del>
        <w:r w:rsidRPr="002B4446">
          <w:rPr>
            <w:rFonts w:ascii="Times New Roman" w:hAnsi="Times New Roman" w:cs="Times New Roman"/>
            <w:color w:val="000000" w:themeColor="text1"/>
            <w:sz w:val="24"/>
            <w:szCs w:val="28"/>
          </w:rPr>
          <w:t>that of one</w:t>
        </w:r>
      </w:moveTo>
      <w:ins w:id="5330" w:author="Xiaolong Liu" w:date="2022-07-21T03:28:00Z">
        <w:r w:rsidR="00F332D2">
          <w:rPr>
            <w:rFonts w:ascii="Times New Roman" w:hAnsi="Times New Roman" w:cs="Times New Roman"/>
            <w:color w:val="000000" w:themeColor="text1"/>
            <w:sz w:val="24"/>
            <w:szCs w:val="28"/>
          </w:rPr>
          <w:t>-</w:t>
        </w:r>
      </w:ins>
      <w:moveTo w:id="5331" w:author="Xiaolong Liu" w:date="2022-07-21T02:57:00Z">
        <w:del w:id="5332" w:author="Xiaolong Liu" w:date="2022-07-21T03:28:00Z">
          <w:r w:rsidRPr="002B4446" w:rsidDel="00F332D2">
            <w:rPr>
              <w:rFonts w:ascii="Times New Roman" w:hAnsi="Times New Roman" w:cs="Times New Roman"/>
              <w:color w:val="000000" w:themeColor="text1"/>
              <w:sz w:val="24"/>
              <w:szCs w:val="28"/>
            </w:rPr>
            <w:delText xml:space="preserve"> </w:delText>
          </w:r>
        </w:del>
        <w:r w:rsidRPr="002B4446">
          <w:rPr>
            <w:rFonts w:ascii="Times New Roman" w:hAnsi="Times New Roman" w:cs="Times New Roman"/>
            <w:color w:val="000000" w:themeColor="text1"/>
            <w:sz w:val="24"/>
            <w:szCs w:val="28"/>
          </w:rPr>
          <w:t>band</w:t>
        </w:r>
      </w:moveTo>
      <w:ins w:id="5333" w:author="Xiaolong Liu" w:date="2022-07-21T03:28:00Z">
        <w:r w:rsidR="00F332D2">
          <w:rPr>
            <w:rFonts w:ascii="Times New Roman" w:hAnsi="Times New Roman" w:cs="Times New Roman"/>
            <w:color w:val="000000" w:themeColor="text1"/>
            <w:sz w:val="24"/>
            <w:szCs w:val="28"/>
          </w:rPr>
          <w:t xml:space="preserve"> model</w:t>
        </w:r>
      </w:ins>
      <w:moveTo w:id="5334" w:author="Xiaolong Liu" w:date="2022-07-21T02:57:00Z">
        <w:r w:rsidRPr="002B4446">
          <w:rPr>
            <w:rFonts w:ascii="Times New Roman" w:hAnsi="Times New Roman" w:cs="Times New Roman"/>
            <w:color w:val="000000" w:themeColor="text1"/>
            <w:sz w:val="24"/>
            <w:szCs w:val="28"/>
          </w:rPr>
          <w:t>:</w:t>
        </w:r>
      </w:moveTo>
    </w:p>
    <w:p w14:paraId="0212B854"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35" w:author="Xiaolong Liu" w:date="2022-07-21T02:57:00Z"/>
          <w:rFonts w:ascii="Times New Roman" w:eastAsia="宋体" w:hAnsi="Times New Roman" w:cs="Times New Roman"/>
          <w:color w:val="5C5C5C"/>
          <w:kern w:val="0"/>
          <w:szCs w:val="21"/>
        </w:rPr>
      </w:pPr>
      <w:proofErr w:type="spellStart"/>
      <w:moveTo w:id="5336" w:author="Xiaolong Liu" w:date="2022-07-21T02:57:00Z">
        <w:r w:rsidRPr="00040BD5">
          <w:rPr>
            <w:rFonts w:ascii="Times New Roman" w:eastAsia="宋体" w:hAnsi="Times New Roman" w:cs="Times New Roman"/>
            <w:color w:val="986801"/>
            <w:kern w:val="0"/>
            <w:szCs w:val="21"/>
          </w:rPr>
          <w:t>dnq</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zeros(</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q,n</w:t>
        </w:r>
        <w:proofErr w:type="gramEnd"/>
        <w:r w:rsidRPr="00040BD5">
          <w:rPr>
            <w:rFonts w:ascii="Times New Roman" w:eastAsia="宋体" w:hAnsi="Times New Roman" w:cs="Times New Roman"/>
            <w:color w:val="50A14F"/>
            <w:kern w:val="0"/>
            <w:szCs w:val="21"/>
          </w:rPr>
          <w:t>_q,n_E</w:t>
        </w:r>
        <w:proofErr w:type="spellEnd"/>
        <w:r w:rsidRPr="00040BD5">
          <w:rPr>
            <w:rFonts w:ascii="Times New Roman" w:eastAsia="宋体" w:hAnsi="Times New Roman" w:cs="Times New Roman"/>
            <w:color w:val="50A14F"/>
            <w:kern w:val="0"/>
            <w:szCs w:val="21"/>
          </w:rPr>
          <w:t>);</w:t>
        </w:r>
      </w:moveTo>
    </w:p>
    <w:p w14:paraId="2336249E"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37" w:author="Xiaolong Liu" w:date="2022-07-21T02:57:00Z"/>
          <w:rFonts w:ascii="Times New Roman" w:eastAsia="宋体" w:hAnsi="Times New Roman" w:cs="Times New Roman"/>
          <w:color w:val="5C5C5C"/>
          <w:kern w:val="0"/>
          <w:szCs w:val="21"/>
        </w:rPr>
      </w:pPr>
      <w:moveTo w:id="5338" w:author="Xiaolong Liu" w:date="2022-07-21T02:57: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k=</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_E</w:t>
        </w:r>
      </w:moveTo>
    </w:p>
    <w:p w14:paraId="6F277A6B"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39" w:author="Xiaolong Liu" w:date="2022-07-21T02:57:00Z"/>
          <w:rFonts w:ascii="Times New Roman" w:eastAsia="宋体" w:hAnsi="Times New Roman" w:cs="Times New Roman"/>
          <w:color w:val="5C5C5C"/>
          <w:kern w:val="0"/>
          <w:szCs w:val="21"/>
        </w:rPr>
      </w:pPr>
      <w:moveTo w:id="5340" w:author="Xiaolong Liu" w:date="2022-07-21T02:57: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m=</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moveTo>
    </w:p>
    <w:p w14:paraId="5890547B"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41" w:author="Xiaolong Liu" w:date="2022-07-21T02:57:00Z"/>
          <w:rFonts w:ascii="Times New Roman" w:eastAsia="宋体" w:hAnsi="Times New Roman" w:cs="Times New Roman"/>
          <w:color w:val="5C5C5C"/>
          <w:kern w:val="0"/>
          <w:szCs w:val="21"/>
        </w:rPr>
      </w:pPr>
      <w:moveTo w:id="5342" w:author="Xiaolong Liu" w:date="2022-07-21T02:57: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l=</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moveTo>
    </w:p>
    <w:p w14:paraId="3405C508"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43" w:author="Xiaolong Liu" w:date="2022-07-21T02:57:00Z"/>
          <w:rFonts w:ascii="Times New Roman" w:eastAsia="宋体" w:hAnsi="Times New Roman" w:cs="Times New Roman"/>
          <w:color w:val="5C5C5C"/>
          <w:kern w:val="0"/>
          <w:szCs w:val="21"/>
        </w:rPr>
      </w:pPr>
      <w:moveTo w:id="5344"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sum1</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0;</w:t>
        </w:r>
      </w:moveTo>
    </w:p>
    <w:p w14:paraId="5C648F48"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45" w:author="Xiaolong Liu" w:date="2022-07-21T02:57:00Z"/>
          <w:rFonts w:ascii="Times New Roman" w:eastAsia="宋体" w:hAnsi="Times New Roman" w:cs="Times New Roman"/>
          <w:color w:val="5C5C5C"/>
          <w:kern w:val="0"/>
          <w:szCs w:val="21"/>
        </w:rPr>
      </w:pPr>
      <w:moveTo w:id="5346" w:author="Xiaolong Liu" w:date="2022-07-21T02:57: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moveTo>
    </w:p>
    <w:p w14:paraId="18D9B305"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47" w:author="Xiaolong Liu" w:date="2022-07-21T02:57:00Z"/>
          <w:rFonts w:ascii="Times New Roman" w:eastAsia="宋体" w:hAnsi="Times New Roman" w:cs="Times New Roman"/>
          <w:color w:val="5C5C5C"/>
          <w:kern w:val="0"/>
          <w:szCs w:val="21"/>
        </w:rPr>
      </w:pPr>
      <w:moveTo w:id="5348" w:author="Xiaolong Liu" w:date="2022-07-21T02:57:00Z">
        <w:r w:rsidRPr="00040BD5">
          <w:rPr>
            <w:rFonts w:ascii="Times New Roman" w:eastAsia="宋体" w:hAnsi="Times New Roman" w:cs="Times New Roman"/>
            <w:color w:val="986801"/>
            <w:kern w:val="0"/>
            <w:szCs w:val="21"/>
          </w:rPr>
          <w:t>for</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w:t>
        </w:r>
        <w:proofErr w:type="gramStart"/>
        <w:r w:rsidRPr="00040BD5">
          <w:rPr>
            <w:rFonts w:ascii="Times New Roman" w:eastAsia="宋体" w:hAnsi="Times New Roman" w:cs="Times New Roman"/>
            <w:color w:val="50A14F"/>
            <w:kern w:val="0"/>
            <w:szCs w:val="21"/>
          </w:rPr>
          <w:t>1:n</w:t>
        </w:r>
        <w:proofErr w:type="gramEnd"/>
        <w:r w:rsidRPr="00040BD5">
          <w:rPr>
            <w:rFonts w:ascii="Times New Roman" w:eastAsia="宋体" w:hAnsi="Times New Roman" w:cs="Times New Roman"/>
            <w:color w:val="50A14F"/>
            <w:kern w:val="0"/>
            <w:szCs w:val="21"/>
          </w:rPr>
          <w:t>_q</w:t>
        </w:r>
      </w:moveTo>
    </w:p>
    <w:p w14:paraId="72B595F0"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49" w:author="Xiaolong Liu" w:date="2022-07-21T02:57:00Z"/>
          <w:rFonts w:ascii="Times New Roman" w:eastAsia="宋体" w:hAnsi="Times New Roman" w:cs="Times New Roman"/>
          <w:color w:val="5C5C5C"/>
          <w:kern w:val="0"/>
          <w:szCs w:val="21"/>
        </w:rPr>
      </w:pPr>
      <w:moveTo w:id="5350"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w:t>
        </w:r>
      </w:moveTo>
    </w:p>
    <w:p w14:paraId="3B461133"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51" w:author="Xiaolong Liu" w:date="2022-07-21T02:57:00Z"/>
          <w:rFonts w:ascii="Times New Roman" w:eastAsia="宋体" w:hAnsi="Times New Roman" w:cs="Times New Roman"/>
          <w:color w:val="5C5C5C"/>
          <w:kern w:val="0"/>
          <w:szCs w:val="21"/>
        </w:rPr>
      </w:pPr>
      <w:moveTo w:id="5352" w:author="Xiaolong Liu" w:date="2022-07-21T02:57: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w:t>
        </w:r>
      </w:moveTo>
    </w:p>
    <w:p w14:paraId="0A0E927E"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53" w:author="Xiaolong Liu" w:date="2022-07-21T02:57:00Z"/>
          <w:rFonts w:ascii="Times New Roman" w:eastAsia="宋体" w:hAnsi="Times New Roman" w:cs="Times New Roman"/>
          <w:color w:val="5C5C5C"/>
          <w:kern w:val="0"/>
          <w:szCs w:val="21"/>
        </w:rPr>
      </w:pPr>
      <w:moveTo w:id="5354"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&gt; </w:t>
        </w:r>
        <w:proofErr w:type="spellStart"/>
        <w:r w:rsidRPr="00040BD5">
          <w:rPr>
            <w:rFonts w:ascii="Times New Roman" w:eastAsia="宋体" w:hAnsi="Times New Roman" w:cs="Times New Roman"/>
            <w:color w:val="50A14F"/>
            <w:kern w:val="0"/>
            <w:szCs w:val="21"/>
          </w:rPr>
          <w:t>n_q</w:t>
        </w:r>
        <w:proofErr w:type="spellEnd"/>
      </w:moveTo>
    </w:p>
    <w:p w14:paraId="6C16B1C1"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55" w:author="Xiaolong Liu" w:date="2022-07-21T02:57:00Z"/>
          <w:rFonts w:ascii="Times New Roman" w:eastAsia="宋体" w:hAnsi="Times New Roman" w:cs="Times New Roman"/>
          <w:color w:val="5C5C5C"/>
          <w:kern w:val="0"/>
          <w:szCs w:val="21"/>
        </w:rPr>
      </w:pPr>
      <w:moveTo w:id="5356"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moveTo>
    </w:p>
    <w:p w14:paraId="3DAE2BFB"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57" w:author="Xiaolong Liu" w:date="2022-07-21T02:57:00Z"/>
          <w:rFonts w:ascii="Times New Roman" w:eastAsia="宋体" w:hAnsi="Times New Roman" w:cs="Times New Roman"/>
          <w:color w:val="5C5C5C"/>
          <w:kern w:val="0"/>
          <w:szCs w:val="21"/>
        </w:rPr>
      </w:pPr>
      <w:moveTo w:id="5358"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moveTo>
    </w:p>
    <w:p w14:paraId="5DDA0131"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59" w:author="Xiaolong Liu" w:date="2022-07-21T02:57:00Z"/>
          <w:rFonts w:ascii="Times New Roman" w:eastAsia="宋体" w:hAnsi="Times New Roman" w:cs="Times New Roman"/>
          <w:color w:val="5C5C5C"/>
          <w:kern w:val="0"/>
          <w:szCs w:val="21"/>
        </w:rPr>
      </w:pPr>
      <w:moveTo w:id="5360"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 + l &gt; </w:t>
        </w:r>
        <w:proofErr w:type="spellStart"/>
        <w:r w:rsidRPr="00040BD5">
          <w:rPr>
            <w:rFonts w:ascii="Times New Roman" w:eastAsia="宋体" w:hAnsi="Times New Roman" w:cs="Times New Roman"/>
            <w:color w:val="50A14F"/>
            <w:kern w:val="0"/>
            <w:szCs w:val="21"/>
          </w:rPr>
          <w:t>n_q</w:t>
        </w:r>
        <w:proofErr w:type="spellEnd"/>
      </w:moveTo>
    </w:p>
    <w:p w14:paraId="0F6C99CF"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61" w:author="Xiaolong Liu" w:date="2022-07-21T02:57:00Z"/>
          <w:rFonts w:ascii="Times New Roman" w:eastAsia="宋体" w:hAnsi="Times New Roman" w:cs="Times New Roman"/>
          <w:color w:val="5C5C5C"/>
          <w:kern w:val="0"/>
          <w:szCs w:val="21"/>
        </w:rPr>
      </w:pPr>
      <w:moveTo w:id="5362" w:author="Xiaolong Liu" w:date="2022-07-21T02:57: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moveTo>
    </w:p>
    <w:p w14:paraId="545547FB"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63" w:author="Xiaolong Liu" w:date="2022-07-21T02:57:00Z"/>
          <w:rFonts w:ascii="Times New Roman" w:eastAsia="宋体" w:hAnsi="Times New Roman" w:cs="Times New Roman"/>
          <w:color w:val="5C5C5C"/>
          <w:kern w:val="0"/>
          <w:szCs w:val="21"/>
        </w:rPr>
      </w:pPr>
      <w:moveTo w:id="5364"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moveTo>
    </w:p>
    <w:p w14:paraId="66B74159"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65" w:author="Xiaolong Liu" w:date="2022-07-21T02:57:00Z"/>
          <w:rFonts w:ascii="Times New Roman" w:eastAsia="宋体" w:hAnsi="Times New Roman" w:cs="Times New Roman"/>
          <w:color w:val="5C5C5C"/>
          <w:kern w:val="0"/>
          <w:szCs w:val="21"/>
        </w:rPr>
      </w:pPr>
      <w:moveTo w:id="5366"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&lt; 1</w:t>
        </w:r>
      </w:moveTo>
    </w:p>
    <w:p w14:paraId="1F52D305"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67" w:author="Xiaolong Liu" w:date="2022-07-21T02:57:00Z"/>
          <w:rFonts w:ascii="Times New Roman" w:eastAsia="宋体" w:hAnsi="Times New Roman" w:cs="Times New Roman"/>
          <w:color w:val="5C5C5C"/>
          <w:kern w:val="0"/>
          <w:szCs w:val="21"/>
        </w:rPr>
      </w:pPr>
      <w:moveTo w:id="5368"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ii</w:t>
        </w:r>
        <w:r w:rsidRPr="00040BD5">
          <w:rPr>
            <w:rFonts w:ascii="Times New Roman" w:eastAsia="宋体" w:hAnsi="Times New Roman" w:cs="Times New Roman"/>
            <w:color w:val="5C5C5C"/>
            <w:kern w:val="0"/>
            <w:szCs w:val="21"/>
          </w:rPr>
          <w:t> = </w:t>
        </w:r>
        <w:proofErr w:type="spellStart"/>
        <w:r w:rsidRPr="00040BD5">
          <w:rPr>
            <w:rFonts w:ascii="Times New Roman" w:eastAsia="宋体" w:hAnsi="Times New Roman" w:cs="Times New Roman"/>
            <w:color w:val="50A14F"/>
            <w:kern w:val="0"/>
            <w:szCs w:val="21"/>
          </w:rPr>
          <w:t>i</w:t>
        </w:r>
        <w:proofErr w:type="spellEnd"/>
        <w:r w:rsidRPr="00040BD5">
          <w:rPr>
            <w:rFonts w:ascii="Times New Roman" w:eastAsia="宋体" w:hAnsi="Times New Roman" w:cs="Times New Roman"/>
            <w:color w:val="50A14F"/>
            <w:kern w:val="0"/>
            <w:szCs w:val="21"/>
          </w:rPr>
          <w:t> + m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moveTo>
    </w:p>
    <w:p w14:paraId="47761892"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69" w:author="Xiaolong Liu" w:date="2022-07-21T02:57:00Z"/>
          <w:rFonts w:ascii="Times New Roman" w:eastAsia="宋体" w:hAnsi="Times New Roman" w:cs="Times New Roman"/>
          <w:color w:val="5C5C5C"/>
          <w:kern w:val="0"/>
          <w:szCs w:val="21"/>
        </w:rPr>
      </w:pPr>
      <w:moveTo w:id="5370"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end</w:t>
        </w:r>
      </w:moveTo>
    </w:p>
    <w:p w14:paraId="189963E5"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71" w:author="Xiaolong Liu" w:date="2022-07-21T02:57:00Z"/>
          <w:rFonts w:ascii="Times New Roman" w:eastAsia="宋体" w:hAnsi="Times New Roman" w:cs="Times New Roman"/>
          <w:color w:val="5C5C5C"/>
          <w:kern w:val="0"/>
          <w:szCs w:val="21"/>
        </w:rPr>
      </w:pPr>
      <w:moveTo w:id="5372"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if</w:t>
        </w:r>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50A14F"/>
            <w:kern w:val="0"/>
            <w:szCs w:val="21"/>
          </w:rPr>
          <w:t>j + l &lt; 1</w:t>
        </w:r>
      </w:moveTo>
    </w:p>
    <w:p w14:paraId="4F9A0D46"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73" w:author="Xiaolong Liu" w:date="2022-07-21T02:57:00Z"/>
          <w:rFonts w:ascii="Times New Roman" w:eastAsia="宋体" w:hAnsi="Times New Roman" w:cs="Times New Roman"/>
          <w:color w:val="5C5C5C"/>
          <w:kern w:val="0"/>
          <w:szCs w:val="21"/>
        </w:rPr>
      </w:pPr>
      <w:moveTo w:id="5374" w:author="Xiaolong Liu" w:date="2022-07-21T02:57: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986801"/>
            <w:kern w:val="0"/>
            <w:szCs w:val="21"/>
          </w:rPr>
          <w:t>jj</w:t>
        </w:r>
        <w:proofErr w:type="spellEnd"/>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j + l + </w:t>
        </w:r>
        <w:proofErr w:type="spellStart"/>
        <w:r w:rsidRPr="00040BD5">
          <w:rPr>
            <w:rFonts w:ascii="Times New Roman" w:eastAsia="宋体" w:hAnsi="Times New Roman" w:cs="Times New Roman"/>
            <w:color w:val="50A14F"/>
            <w:kern w:val="0"/>
            <w:szCs w:val="21"/>
          </w:rPr>
          <w:t>n_</w:t>
        </w:r>
        <w:proofErr w:type="gramStart"/>
        <w:r w:rsidRPr="00040BD5">
          <w:rPr>
            <w:rFonts w:ascii="Times New Roman" w:eastAsia="宋体" w:hAnsi="Times New Roman" w:cs="Times New Roman"/>
            <w:color w:val="50A14F"/>
            <w:kern w:val="0"/>
            <w:szCs w:val="21"/>
          </w:rPr>
          <w:t>q</w:t>
        </w:r>
        <w:proofErr w:type="spellEnd"/>
        <w:r w:rsidRPr="00040BD5">
          <w:rPr>
            <w:rFonts w:ascii="Times New Roman" w:eastAsia="宋体" w:hAnsi="Times New Roman" w:cs="Times New Roman"/>
            <w:color w:val="50A14F"/>
            <w:kern w:val="0"/>
            <w:szCs w:val="21"/>
          </w:rPr>
          <w:t> ;</w:t>
        </w:r>
        <w:proofErr w:type="gramEnd"/>
      </w:moveTo>
    </w:p>
    <w:p w14:paraId="63FC2266"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75" w:author="Xiaolong Liu" w:date="2022-07-21T02:57:00Z"/>
          <w:rFonts w:ascii="Times New Roman" w:eastAsia="宋体" w:hAnsi="Times New Roman" w:cs="Times New Roman"/>
          <w:color w:val="5C5C5C"/>
          <w:kern w:val="0"/>
          <w:szCs w:val="21"/>
        </w:rPr>
      </w:pPr>
      <w:moveTo w:id="5376" w:author="Xiaolong Liu" w:date="2022-07-21T02:57:00Z">
        <w:r w:rsidRPr="00040BD5">
          <w:rPr>
            <w:rFonts w:ascii="Times New Roman" w:eastAsia="宋体" w:hAnsi="Times New Roman" w:cs="Times New Roman"/>
            <w:color w:val="5C5C5C"/>
            <w:kern w:val="0"/>
            <w:szCs w:val="21"/>
          </w:rPr>
          <w:lastRenderedPageBreak/>
          <w:t>    </w:t>
        </w:r>
        <w:r w:rsidRPr="00040BD5">
          <w:rPr>
            <w:rFonts w:ascii="Times New Roman" w:eastAsia="宋体" w:hAnsi="Times New Roman" w:cs="Times New Roman"/>
            <w:color w:val="986801"/>
            <w:kern w:val="0"/>
            <w:szCs w:val="21"/>
          </w:rPr>
          <w:t>end</w:t>
        </w:r>
      </w:moveTo>
    </w:p>
    <w:p w14:paraId="5AC09971"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77" w:author="Xiaolong Liu" w:date="2022-07-21T02:57:00Z"/>
          <w:rFonts w:ascii="Times New Roman" w:eastAsia="宋体" w:hAnsi="Times New Roman" w:cs="Times New Roman"/>
          <w:color w:val="5C5C5C"/>
          <w:kern w:val="0"/>
          <w:szCs w:val="21"/>
        </w:rPr>
      </w:pPr>
      <w:moveTo w:id="5378" w:author="Xiaolong Liu" w:date="2022-07-21T02:57:00Z">
        <w:r w:rsidRPr="00040BD5">
          <w:rPr>
            <w:rFonts w:ascii="Times New Roman" w:eastAsia="宋体" w:hAnsi="Times New Roman" w:cs="Times New Roman"/>
            <w:color w:val="5C5C5C"/>
            <w:kern w:val="0"/>
            <w:szCs w:val="21"/>
          </w:rPr>
          <w:t>    </w:t>
        </w:r>
        <w:r w:rsidRPr="00040BD5">
          <w:rPr>
            <w:rFonts w:ascii="Times New Roman" w:eastAsia="宋体" w:hAnsi="Times New Roman" w:cs="Times New Roman"/>
            <w:color w:val="986801"/>
            <w:kern w:val="0"/>
            <w:szCs w:val="21"/>
          </w:rPr>
          <w:t>sum1</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sum1 + Ak(</w:t>
        </w:r>
        <w:proofErr w:type="spellStart"/>
        <w:proofErr w:type="gramStart"/>
        <w:r w:rsidRPr="00040BD5">
          <w:rPr>
            <w:rFonts w:ascii="Times New Roman" w:eastAsia="宋体" w:hAnsi="Times New Roman" w:cs="Times New Roman"/>
            <w:color w:val="50A14F"/>
            <w:kern w:val="0"/>
            <w:szCs w:val="21"/>
          </w:rPr>
          <w:t>i,j</w:t>
        </w:r>
        <w:proofErr w:type="gramEnd"/>
        <w:r w:rsidRPr="00040BD5">
          <w:rPr>
            <w:rFonts w:ascii="Times New Roman" w:eastAsia="宋体" w:hAnsi="Times New Roman" w:cs="Times New Roman"/>
            <w:color w:val="50A14F"/>
            <w:kern w:val="0"/>
            <w:szCs w:val="21"/>
          </w:rPr>
          <w:t>,k</w:t>
        </w:r>
        <w:proofErr w:type="spellEnd"/>
        <w:r w:rsidRPr="00040BD5">
          <w:rPr>
            <w:rFonts w:ascii="Times New Roman" w:eastAsia="宋体" w:hAnsi="Times New Roman" w:cs="Times New Roman"/>
            <w:color w:val="50A14F"/>
            <w:kern w:val="0"/>
            <w:szCs w:val="21"/>
          </w:rPr>
          <w:t>)*Ak(</w:t>
        </w:r>
        <w:proofErr w:type="spellStart"/>
        <w:r w:rsidRPr="00040BD5">
          <w:rPr>
            <w:rFonts w:ascii="Times New Roman" w:eastAsia="宋体" w:hAnsi="Times New Roman" w:cs="Times New Roman"/>
            <w:color w:val="50A14F"/>
            <w:kern w:val="0"/>
            <w:szCs w:val="21"/>
          </w:rPr>
          <w:t>ii,jj,k</w:t>
        </w:r>
        <w:proofErr w:type="spellEnd"/>
        <w:r w:rsidRPr="00040BD5">
          <w:rPr>
            <w:rFonts w:ascii="Times New Roman" w:eastAsia="宋体" w:hAnsi="Times New Roman" w:cs="Times New Roman"/>
            <w:color w:val="50A14F"/>
            <w:kern w:val="0"/>
            <w:szCs w:val="21"/>
          </w:rPr>
          <w:t>);</w:t>
        </w:r>
      </w:moveTo>
    </w:p>
    <w:p w14:paraId="29CB5D97"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79" w:author="Xiaolong Liu" w:date="2022-07-21T02:57:00Z"/>
          <w:rFonts w:ascii="Times New Roman" w:eastAsia="宋体" w:hAnsi="Times New Roman" w:cs="Times New Roman"/>
          <w:color w:val="5C5C5C"/>
          <w:kern w:val="0"/>
          <w:szCs w:val="21"/>
        </w:rPr>
      </w:pPr>
      <w:moveTo w:id="5380" w:author="Xiaolong Liu" w:date="2022-07-21T02:57:00Z">
        <w:r w:rsidRPr="00040BD5">
          <w:rPr>
            <w:rFonts w:ascii="Times New Roman" w:eastAsia="宋体" w:hAnsi="Times New Roman" w:cs="Times New Roman"/>
            <w:color w:val="986801"/>
            <w:kern w:val="0"/>
            <w:szCs w:val="21"/>
          </w:rPr>
          <w:t>end</w:t>
        </w:r>
      </w:moveTo>
    </w:p>
    <w:p w14:paraId="79D24604"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81" w:author="Xiaolong Liu" w:date="2022-07-21T02:57:00Z"/>
          <w:rFonts w:ascii="Times New Roman" w:eastAsia="宋体" w:hAnsi="Times New Roman" w:cs="Times New Roman"/>
          <w:color w:val="5C5C5C"/>
          <w:kern w:val="0"/>
          <w:szCs w:val="21"/>
        </w:rPr>
      </w:pPr>
      <w:moveTo w:id="5382" w:author="Xiaolong Liu" w:date="2022-07-21T02:57:00Z">
        <w:r w:rsidRPr="00040BD5">
          <w:rPr>
            <w:rFonts w:ascii="Times New Roman" w:eastAsia="宋体" w:hAnsi="Times New Roman" w:cs="Times New Roman"/>
            <w:color w:val="986801"/>
            <w:kern w:val="0"/>
            <w:szCs w:val="21"/>
          </w:rPr>
          <w:t>end</w:t>
        </w:r>
      </w:moveTo>
    </w:p>
    <w:p w14:paraId="12D4F154"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83" w:author="Xiaolong Liu" w:date="2022-07-21T02:57:00Z"/>
          <w:rFonts w:ascii="Times New Roman" w:eastAsia="宋体" w:hAnsi="Times New Roman" w:cs="Times New Roman"/>
          <w:color w:val="5C5C5C"/>
          <w:kern w:val="0"/>
          <w:szCs w:val="21"/>
        </w:rPr>
      </w:pPr>
      <w:moveTo w:id="5384" w:author="Xiaolong Liu" w:date="2022-07-21T02:57:00Z">
        <w:r w:rsidRPr="00040BD5">
          <w:rPr>
            <w:rFonts w:ascii="Times New Roman" w:eastAsia="宋体" w:hAnsi="Times New Roman" w:cs="Times New Roman"/>
            <w:color w:val="5C5C5C"/>
            <w:kern w:val="0"/>
            <w:szCs w:val="21"/>
          </w:rPr>
          <w:t>    </w:t>
        </w:r>
        <w:proofErr w:type="spellStart"/>
        <w:r w:rsidRPr="00040BD5">
          <w:rPr>
            <w:rFonts w:ascii="Times New Roman" w:eastAsia="宋体" w:hAnsi="Times New Roman" w:cs="Times New Roman"/>
            <w:color w:val="4078F2"/>
            <w:kern w:val="0"/>
            <w:szCs w:val="21"/>
          </w:rPr>
          <w:t>dnq</w:t>
        </w:r>
        <w:proofErr w:type="spellEnd"/>
        <w:r w:rsidRPr="00040BD5">
          <w:rPr>
            <w:rFonts w:ascii="Times New Roman" w:eastAsia="宋体" w:hAnsi="Times New Roman" w:cs="Times New Roman"/>
            <w:color w:val="4078F2"/>
            <w:kern w:val="0"/>
            <w:szCs w:val="21"/>
          </w:rPr>
          <w:t>(</w:t>
        </w:r>
        <w:proofErr w:type="spellStart"/>
        <w:proofErr w:type="gramStart"/>
        <w:r w:rsidRPr="00040BD5">
          <w:rPr>
            <w:rFonts w:ascii="Times New Roman" w:eastAsia="宋体" w:hAnsi="Times New Roman" w:cs="Times New Roman"/>
            <w:color w:val="4078F2"/>
            <w:kern w:val="0"/>
            <w:szCs w:val="21"/>
          </w:rPr>
          <w:t>m,l</w:t>
        </w:r>
        <w:proofErr w:type="gramEnd"/>
        <w:r w:rsidRPr="00040BD5">
          <w:rPr>
            <w:rFonts w:ascii="Times New Roman" w:eastAsia="宋体" w:hAnsi="Times New Roman" w:cs="Times New Roman"/>
            <w:color w:val="4078F2"/>
            <w:kern w:val="0"/>
            <w:szCs w:val="21"/>
          </w:rPr>
          <w:t>,k</w:t>
        </w:r>
        <w:proofErr w:type="spellEnd"/>
        <w:r w:rsidRPr="00040BD5">
          <w:rPr>
            <w:rFonts w:ascii="Times New Roman" w:eastAsia="宋体" w:hAnsi="Times New Roman" w:cs="Times New Roman"/>
            <w:color w:val="4078F2"/>
            <w:kern w:val="0"/>
            <w:szCs w:val="21"/>
          </w:rPr>
          <w:t>)</w:t>
        </w:r>
        <w:r w:rsidRPr="00040BD5">
          <w:rPr>
            <w:rFonts w:ascii="Times New Roman" w:eastAsia="宋体" w:hAnsi="Times New Roman" w:cs="Times New Roman"/>
            <w:color w:val="5C5C5C"/>
            <w:kern w:val="0"/>
            <w:szCs w:val="21"/>
          </w:rPr>
          <w:t> = </w:t>
        </w:r>
        <w:r w:rsidRPr="00040BD5">
          <w:rPr>
            <w:rFonts w:ascii="Times New Roman" w:eastAsia="宋体" w:hAnsi="Times New Roman" w:cs="Times New Roman"/>
            <w:color w:val="50A14F"/>
            <w:kern w:val="0"/>
            <w:szCs w:val="21"/>
          </w:rPr>
          <w:t>sum1;</w:t>
        </w:r>
      </w:moveTo>
    </w:p>
    <w:p w14:paraId="0E3AF052"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85" w:author="Xiaolong Liu" w:date="2022-07-21T02:57:00Z"/>
          <w:rFonts w:ascii="Times New Roman" w:eastAsia="宋体" w:hAnsi="Times New Roman" w:cs="Times New Roman"/>
          <w:color w:val="5C5C5C"/>
          <w:kern w:val="0"/>
          <w:szCs w:val="21"/>
        </w:rPr>
      </w:pPr>
      <w:moveTo w:id="5386" w:author="Xiaolong Liu" w:date="2022-07-21T02:57:00Z">
        <w:r w:rsidRPr="00040BD5">
          <w:rPr>
            <w:rFonts w:ascii="Times New Roman" w:eastAsia="宋体" w:hAnsi="Times New Roman" w:cs="Times New Roman"/>
            <w:color w:val="986801"/>
            <w:kern w:val="0"/>
            <w:szCs w:val="21"/>
          </w:rPr>
          <w:t>end</w:t>
        </w:r>
      </w:moveTo>
    </w:p>
    <w:p w14:paraId="0622343D"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87" w:author="Xiaolong Liu" w:date="2022-07-21T02:57:00Z"/>
          <w:rFonts w:ascii="Times New Roman" w:eastAsia="宋体" w:hAnsi="Times New Roman" w:cs="Times New Roman"/>
          <w:color w:val="5C5C5C"/>
          <w:kern w:val="0"/>
          <w:szCs w:val="21"/>
        </w:rPr>
      </w:pPr>
      <w:moveTo w:id="5388" w:author="Xiaolong Liu" w:date="2022-07-21T02:57:00Z">
        <w:r w:rsidRPr="00040BD5">
          <w:rPr>
            <w:rFonts w:ascii="Times New Roman" w:eastAsia="宋体" w:hAnsi="Times New Roman" w:cs="Times New Roman"/>
            <w:color w:val="986801"/>
            <w:kern w:val="0"/>
            <w:szCs w:val="21"/>
          </w:rPr>
          <w:t>end</w:t>
        </w:r>
      </w:moveTo>
    </w:p>
    <w:p w14:paraId="693AAF58" w14:textId="77777777" w:rsidR="000F36FD" w:rsidRPr="00040BD5" w:rsidRDefault="000F36FD" w:rsidP="000F36FD">
      <w:pPr>
        <w:widowControl/>
        <w:numPr>
          <w:ilvl w:val="0"/>
          <w:numId w:val="34"/>
        </w:numPr>
        <w:pBdr>
          <w:left w:val="single" w:sz="18" w:space="0" w:color="6CE26C"/>
        </w:pBdr>
        <w:shd w:val="clear" w:color="auto" w:fill="FFFFFF"/>
        <w:spacing w:line="270" w:lineRule="atLeast"/>
        <w:ind w:leftChars="86" w:left="538" w:hanging="357"/>
        <w:jc w:val="left"/>
        <w:rPr>
          <w:moveTo w:id="5389" w:author="Xiaolong Liu" w:date="2022-07-21T02:57:00Z"/>
          <w:rFonts w:ascii="Times New Roman" w:eastAsia="宋体" w:hAnsi="Times New Roman" w:cs="Times New Roman"/>
          <w:color w:val="5C5C5C"/>
          <w:kern w:val="0"/>
          <w:szCs w:val="21"/>
        </w:rPr>
      </w:pPr>
      <w:moveTo w:id="5390" w:author="Xiaolong Liu" w:date="2022-07-21T02:57:00Z">
        <w:r w:rsidRPr="00040BD5">
          <w:rPr>
            <w:rFonts w:ascii="Times New Roman" w:eastAsia="宋体" w:hAnsi="Times New Roman" w:cs="Times New Roman"/>
            <w:color w:val="986801"/>
            <w:kern w:val="0"/>
            <w:szCs w:val="21"/>
          </w:rPr>
          <w:t>end</w:t>
        </w:r>
      </w:moveTo>
    </w:p>
    <w:p w14:paraId="0B65C31A" w14:textId="77777777" w:rsidR="000F36FD" w:rsidRPr="00040BD5" w:rsidRDefault="000F36FD" w:rsidP="000F36FD">
      <w:pPr>
        <w:widowControl/>
        <w:numPr>
          <w:ilvl w:val="0"/>
          <w:numId w:val="34"/>
        </w:numPr>
        <w:pBdr>
          <w:left w:val="single" w:sz="18" w:space="0" w:color="6CE26C"/>
        </w:pBdr>
        <w:shd w:val="clear" w:color="auto" w:fill="F8F8F8"/>
        <w:spacing w:line="270" w:lineRule="atLeast"/>
        <w:ind w:leftChars="86" w:left="538" w:hanging="357"/>
        <w:jc w:val="left"/>
        <w:rPr>
          <w:moveTo w:id="5391" w:author="Xiaolong Liu" w:date="2022-07-21T02:57:00Z"/>
          <w:rFonts w:ascii="Times New Roman" w:eastAsia="宋体" w:hAnsi="Times New Roman" w:cs="Times New Roman"/>
          <w:color w:val="5C5C5C"/>
          <w:kern w:val="0"/>
          <w:szCs w:val="21"/>
        </w:rPr>
      </w:pPr>
      <w:moveTo w:id="5392" w:author="Xiaolong Liu" w:date="2022-07-21T02:57:00Z">
        <w:r w:rsidRPr="00040BD5">
          <w:rPr>
            <w:rFonts w:ascii="Times New Roman" w:eastAsia="宋体" w:hAnsi="Times New Roman" w:cs="Times New Roman"/>
            <w:color w:val="986801"/>
            <w:kern w:val="0"/>
            <w:szCs w:val="21"/>
          </w:rPr>
          <w:t>end</w:t>
        </w:r>
      </w:moveTo>
    </w:p>
    <w:p w14:paraId="59FA60C9" w14:textId="79BB2F87" w:rsidR="000F36FD" w:rsidRPr="002B4446" w:rsidRDefault="000F36FD" w:rsidP="000F36FD">
      <w:pPr>
        <w:ind w:leftChars="86" w:left="181"/>
        <w:jc w:val="left"/>
        <w:rPr>
          <w:moveTo w:id="5393" w:author="Xiaolong Liu" w:date="2022-07-21T02:57:00Z"/>
          <w:rFonts w:ascii="Times New Roman" w:hAnsi="Times New Roman" w:cs="Times New Roman"/>
          <w:color w:val="000000" w:themeColor="text1"/>
          <w:sz w:val="24"/>
          <w:szCs w:val="28"/>
        </w:rPr>
      </w:pPr>
      <w:moveTo w:id="5394" w:author="Xiaolong Liu" w:date="2022-07-21T02:57:00Z">
        <w:del w:id="5395" w:author="Xiaolong Liu" w:date="2022-07-21T03:32:00Z">
          <w:r w:rsidRPr="002B4446" w:rsidDel="0032594C">
            <w:rPr>
              <w:rFonts w:ascii="Times New Roman" w:hAnsi="Times New Roman" w:cs="Times New Roman"/>
              <w:color w:val="000000" w:themeColor="text1"/>
              <w:sz w:val="24"/>
              <w:szCs w:val="28"/>
            </w:rPr>
            <w:delText>And</w:delText>
          </w:r>
        </w:del>
      </w:moveTo>
      <w:ins w:id="5396" w:author="Xiaolong Liu" w:date="2022-07-21T03:32:00Z">
        <w:r w:rsidR="0032594C">
          <w:rPr>
            <w:rFonts w:ascii="Times New Roman" w:hAnsi="Times New Roman" w:cs="Times New Roman"/>
            <w:color w:val="000000" w:themeColor="text1"/>
            <w:sz w:val="24"/>
            <w:szCs w:val="28"/>
          </w:rPr>
          <w:t>For Sr</w:t>
        </w:r>
        <w:r w:rsidR="0032594C" w:rsidRPr="0032594C">
          <w:rPr>
            <w:rFonts w:ascii="Times New Roman" w:hAnsi="Times New Roman" w:cs="Times New Roman"/>
            <w:color w:val="000000" w:themeColor="text1"/>
            <w:sz w:val="24"/>
            <w:szCs w:val="28"/>
            <w:vertAlign w:val="subscript"/>
            <w:rPrChange w:id="5397" w:author="Xiaolong Liu" w:date="2022-07-21T03:33:00Z">
              <w:rPr>
                <w:rFonts w:ascii="Times New Roman" w:hAnsi="Times New Roman" w:cs="Times New Roman"/>
                <w:color w:val="000000" w:themeColor="text1"/>
                <w:sz w:val="24"/>
                <w:szCs w:val="28"/>
              </w:rPr>
            </w:rPrChange>
          </w:rPr>
          <w:t>2</w:t>
        </w:r>
        <w:r w:rsidR="0032594C">
          <w:rPr>
            <w:rFonts w:ascii="Times New Roman" w:hAnsi="Times New Roman" w:cs="Times New Roman"/>
            <w:color w:val="000000" w:themeColor="text1"/>
            <w:sz w:val="24"/>
            <w:szCs w:val="28"/>
          </w:rPr>
          <w:t>RuO</w:t>
        </w:r>
        <w:r w:rsidR="0032594C" w:rsidRPr="0032594C">
          <w:rPr>
            <w:rFonts w:ascii="Times New Roman" w:hAnsi="Times New Roman" w:cs="Times New Roman"/>
            <w:color w:val="000000" w:themeColor="text1"/>
            <w:sz w:val="24"/>
            <w:szCs w:val="28"/>
            <w:vertAlign w:val="subscript"/>
            <w:rPrChange w:id="5398" w:author="Xiaolong Liu" w:date="2022-07-21T03:33:00Z">
              <w:rPr>
                <w:rFonts w:ascii="Times New Roman" w:hAnsi="Times New Roman" w:cs="Times New Roman"/>
                <w:color w:val="000000" w:themeColor="text1"/>
                <w:sz w:val="24"/>
                <w:szCs w:val="28"/>
              </w:rPr>
            </w:rPrChange>
          </w:rPr>
          <w:t>4</w:t>
        </w:r>
        <w:r w:rsidR="0032594C">
          <w:rPr>
            <w:rFonts w:ascii="Times New Roman" w:hAnsi="Times New Roman" w:cs="Times New Roman"/>
            <w:color w:val="000000" w:themeColor="text1"/>
            <w:sz w:val="24"/>
            <w:szCs w:val="28"/>
          </w:rPr>
          <w:t>,</w:t>
        </w:r>
      </w:ins>
      <w:moveTo w:id="5399" w:author="Xiaolong Liu" w:date="2022-07-21T02:57:00Z">
        <w:r w:rsidRPr="002B4446">
          <w:rPr>
            <w:rFonts w:ascii="Times New Roman" w:hAnsi="Times New Roman" w:cs="Times New Roman"/>
            <w:color w:val="000000" w:themeColor="text1"/>
            <w:sz w:val="24"/>
            <w:szCs w:val="28"/>
          </w:rPr>
          <w:t xml:space="preserve"> </w:t>
        </w:r>
        <m:oMath>
          <m:r>
            <w:del w:id="5400" w:author="Xiaolong Liu" w:date="2022-07-21T03:33:00Z">
              <w:rPr>
                <w:rFonts w:ascii="Cambria Math" w:hAnsi="Cambria Math" w:cs="Times New Roman"/>
                <w:color w:val="000000" w:themeColor="text1"/>
                <w:lang w:val="fr-FR"/>
              </w:rPr>
              <m:t>S</m:t>
            </w:del>
          </m:r>
          <m:sSub>
            <m:sSubPr>
              <m:ctrlPr>
                <w:del w:id="5401" w:author="Xiaolong Liu" w:date="2022-07-21T03:33:00Z">
                  <w:rPr>
                    <w:rFonts w:ascii="Cambria Math" w:hAnsi="Cambria Math" w:cs="Times New Roman"/>
                    <w:i/>
                    <w:color w:val="000000" w:themeColor="text1"/>
                    <w:lang w:val="fr-FR"/>
                  </w:rPr>
                </w:del>
              </m:ctrlPr>
            </m:sSubPr>
            <m:e>
              <m:r>
                <w:del w:id="5402" w:author="Xiaolong Liu" w:date="2022-07-21T03:33:00Z">
                  <w:rPr>
                    <w:rFonts w:ascii="Cambria Math" w:hAnsi="Cambria Math" w:cs="Times New Roman"/>
                    <w:color w:val="000000" w:themeColor="text1"/>
                    <w:lang w:val="fr-FR"/>
                  </w:rPr>
                  <m:t>r</m:t>
                </w:del>
              </m:r>
            </m:e>
            <m:sub>
              <m:r>
                <w:del w:id="5403" w:author="Xiaolong Liu" w:date="2022-07-21T03:33:00Z">
                  <w:rPr>
                    <w:rFonts w:ascii="Cambria Math" w:hAnsi="Cambria Math" w:cs="Times New Roman"/>
                    <w:color w:val="000000" w:themeColor="text1"/>
                  </w:rPr>
                  <m:t>2</m:t>
                </w:del>
              </m:r>
            </m:sub>
          </m:sSub>
          <m:r>
            <w:del w:id="5404" w:author="Xiaolong Liu" w:date="2022-07-21T03:33:00Z">
              <w:rPr>
                <w:rFonts w:ascii="Cambria Math" w:hAnsi="Cambria Math" w:cs="Times New Roman"/>
                <w:color w:val="000000" w:themeColor="text1"/>
                <w:lang w:val="fr-FR"/>
              </w:rPr>
              <m:t>Ru</m:t>
            </w:del>
          </m:r>
          <m:sSub>
            <m:sSubPr>
              <m:ctrlPr>
                <w:del w:id="5405" w:author="Xiaolong Liu" w:date="2022-07-21T03:33:00Z">
                  <w:rPr>
                    <w:rFonts w:ascii="Cambria Math" w:hAnsi="Cambria Math" w:cs="Times New Roman"/>
                    <w:i/>
                    <w:color w:val="000000" w:themeColor="text1"/>
                    <w:lang w:val="fr-FR"/>
                  </w:rPr>
                </w:del>
              </m:ctrlPr>
            </m:sSubPr>
            <m:e>
              <m:r>
                <w:del w:id="5406" w:author="Xiaolong Liu" w:date="2022-07-21T03:33:00Z">
                  <w:rPr>
                    <w:rFonts w:ascii="Cambria Math" w:hAnsi="Cambria Math" w:cs="Times New Roman"/>
                    <w:color w:val="000000" w:themeColor="text1"/>
                    <w:lang w:val="fr-FR"/>
                  </w:rPr>
                  <m:t>O</m:t>
                </w:del>
              </m:r>
            </m:e>
            <m:sub>
              <m:r>
                <w:del w:id="5407" w:author="Xiaolong Liu" w:date="2022-07-21T03:33:00Z">
                  <w:rPr>
                    <w:rFonts w:ascii="Cambria Math" w:hAnsi="Cambria Math" w:cs="Times New Roman"/>
                    <w:color w:val="000000" w:themeColor="text1"/>
                  </w:rPr>
                  <m:t>4</m:t>
                </w:del>
              </m:r>
            </m:sub>
          </m:sSub>
        </m:oMath>
        <w:moveTo w:id="5408" w:author="Xiaolong Liu" w:date="2022-07-21T02:57:00Z">
          <w:del w:id="5409" w:author="Xiaolong Liu" w:date="2022-07-21T03:33:00Z">
            <w:r w:rsidRPr="00040BD5" w:rsidDel="0032594C">
              <w:rPr>
                <w:rFonts w:ascii="Times New Roman" w:hAnsi="Times New Roman" w:cs="Times New Roman"/>
                <w:color w:val="000000" w:themeColor="text1"/>
              </w:rPr>
              <w:delText xml:space="preserve"> </w:delText>
            </w:r>
            <w:r w:rsidRPr="002B4446" w:rsidDel="0032594C">
              <w:rPr>
                <w:rFonts w:ascii="Times New Roman" w:hAnsi="Times New Roman" w:cs="Times New Roman"/>
                <w:color w:val="000000" w:themeColor="text1"/>
                <w:sz w:val="24"/>
                <w:szCs w:val="28"/>
              </w:rPr>
              <w:delText xml:space="preserve">is </w:delText>
            </w:r>
          </w:del>
        </w:moveTo>
        <w:ins w:id="5410" w:author="Xiaolong Liu" w:date="2022-07-21T03:33:00Z">
          <w:r w:rsidR="0032594C">
            <w:rPr>
              <w:rFonts w:ascii="Times New Roman" w:hAnsi="Times New Roman" w:cs="Times New Roman"/>
              <w:color w:val="000000" w:themeColor="text1"/>
              <w:sz w:val="24"/>
              <w:szCs w:val="28"/>
            </w:rPr>
            <w:t>the c</w:t>
          </w:r>
        </w:ins>
        <w:moveTo w:id="5411" w:author="Xiaolong Liu" w:date="2022-07-21T02:57:00Z">
          <w:del w:id="5412" w:author="Xiaolong Liu" w:date="2022-07-21T03:33:00Z">
            <w:r w:rsidRPr="002B4446" w:rsidDel="0032594C">
              <w:rPr>
                <w:rFonts w:ascii="Times New Roman" w:hAnsi="Times New Roman" w:cs="Times New Roman"/>
                <w:color w:val="000000" w:themeColor="text1"/>
                <w:sz w:val="24"/>
                <w:szCs w:val="28"/>
              </w:rPr>
              <w:delText>c</w:delText>
            </w:r>
          </w:del>
          <w:r w:rsidRPr="002B4446">
            <w:rPr>
              <w:rFonts w:ascii="Times New Roman" w:hAnsi="Times New Roman" w:cs="Times New Roman"/>
              <w:color w:val="000000" w:themeColor="text1"/>
              <w:sz w:val="24"/>
              <w:szCs w:val="28"/>
            </w:rPr>
            <w:t>alculated</w:t>
          </w:r>
        </w:moveTo>
        <w:ins w:id="5413" w:author="Xiaolong Liu" w:date="2022-07-21T03:33:00Z">
          <w:r w:rsidR="0032594C">
            <w:rPr>
              <w:rFonts w:ascii="Times New Roman" w:hAnsi="Times New Roman" w:cs="Times New Roman"/>
              <w:color w:val="000000" w:themeColor="text1"/>
              <w:sz w:val="24"/>
              <w:szCs w:val="28"/>
            </w:rPr>
            <w:t xml:space="preserve"> result is </w:t>
          </w:r>
        </w:ins>
        <w:moveTo w:id="5414" w:author="Xiaolong Liu" w:date="2022-07-21T02:57:00Z">
          <w:del w:id="5415" w:author="Xiaolong Liu" w:date="2022-07-21T03:33:00Z">
            <w:r w:rsidRPr="002B4446" w:rsidDel="0032594C">
              <w:rPr>
                <w:rFonts w:ascii="Times New Roman" w:hAnsi="Times New Roman" w:cs="Times New Roman"/>
                <w:color w:val="000000" w:themeColor="text1"/>
                <w:sz w:val="24"/>
                <w:szCs w:val="28"/>
              </w:rPr>
              <w:delText xml:space="preserve"> as</w:delText>
            </w:r>
          </w:del>
        </w:moveTo>
      </w:moveTo>
    </w:p>
    <w:p w14:paraId="755FDC87" w14:textId="77777777" w:rsidR="000F36FD" w:rsidRPr="002B4446" w:rsidRDefault="000F36FD" w:rsidP="000F36FD">
      <w:pPr>
        <w:ind w:leftChars="86" w:left="181"/>
        <w:jc w:val="left"/>
        <w:rPr>
          <w:moveTo w:id="5416" w:author="Xiaolong Liu" w:date="2022-07-21T02:57:00Z"/>
          <w:rFonts w:ascii="Times New Roman" w:hAnsi="Times New Roman" w:cs="Times New Roman"/>
          <w:color w:val="000000" w:themeColor="text1"/>
          <w:sz w:val="24"/>
          <w:szCs w:val="28"/>
        </w:rPr>
      </w:pPr>
      <w:moveTo w:id="5417" w:author="Xiaolong Liu" w:date="2022-07-21T02:57:00Z">
        <w:r w:rsidRPr="00040BD5">
          <w:rPr>
            <w:rFonts w:ascii="Times New Roman" w:hAnsi="Times New Roman" w:cs="Times New Roman"/>
            <w:noProof/>
          </w:rPr>
          <w:drawing>
            <wp:inline distT="0" distB="0" distL="0" distR="0" wp14:anchorId="316A91C8" wp14:editId="60676139">
              <wp:extent cx="5274310" cy="2682240"/>
              <wp:effectExtent l="0" t="0" r="2540" b="3810"/>
              <wp:docPr id="12" name="图片 48"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8" descr="A picture containing text, cabinet&#10;&#10;Description automatically generated"/>
                      <pic:cNvPicPr/>
                    </pic:nvPicPr>
                    <pic:blipFill>
                      <a:blip r:embed="rId32"/>
                      <a:stretch>
                        <a:fillRect/>
                      </a:stretch>
                    </pic:blipFill>
                    <pic:spPr>
                      <a:xfrm>
                        <a:off x="0" y="0"/>
                        <a:ext cx="5274310" cy="2682240"/>
                      </a:xfrm>
                      <a:prstGeom prst="rect">
                        <a:avLst/>
                      </a:prstGeom>
                    </pic:spPr>
                  </pic:pic>
                </a:graphicData>
              </a:graphic>
            </wp:inline>
          </w:drawing>
        </w:r>
      </w:moveTo>
    </w:p>
    <w:p w14:paraId="799C1B41" w14:textId="7BDEB246" w:rsidR="000F36FD" w:rsidRPr="00F36DF0" w:rsidRDefault="000F36FD" w:rsidP="000F36FD">
      <w:pPr>
        <w:ind w:leftChars="86" w:left="181"/>
        <w:jc w:val="center"/>
        <w:rPr>
          <w:moveTo w:id="5418" w:author="Xiaolong Liu" w:date="2022-07-21T02:57:00Z"/>
          <w:rFonts w:ascii="Times New Roman" w:hAnsi="Times New Roman" w:cs="Times New Roman"/>
          <w:sz w:val="24"/>
          <w:szCs w:val="24"/>
          <w:rPrChange w:id="5419" w:author="Xiaolong Liu" w:date="2022-07-21T03:34:00Z">
            <w:rPr>
              <w:moveTo w:id="5420" w:author="Xiaolong Liu" w:date="2022-07-21T02:57:00Z"/>
              <w:rFonts w:ascii="Times New Roman" w:hAnsi="Times New Roman" w:cs="Times New Roman"/>
            </w:rPr>
          </w:rPrChange>
        </w:rPr>
      </w:pPr>
      <w:moveTo w:id="5421" w:author="Xiaolong Liu" w:date="2022-07-21T02:57:00Z">
        <w:r w:rsidRPr="00F36DF0">
          <w:rPr>
            <w:rFonts w:ascii="Times New Roman" w:hAnsi="Times New Roman" w:cs="Times New Roman"/>
            <w:color w:val="000000" w:themeColor="text1"/>
            <w:sz w:val="24"/>
            <w:szCs w:val="24"/>
            <w:rPrChange w:id="5422" w:author="Xiaolong Liu" w:date="2022-07-21T03:34:00Z">
              <w:rPr>
                <w:rFonts w:ascii="Times New Roman" w:hAnsi="Times New Roman" w:cs="Times New Roman"/>
                <w:color w:val="000000" w:themeColor="text1"/>
              </w:rPr>
            </w:rPrChange>
          </w:rPr>
          <w:t>Figure 1</w:t>
        </w:r>
      </w:moveTo>
      <w:ins w:id="5423" w:author="Xiaolong Liu" w:date="2022-07-21T03:33:00Z">
        <w:r w:rsidR="00F36DF0" w:rsidRPr="00F36DF0">
          <w:rPr>
            <w:rFonts w:ascii="Times New Roman" w:hAnsi="Times New Roman" w:cs="Times New Roman"/>
            <w:color w:val="000000" w:themeColor="text1"/>
            <w:sz w:val="24"/>
            <w:szCs w:val="24"/>
            <w:rPrChange w:id="5424" w:author="Xiaolong Liu" w:date="2022-07-21T03:34:00Z">
              <w:rPr>
                <w:rFonts w:ascii="Times New Roman" w:hAnsi="Times New Roman" w:cs="Times New Roman"/>
                <w:color w:val="000000" w:themeColor="text1"/>
              </w:rPr>
            </w:rPrChange>
          </w:rPr>
          <w:t>2</w:t>
        </w:r>
      </w:ins>
      <w:moveTo w:id="5425" w:author="Xiaolong Liu" w:date="2022-07-21T02:57:00Z">
        <w:del w:id="5426" w:author="Xiaolong Liu" w:date="2022-07-21T03:33:00Z">
          <w:r w:rsidRPr="00F36DF0" w:rsidDel="00F36DF0">
            <w:rPr>
              <w:rFonts w:ascii="Times New Roman" w:hAnsi="Times New Roman" w:cs="Times New Roman"/>
              <w:color w:val="000000" w:themeColor="text1"/>
              <w:sz w:val="24"/>
              <w:szCs w:val="24"/>
              <w:rPrChange w:id="5427" w:author="Xiaolong Liu" w:date="2022-07-21T03:34:00Z">
                <w:rPr>
                  <w:rFonts w:ascii="Times New Roman" w:hAnsi="Times New Roman" w:cs="Times New Roman"/>
                  <w:color w:val="000000" w:themeColor="text1"/>
                </w:rPr>
              </w:rPrChange>
            </w:rPr>
            <w:delText>1</w:delText>
          </w:r>
        </w:del>
        <w:r w:rsidRPr="00F36DF0">
          <w:rPr>
            <w:rFonts w:ascii="Times New Roman" w:hAnsi="Times New Roman" w:cs="Times New Roman"/>
            <w:color w:val="000000" w:themeColor="text1"/>
            <w:sz w:val="24"/>
            <w:szCs w:val="24"/>
            <w:rPrChange w:id="5428" w:author="Xiaolong Liu" w:date="2022-07-21T03:34:00Z">
              <w:rPr>
                <w:rFonts w:ascii="Times New Roman" w:hAnsi="Times New Roman" w:cs="Times New Roman"/>
                <w:color w:val="000000" w:themeColor="text1"/>
              </w:rPr>
            </w:rPrChange>
          </w:rPr>
          <w:t xml:space="preserve">. </w:t>
        </w:r>
        <m:oMath>
          <m:r>
            <w:rPr>
              <w:rFonts w:ascii="Cambria Math" w:hAnsi="Cambria Math" w:cs="Times New Roman"/>
              <w:sz w:val="24"/>
              <w:szCs w:val="24"/>
              <w:rPrChange w:id="5429" w:author="Xiaolong Liu" w:date="2022-07-21T03:34:00Z">
                <w:rPr>
                  <w:rFonts w:ascii="Cambria Math" w:hAnsi="Cambria Math" w:cs="Times New Roman"/>
                </w:rPr>
              </w:rPrChange>
            </w:rPr>
            <m:t>δN</m:t>
          </m:r>
          <m:d>
            <m:dPr>
              <m:ctrlPr>
                <w:rPr>
                  <w:rFonts w:ascii="Cambria Math" w:hAnsi="Cambria Math" w:cs="Times New Roman"/>
                  <w:i/>
                  <w:sz w:val="24"/>
                  <w:szCs w:val="24"/>
                </w:rPr>
              </m:ctrlPr>
            </m:dPr>
            <m:e>
              <m:r>
                <m:rPr>
                  <m:sty m:val="bi"/>
                </m:rPr>
                <w:rPr>
                  <w:rFonts w:ascii="Cambria Math" w:hAnsi="Cambria Math" w:cs="Times New Roman"/>
                  <w:sz w:val="24"/>
                  <w:szCs w:val="24"/>
                  <w:rPrChange w:id="5430" w:author="Xiaolong Liu" w:date="2022-07-21T03:34:00Z">
                    <w:rPr>
                      <w:rFonts w:ascii="Cambria Math" w:hAnsi="Cambria Math" w:cs="Times New Roman"/>
                    </w:rPr>
                  </w:rPrChange>
                </w:rPr>
                <m:t>q,</m:t>
              </m:r>
              <m:r>
                <w:rPr>
                  <w:rFonts w:ascii="Cambria Math" w:hAnsi="Cambria Math" w:cs="Times New Roman"/>
                  <w:sz w:val="24"/>
                  <w:szCs w:val="24"/>
                  <w:rPrChange w:id="5431" w:author="Xiaolong Liu" w:date="2022-07-21T03:34:00Z">
                    <w:rPr>
                      <w:rFonts w:ascii="Cambria Math" w:hAnsi="Cambria Math" w:cs="Times New Roman"/>
                    </w:rPr>
                  </w:rPrChange>
                </w:rPr>
                <m:t>E</m:t>
              </m:r>
            </m:e>
          </m:d>
        </m:oMath>
        <w:moveTo w:id="5432" w:author="Xiaolong Liu" w:date="2022-07-21T02:57:00Z">
          <w:r w:rsidRPr="00F36DF0">
            <w:rPr>
              <w:rFonts w:ascii="Times New Roman" w:hAnsi="Times New Roman" w:cs="Times New Roman"/>
              <w:sz w:val="24"/>
              <w:szCs w:val="24"/>
              <w:rPrChange w:id="5433" w:author="Xiaolong Liu" w:date="2022-07-21T03:34:00Z">
                <w:rPr>
                  <w:rFonts w:ascii="Times New Roman" w:hAnsi="Times New Roman" w:cs="Times New Roman"/>
                </w:rPr>
              </w:rPrChange>
            </w:rPr>
            <w:t xml:space="preserve"> in </w:t>
          </w:r>
        </w:moveTo>
        <w:ins w:id="5434" w:author="Xiaolong Liu" w:date="2022-07-21T03:33:00Z">
          <w:r w:rsidR="00F36DF0" w:rsidRPr="00F36DF0">
            <w:rPr>
              <w:rFonts w:ascii="Times New Roman" w:hAnsi="Times New Roman" w:cs="Times New Roman"/>
              <w:color w:val="000000" w:themeColor="text1"/>
              <w:sz w:val="24"/>
              <w:szCs w:val="24"/>
            </w:rPr>
            <w:t>Sr</w:t>
          </w:r>
          <w:r w:rsidR="00F36DF0" w:rsidRPr="00F36DF0">
            <w:rPr>
              <w:rFonts w:ascii="Times New Roman" w:hAnsi="Times New Roman" w:cs="Times New Roman"/>
              <w:color w:val="000000" w:themeColor="text1"/>
              <w:sz w:val="24"/>
              <w:szCs w:val="24"/>
              <w:vertAlign w:val="subscript"/>
            </w:rPr>
            <w:t>2</w:t>
          </w:r>
          <w:r w:rsidR="00F36DF0" w:rsidRPr="00F36DF0">
            <w:rPr>
              <w:rFonts w:ascii="Times New Roman" w:hAnsi="Times New Roman" w:cs="Times New Roman"/>
              <w:color w:val="000000" w:themeColor="text1"/>
              <w:sz w:val="24"/>
              <w:szCs w:val="24"/>
            </w:rPr>
            <w:t>RuO</w:t>
          </w:r>
          <w:r w:rsidR="00F36DF0" w:rsidRPr="00F36DF0">
            <w:rPr>
              <w:rFonts w:ascii="Times New Roman" w:hAnsi="Times New Roman" w:cs="Times New Roman"/>
              <w:color w:val="000000" w:themeColor="text1"/>
              <w:sz w:val="24"/>
              <w:szCs w:val="24"/>
              <w:vertAlign w:val="subscript"/>
            </w:rPr>
            <w:t>4</w:t>
          </w:r>
        </w:ins>
        <m:oMath>
          <m:r>
            <w:ins w:id="5435" w:author="Xiaolong Liu" w:date="2022-07-21T03:33:00Z">
              <w:rPr>
                <w:rFonts w:ascii="Cambria Math" w:hAnsi="Cambria Math" w:cs="Times New Roman"/>
                <w:color w:val="000000" w:themeColor="text1"/>
                <w:sz w:val="24"/>
                <w:szCs w:val="24"/>
                <w:vertAlign w:val="subscript"/>
              </w:rPr>
              <m:t xml:space="preserve"> </m:t>
            </w:ins>
          </m:r>
          <m:r>
            <w:del w:id="5436" w:author="Xiaolong Liu" w:date="2022-07-21T03:33:00Z">
              <w:rPr>
                <w:rFonts w:ascii="Cambria Math" w:hAnsi="Cambria Math" w:cs="Times New Roman"/>
                <w:color w:val="000000" w:themeColor="text1"/>
                <w:sz w:val="24"/>
                <w:szCs w:val="24"/>
                <w:lang w:val="fr-FR"/>
                <w:rPrChange w:id="5437" w:author="Xiaolong Liu" w:date="2022-07-21T03:34:00Z">
                  <w:rPr>
                    <w:rFonts w:ascii="Cambria Math" w:hAnsi="Cambria Math" w:cs="Times New Roman"/>
                    <w:color w:val="000000" w:themeColor="text1"/>
                    <w:lang w:val="fr-FR"/>
                  </w:rPr>
                </w:rPrChange>
              </w:rPr>
              <m:t>S</m:t>
            </w:del>
          </m:r>
          <m:sSub>
            <m:sSubPr>
              <m:ctrlPr>
                <w:del w:id="5438" w:author="Xiaolong Liu" w:date="2022-07-21T03:33:00Z">
                  <w:rPr>
                    <w:rFonts w:ascii="Cambria Math" w:hAnsi="Cambria Math" w:cs="Times New Roman"/>
                    <w:i/>
                    <w:color w:val="000000" w:themeColor="text1"/>
                    <w:sz w:val="24"/>
                    <w:szCs w:val="24"/>
                    <w:lang w:val="fr-FR"/>
                  </w:rPr>
                </w:del>
              </m:ctrlPr>
            </m:sSubPr>
            <m:e>
              <m:r>
                <w:del w:id="5439" w:author="Xiaolong Liu" w:date="2022-07-21T03:33:00Z">
                  <w:rPr>
                    <w:rFonts w:ascii="Cambria Math" w:hAnsi="Cambria Math" w:cs="Times New Roman"/>
                    <w:color w:val="000000" w:themeColor="text1"/>
                    <w:sz w:val="24"/>
                    <w:szCs w:val="24"/>
                    <w:lang w:val="fr-FR"/>
                    <w:rPrChange w:id="5440" w:author="Xiaolong Liu" w:date="2022-07-21T03:34:00Z">
                      <w:rPr>
                        <w:rFonts w:ascii="Cambria Math" w:hAnsi="Cambria Math" w:cs="Times New Roman"/>
                        <w:color w:val="000000" w:themeColor="text1"/>
                        <w:lang w:val="fr-FR"/>
                      </w:rPr>
                    </w:rPrChange>
                  </w:rPr>
                  <m:t>r</m:t>
                </w:del>
              </m:r>
            </m:e>
            <m:sub>
              <m:r>
                <w:del w:id="5441" w:author="Xiaolong Liu" w:date="2022-07-21T03:33:00Z">
                  <w:rPr>
                    <w:rFonts w:ascii="Cambria Math" w:hAnsi="Cambria Math" w:cs="Times New Roman"/>
                    <w:color w:val="000000" w:themeColor="text1"/>
                    <w:sz w:val="24"/>
                    <w:szCs w:val="24"/>
                    <w:rPrChange w:id="5442" w:author="Xiaolong Liu" w:date="2022-07-21T03:34:00Z">
                      <w:rPr>
                        <w:rFonts w:ascii="Cambria Math" w:hAnsi="Cambria Math" w:cs="Times New Roman"/>
                        <w:color w:val="000000" w:themeColor="text1"/>
                      </w:rPr>
                    </w:rPrChange>
                  </w:rPr>
                  <m:t>2</m:t>
                </w:del>
              </m:r>
            </m:sub>
          </m:sSub>
          <m:r>
            <w:del w:id="5443" w:author="Xiaolong Liu" w:date="2022-07-21T03:33:00Z">
              <w:rPr>
                <w:rFonts w:ascii="Cambria Math" w:hAnsi="Cambria Math" w:cs="Times New Roman"/>
                <w:color w:val="000000" w:themeColor="text1"/>
                <w:sz w:val="24"/>
                <w:szCs w:val="24"/>
                <w:lang w:val="fr-FR"/>
                <w:rPrChange w:id="5444" w:author="Xiaolong Liu" w:date="2022-07-21T03:34:00Z">
                  <w:rPr>
                    <w:rFonts w:ascii="Cambria Math" w:hAnsi="Cambria Math" w:cs="Times New Roman"/>
                    <w:color w:val="000000" w:themeColor="text1"/>
                    <w:lang w:val="fr-FR"/>
                  </w:rPr>
                </w:rPrChange>
              </w:rPr>
              <m:t>Ru</m:t>
            </w:del>
          </m:r>
          <m:sSub>
            <m:sSubPr>
              <m:ctrlPr>
                <w:del w:id="5445" w:author="Xiaolong Liu" w:date="2022-07-21T03:33:00Z">
                  <w:rPr>
                    <w:rFonts w:ascii="Cambria Math" w:hAnsi="Cambria Math" w:cs="Times New Roman"/>
                    <w:i/>
                    <w:color w:val="000000" w:themeColor="text1"/>
                    <w:sz w:val="24"/>
                    <w:szCs w:val="24"/>
                    <w:lang w:val="fr-FR"/>
                  </w:rPr>
                </w:del>
              </m:ctrlPr>
            </m:sSubPr>
            <m:e>
              <m:r>
                <w:del w:id="5446" w:author="Xiaolong Liu" w:date="2022-07-21T03:33:00Z">
                  <w:rPr>
                    <w:rFonts w:ascii="Cambria Math" w:hAnsi="Cambria Math" w:cs="Times New Roman"/>
                    <w:color w:val="000000" w:themeColor="text1"/>
                    <w:sz w:val="24"/>
                    <w:szCs w:val="24"/>
                    <w:lang w:val="fr-FR"/>
                    <w:rPrChange w:id="5447" w:author="Xiaolong Liu" w:date="2022-07-21T03:34:00Z">
                      <w:rPr>
                        <w:rFonts w:ascii="Cambria Math" w:hAnsi="Cambria Math" w:cs="Times New Roman"/>
                        <w:color w:val="000000" w:themeColor="text1"/>
                        <w:lang w:val="fr-FR"/>
                      </w:rPr>
                    </w:rPrChange>
                  </w:rPr>
                  <m:t>O</m:t>
                </w:del>
              </m:r>
            </m:e>
            <m:sub>
              <m:r>
                <w:del w:id="5448" w:author="Xiaolong Liu" w:date="2022-07-21T03:33:00Z">
                  <w:rPr>
                    <w:rFonts w:ascii="Cambria Math" w:hAnsi="Cambria Math" w:cs="Times New Roman"/>
                    <w:color w:val="000000" w:themeColor="text1"/>
                    <w:sz w:val="24"/>
                    <w:szCs w:val="24"/>
                    <w:rPrChange w:id="5449" w:author="Xiaolong Liu" w:date="2022-07-21T03:34:00Z">
                      <w:rPr>
                        <w:rFonts w:ascii="Cambria Math" w:hAnsi="Cambria Math" w:cs="Times New Roman"/>
                        <w:color w:val="000000" w:themeColor="text1"/>
                      </w:rPr>
                    </w:rPrChange>
                  </w:rPr>
                  <m:t>4</m:t>
                </w:del>
              </m:r>
            </m:sub>
          </m:sSub>
        </m:oMath>
        <w:moveTo w:id="5450" w:author="Xiaolong Liu" w:date="2022-07-21T02:57:00Z">
          <w:del w:id="5451" w:author="Xiaolong Liu" w:date="2022-07-21T03:33:00Z">
            <w:r w:rsidRPr="00F36DF0" w:rsidDel="00F36DF0">
              <w:rPr>
                <w:rFonts w:ascii="Times New Roman" w:hAnsi="Times New Roman" w:cs="Times New Roman"/>
                <w:sz w:val="24"/>
                <w:szCs w:val="24"/>
                <w:rPrChange w:id="5452" w:author="Xiaolong Liu" w:date="2022-07-21T03:34:00Z">
                  <w:rPr>
                    <w:rFonts w:ascii="Times New Roman" w:hAnsi="Times New Roman" w:cs="Times New Roman"/>
                  </w:rPr>
                </w:rPrChange>
              </w:rPr>
              <w:delText xml:space="preserve"> </w:delText>
            </w:r>
          </w:del>
          <w:r w:rsidRPr="00F36DF0">
            <w:rPr>
              <w:rFonts w:ascii="Times New Roman" w:hAnsi="Times New Roman" w:cs="Times New Roman"/>
              <w:sz w:val="24"/>
              <w:szCs w:val="24"/>
              <w:rPrChange w:id="5453" w:author="Xiaolong Liu" w:date="2022-07-21T03:34:00Z">
                <w:rPr>
                  <w:rFonts w:ascii="Times New Roman" w:hAnsi="Times New Roman" w:cs="Times New Roman"/>
                </w:rPr>
              </w:rPrChange>
            </w:rPr>
            <w:t>calculated by J-DOS (</w:t>
          </w:r>
          <w:del w:id="5454" w:author="Xiaolong Liu" w:date="2022-07-21T03:33:00Z">
            <w:r w:rsidRPr="00F36DF0" w:rsidDel="00F36DF0">
              <w:rPr>
                <w:rFonts w:ascii="Times New Roman" w:hAnsi="Times New Roman" w:cs="Times New Roman"/>
                <w:sz w:val="24"/>
                <w:szCs w:val="24"/>
                <w:rPrChange w:id="5455" w:author="Xiaolong Liu" w:date="2022-07-21T03:34:00Z">
                  <w:rPr>
                    <w:rFonts w:ascii="Times New Roman" w:hAnsi="Times New Roman" w:cs="Times New Roman"/>
                  </w:rPr>
                </w:rPrChange>
              </w:rPr>
              <w:delText>calculating when</w:delText>
            </w:r>
          </w:del>
        </w:moveTo>
        <w:ins w:id="5456" w:author="Xiaolong Liu" w:date="2022-07-21T03:33:00Z">
          <w:r w:rsidR="00F36DF0" w:rsidRPr="00F36DF0">
            <w:rPr>
              <w:rFonts w:ascii="Times New Roman" w:hAnsi="Times New Roman" w:cs="Times New Roman"/>
              <w:sz w:val="24"/>
              <w:szCs w:val="24"/>
              <w:rPrChange w:id="5457" w:author="Xiaolong Liu" w:date="2022-07-21T03:34:00Z">
                <w:rPr>
                  <w:rFonts w:ascii="Times New Roman" w:hAnsi="Times New Roman" w:cs="Times New Roman"/>
                </w:rPr>
              </w:rPrChange>
            </w:rPr>
            <w:t>with</w:t>
          </w:r>
        </w:ins>
        <w:moveTo w:id="5458" w:author="Xiaolong Liu" w:date="2022-07-21T02:57:00Z">
          <w:r w:rsidRPr="00F36DF0">
            <w:rPr>
              <w:rFonts w:ascii="Times New Roman" w:hAnsi="Times New Roman" w:cs="Times New Roman"/>
              <w:sz w:val="24"/>
              <w:szCs w:val="24"/>
              <w:rPrChange w:id="5459" w:author="Xiaolong Liu" w:date="2022-07-21T03:34:00Z">
                <w:rPr>
                  <w:rFonts w:ascii="Times New Roman" w:hAnsi="Times New Roman" w:cs="Times New Roman"/>
                </w:rPr>
              </w:rPrChange>
            </w:rPr>
            <w:t xml:space="preserve"> </w:t>
          </w:r>
          <w:proofErr w:type="spellStart"/>
          <w:r w:rsidRPr="00F36DF0">
            <w:rPr>
              <w:rFonts w:ascii="Times New Roman" w:hAnsi="Times New Roman" w:cs="Times New Roman"/>
              <w:sz w:val="24"/>
              <w:szCs w:val="24"/>
              <w:rPrChange w:id="5460" w:author="Xiaolong Liu" w:date="2022-07-21T03:34:00Z">
                <w:rPr>
                  <w:rFonts w:ascii="Times New Roman" w:hAnsi="Times New Roman" w:cs="Times New Roman"/>
                </w:rPr>
              </w:rPrChange>
            </w:rPr>
            <w:t>n_q</w:t>
          </w:r>
          <w:proofErr w:type="spellEnd"/>
          <w:r w:rsidRPr="00F36DF0">
            <w:rPr>
              <w:rFonts w:ascii="Times New Roman" w:hAnsi="Times New Roman" w:cs="Times New Roman"/>
              <w:sz w:val="24"/>
              <w:szCs w:val="24"/>
              <w:rPrChange w:id="5461" w:author="Xiaolong Liu" w:date="2022-07-21T03:34:00Z">
                <w:rPr>
                  <w:rFonts w:ascii="Times New Roman" w:hAnsi="Times New Roman" w:cs="Times New Roman"/>
                </w:rPr>
              </w:rPrChange>
            </w:rPr>
            <w:t>=201)</w:t>
          </w:r>
        </w:moveTo>
      </w:moveTo>
    </w:p>
    <w:p w14:paraId="74CE8253" w14:textId="77777777" w:rsidR="000F36FD" w:rsidRDefault="000F36FD" w:rsidP="000F36FD">
      <w:pPr>
        <w:ind w:leftChars="86" w:left="181"/>
        <w:jc w:val="center"/>
        <w:rPr>
          <w:moveTo w:id="5462" w:author="Xiaolong Liu" w:date="2022-07-21T02:57:00Z"/>
          <w:rFonts w:ascii="Times New Roman" w:hAnsi="Times New Roman" w:cs="Times New Roman"/>
        </w:rPr>
      </w:pPr>
    </w:p>
    <w:moveToRangeEnd w:id="5319"/>
    <w:p w14:paraId="39D9744B" w14:textId="77777777" w:rsidR="003C4E76" w:rsidRPr="003C4E76" w:rsidRDefault="003C4E76">
      <w:pPr>
        <w:jc w:val="left"/>
        <w:rPr>
          <w:rFonts w:ascii="Times New Roman" w:hAnsi="Times New Roman" w:cs="Times New Roman"/>
          <w:b/>
          <w:bCs/>
          <w:sz w:val="28"/>
          <w:szCs w:val="28"/>
          <w:rPrChange w:id="5463" w:author="Xiaolong Liu" w:date="2022-07-21T02:22:00Z">
            <w:rPr>
              <w:rFonts w:ascii="Times New Roman" w:hAnsi="Times New Roman" w:cs="Times New Roman"/>
            </w:rPr>
          </w:rPrChange>
        </w:rPr>
        <w:pPrChange w:id="5464" w:author="Xiaolong Liu" w:date="2022-07-21T02:22:00Z">
          <w:pPr>
            <w:jc w:val="center"/>
          </w:pPr>
        </w:pPrChange>
      </w:pPr>
    </w:p>
    <w:p w14:paraId="1048A4CA" w14:textId="4EC3A11A" w:rsidR="00044A8E" w:rsidRPr="006A5ED4" w:rsidRDefault="006A5ED4">
      <w:pPr>
        <w:pStyle w:val="1"/>
        <w:rPr>
          <w:ins w:id="5465" w:author="Xiaolong Liu" w:date="2022-07-21T03:39:00Z"/>
        </w:rPr>
        <w:pPrChange w:id="5466" w:author="Xiaolong Liu" w:date="2022-07-21T03:39:00Z">
          <w:pPr/>
        </w:pPrChange>
      </w:pPr>
      <w:bookmarkStart w:id="5467" w:name="_Toc109410336"/>
      <w:r>
        <w:t>4.</w:t>
      </w:r>
      <w:del w:id="5468" w:author="Xiaolong Liu" w:date="2022-07-21T03:34:00Z">
        <w:r w:rsidR="00044A8E" w:rsidRPr="006A5ED4" w:rsidDel="001E6CDC">
          <w:delText>Usage Steps</w:delText>
        </w:r>
      </w:del>
      <w:ins w:id="5469" w:author="Xiaolong Liu" w:date="2022-07-21T03:34:00Z">
        <w:r w:rsidR="001E6CDC" w:rsidRPr="006A5ED4">
          <w:t>Step-by-Step Guide of Softwar</w:t>
        </w:r>
      </w:ins>
      <w:ins w:id="5470" w:author="Xiaolong Liu" w:date="2022-07-21T03:35:00Z">
        <w:r w:rsidR="001E6CDC" w:rsidRPr="006A5ED4">
          <w:t>e</w:t>
        </w:r>
      </w:ins>
      <w:bookmarkEnd w:id="5467"/>
    </w:p>
    <w:p w14:paraId="2A03E4FA" w14:textId="13E98D5D" w:rsidR="00981DEC" w:rsidRPr="00981DEC" w:rsidRDefault="00981DEC" w:rsidP="00981DEC">
      <w:pPr>
        <w:ind w:left="360"/>
        <w:rPr>
          <w:ins w:id="5471" w:author="Xiaolong Liu" w:date="2022-07-21T03:40:00Z"/>
          <w:rFonts w:ascii="Times New Roman" w:hAnsi="Times New Roman" w:cs="Times New Roman"/>
          <w:color w:val="FF0000"/>
          <w:sz w:val="24"/>
          <w:szCs w:val="24"/>
          <w:rPrChange w:id="5472" w:author="Xiaolong Liu" w:date="2022-07-21T03:40:00Z">
            <w:rPr>
              <w:ins w:id="5473" w:author="Xiaolong Liu" w:date="2022-07-21T03:40:00Z"/>
              <w:rFonts w:ascii="Times New Roman" w:hAnsi="Times New Roman" w:cs="Times New Roman"/>
              <w:sz w:val="24"/>
              <w:szCs w:val="24"/>
            </w:rPr>
          </w:rPrChange>
        </w:rPr>
      </w:pPr>
      <w:commentRangeStart w:id="5474"/>
      <w:ins w:id="5475" w:author="Xiaolong Liu" w:date="2022-07-21T03:39:00Z">
        <w:r w:rsidRPr="00981DEC">
          <w:rPr>
            <w:rFonts w:ascii="Times New Roman" w:hAnsi="Times New Roman" w:cs="Times New Roman"/>
            <w:color w:val="FF0000"/>
            <w:sz w:val="24"/>
            <w:szCs w:val="24"/>
            <w:rPrChange w:id="5476" w:author="Xiaolong Liu" w:date="2022-07-21T03:40:00Z">
              <w:rPr>
                <w:rFonts w:ascii="Times New Roman" w:hAnsi="Times New Roman" w:cs="Times New Roman"/>
                <w:b/>
                <w:bCs/>
                <w:sz w:val="32"/>
                <w:szCs w:val="36"/>
              </w:rPr>
            </w:rPrChange>
          </w:rPr>
          <w:t>Pleas</w:t>
        </w:r>
        <w:r w:rsidRPr="00981DEC">
          <w:rPr>
            <w:rFonts w:ascii="Times New Roman" w:hAnsi="Times New Roman" w:cs="Times New Roman"/>
            <w:color w:val="FF0000"/>
            <w:sz w:val="24"/>
            <w:szCs w:val="24"/>
            <w:rPrChange w:id="5477" w:author="Xiaolong Liu" w:date="2022-07-21T03:40:00Z">
              <w:rPr>
                <w:rFonts w:ascii="Times New Roman" w:hAnsi="Times New Roman" w:cs="Times New Roman"/>
                <w:sz w:val="24"/>
                <w:szCs w:val="24"/>
              </w:rPr>
            </w:rPrChange>
          </w:rPr>
          <w:t>e describe</w:t>
        </w:r>
      </w:ins>
      <w:ins w:id="5478" w:author="Xiaolong Liu" w:date="2022-07-21T03:40:00Z">
        <w:r w:rsidRPr="00981DEC">
          <w:rPr>
            <w:rFonts w:ascii="Times New Roman" w:hAnsi="Times New Roman" w:cs="Times New Roman"/>
            <w:color w:val="FF0000"/>
            <w:sz w:val="24"/>
            <w:szCs w:val="24"/>
            <w:rPrChange w:id="5479" w:author="Xiaolong Liu" w:date="2022-07-21T03:40:00Z">
              <w:rPr>
                <w:rFonts w:ascii="Times New Roman" w:hAnsi="Times New Roman" w:cs="Times New Roman"/>
                <w:sz w:val="24"/>
                <w:szCs w:val="24"/>
              </w:rPr>
            </w:rPrChange>
          </w:rPr>
          <w:t xml:space="preserve"> in steps</w:t>
        </w:r>
      </w:ins>
      <w:ins w:id="5480" w:author="Xiaolong Liu" w:date="2022-07-21T03:39:00Z">
        <w:r w:rsidRPr="00981DEC">
          <w:rPr>
            <w:rFonts w:ascii="Times New Roman" w:hAnsi="Times New Roman" w:cs="Times New Roman"/>
            <w:color w:val="FF0000"/>
            <w:sz w:val="24"/>
            <w:szCs w:val="24"/>
            <w:rPrChange w:id="5481" w:author="Xiaolong Liu" w:date="2022-07-21T03:40:00Z">
              <w:rPr>
                <w:rFonts w:ascii="Times New Roman" w:hAnsi="Times New Roman" w:cs="Times New Roman"/>
                <w:sz w:val="24"/>
                <w:szCs w:val="24"/>
              </w:rPr>
            </w:rPrChange>
          </w:rPr>
          <w:t xml:space="preserve"> how to inst</w:t>
        </w:r>
      </w:ins>
      <w:ins w:id="5482" w:author="Xiaolong Liu" w:date="2022-07-21T03:40:00Z">
        <w:r w:rsidRPr="00981DEC">
          <w:rPr>
            <w:rFonts w:ascii="Times New Roman" w:hAnsi="Times New Roman" w:cs="Times New Roman"/>
            <w:color w:val="FF0000"/>
            <w:sz w:val="24"/>
            <w:szCs w:val="24"/>
            <w:rPrChange w:id="5483" w:author="Xiaolong Liu" w:date="2022-07-21T03:40:00Z">
              <w:rPr>
                <w:rFonts w:ascii="Times New Roman" w:hAnsi="Times New Roman" w:cs="Times New Roman"/>
                <w:sz w:val="24"/>
                <w:szCs w:val="24"/>
              </w:rPr>
            </w:rPrChange>
          </w:rPr>
          <w:t>all your package on a new computer, and how to open up your app.</w:t>
        </w:r>
        <w:r w:rsidR="00627AD1">
          <w:rPr>
            <w:rFonts w:ascii="Times New Roman" w:hAnsi="Times New Roman" w:cs="Times New Roman"/>
            <w:color w:val="FF0000"/>
            <w:sz w:val="24"/>
            <w:szCs w:val="24"/>
          </w:rPr>
          <w:t xml:space="preserve"> Give screen snapshots if that</w:t>
        </w:r>
      </w:ins>
      <w:ins w:id="5484" w:author="Xiaolong Liu" w:date="2022-07-21T03:41:00Z">
        <w:r w:rsidR="00627AD1">
          <w:rPr>
            <w:rFonts w:ascii="Times New Roman" w:hAnsi="Times New Roman" w:cs="Times New Roman"/>
            <w:color w:val="FF0000"/>
            <w:sz w:val="24"/>
            <w:szCs w:val="24"/>
          </w:rPr>
          <w:t xml:space="preserve"> helps.</w:t>
        </w:r>
      </w:ins>
      <w:commentRangeEnd w:id="5474"/>
      <w:r w:rsidR="00915B3A">
        <w:rPr>
          <w:rStyle w:val="aa"/>
        </w:rPr>
        <w:commentReference w:id="5474"/>
      </w:r>
    </w:p>
    <w:p w14:paraId="48892906" w14:textId="77777777" w:rsidR="00981DEC" w:rsidRPr="00981DEC" w:rsidRDefault="00981DEC">
      <w:pPr>
        <w:ind w:left="360"/>
        <w:rPr>
          <w:rFonts w:ascii="Times New Roman" w:hAnsi="Times New Roman" w:cs="Times New Roman"/>
          <w:sz w:val="24"/>
          <w:szCs w:val="24"/>
          <w:rPrChange w:id="5485" w:author="Xiaolong Liu" w:date="2022-07-21T03:39:00Z">
            <w:rPr/>
          </w:rPrChange>
        </w:rPr>
        <w:pPrChange w:id="5486" w:author="Xiaolong Liu" w:date="2022-07-21T03:39:00Z">
          <w:pPr>
            <w:pStyle w:val="a7"/>
            <w:numPr>
              <w:numId w:val="1"/>
            </w:numPr>
            <w:ind w:left="360" w:firstLineChars="0" w:hanging="360"/>
          </w:pPr>
        </w:pPrChange>
      </w:pPr>
    </w:p>
    <w:p w14:paraId="1006DF85" w14:textId="2A081ACD" w:rsidR="00044A8E" w:rsidRPr="002B4446" w:rsidRDefault="009B5F99">
      <w:pPr>
        <w:ind w:firstLine="420"/>
        <w:rPr>
          <w:rFonts w:ascii="Times New Roman" w:hAnsi="Times New Roman" w:cs="Times New Roman"/>
          <w:iCs/>
          <w:sz w:val="24"/>
          <w:szCs w:val="28"/>
        </w:rPr>
        <w:pPrChange w:id="5487" w:author="Xiaolong Liu" w:date="2022-07-21T03:35:00Z">
          <w:pPr/>
        </w:pPrChange>
      </w:pPr>
      <w:r w:rsidRPr="002B4446">
        <w:rPr>
          <w:rFonts w:ascii="Times New Roman" w:hAnsi="Times New Roman" w:cs="Times New Roman"/>
          <w:iCs/>
          <w:sz w:val="24"/>
          <w:szCs w:val="28"/>
        </w:rPr>
        <w:t xml:space="preserve">First, select the number of energy bands. This app can support the calculation of single energy band and two energy bands. Then choose to use </w:t>
      </w:r>
      <w:r w:rsidR="00C54985" w:rsidRPr="002B4446">
        <w:rPr>
          <w:rFonts w:ascii="Times New Roman" w:hAnsi="Times New Roman" w:cs="Times New Roman"/>
          <w:iCs/>
          <w:sz w:val="24"/>
          <w:szCs w:val="28"/>
        </w:rPr>
        <w:t>T</w:t>
      </w:r>
      <w:r w:rsidRPr="002B4446">
        <w:rPr>
          <w:rFonts w:ascii="Times New Roman" w:hAnsi="Times New Roman" w:cs="Times New Roman"/>
          <w:iCs/>
          <w:sz w:val="24"/>
          <w:szCs w:val="28"/>
        </w:rPr>
        <w:t xml:space="preserve"> matrix or JDOS </w:t>
      </w:r>
      <w:r w:rsidR="00C54985" w:rsidRPr="002B4446">
        <w:rPr>
          <w:rFonts w:ascii="Times New Roman" w:hAnsi="Times New Roman" w:cs="Times New Roman"/>
          <w:iCs/>
          <w:sz w:val="24"/>
          <w:szCs w:val="28"/>
        </w:rPr>
        <w:t xml:space="preserve">method </w:t>
      </w:r>
      <w:r w:rsidRPr="002B4446">
        <w:rPr>
          <w:rFonts w:ascii="Times New Roman" w:hAnsi="Times New Roman" w:cs="Times New Roman"/>
          <w:iCs/>
          <w:sz w:val="24"/>
          <w:szCs w:val="28"/>
        </w:rPr>
        <w:t>for calculation.</w:t>
      </w:r>
    </w:p>
    <w:p w14:paraId="667694B6" w14:textId="1BE5FE78" w:rsidR="003C2CCD" w:rsidRPr="002B4446" w:rsidRDefault="00C54985">
      <w:pPr>
        <w:ind w:firstLine="420"/>
        <w:rPr>
          <w:rFonts w:ascii="Times New Roman" w:hAnsi="Times New Roman" w:cs="Times New Roman"/>
          <w:iCs/>
          <w:sz w:val="24"/>
          <w:szCs w:val="28"/>
        </w:rPr>
        <w:pPrChange w:id="5488" w:author="Xiaolong Liu" w:date="2022-07-21T03:35:00Z">
          <w:pPr/>
        </w:pPrChange>
      </w:pPr>
      <w:r w:rsidRPr="002B4446">
        <w:rPr>
          <w:rFonts w:ascii="Times New Roman" w:hAnsi="Times New Roman" w:cs="Times New Roman"/>
          <w:iCs/>
          <w:sz w:val="24"/>
          <w:szCs w:val="28"/>
        </w:rPr>
        <w:t>Next, choose the model for energy band function and energy gap function. If you choose 'custom function', you need to fill in</w:t>
      </w:r>
      <w:del w:id="5489" w:author="Xiaolong Liu" w:date="2022-07-21T03:35:00Z">
        <w:r w:rsidRPr="002B4446" w:rsidDel="009D0BC5">
          <w:rPr>
            <w:rFonts w:ascii="Times New Roman" w:hAnsi="Times New Roman" w:cs="Times New Roman"/>
            <w:iCs/>
            <w:sz w:val="24"/>
            <w:szCs w:val="28"/>
          </w:rPr>
          <w:delText xml:space="preserve"> fill in</w:delText>
        </w:r>
      </w:del>
      <w:r w:rsidRPr="002B4446">
        <w:rPr>
          <w:rFonts w:ascii="Times New Roman" w:hAnsi="Times New Roman" w:cs="Times New Roman"/>
          <w:iCs/>
          <w:sz w:val="24"/>
          <w:szCs w:val="28"/>
        </w:rPr>
        <w:t xml:space="preserve"> the blank in the corresponding position. </w:t>
      </w:r>
    </w:p>
    <w:p w14:paraId="13F90464" w14:textId="132663C3" w:rsidR="00C54985" w:rsidRPr="002B4446" w:rsidRDefault="003C2CCD" w:rsidP="00044A8E">
      <w:pPr>
        <w:rPr>
          <w:rFonts w:ascii="Times New Roman" w:hAnsi="Times New Roman" w:cs="Times New Roman"/>
          <w:iCs/>
          <w:sz w:val="24"/>
          <w:szCs w:val="28"/>
        </w:rPr>
      </w:pPr>
      <w:r w:rsidRPr="002B4446">
        <w:rPr>
          <w:rFonts w:ascii="Times New Roman" w:hAnsi="Times New Roman" w:cs="Times New Roman"/>
          <w:iCs/>
          <w:color w:val="FF0000"/>
          <w:sz w:val="24"/>
          <w:szCs w:val="28"/>
        </w:rPr>
        <w:t>ATTENTION</w:t>
      </w:r>
      <w:r w:rsidR="00C54985" w:rsidRPr="002B4446">
        <w:rPr>
          <w:rFonts w:ascii="Times New Roman" w:hAnsi="Times New Roman" w:cs="Times New Roman"/>
          <w:iCs/>
          <w:color w:val="FF0000"/>
          <w:sz w:val="24"/>
          <w:szCs w:val="28"/>
        </w:rPr>
        <w:t xml:space="preserve">: the input function of ‘custom function’ needs to conform to the </w:t>
      </w:r>
      <w:r w:rsidRPr="002B4446">
        <w:rPr>
          <w:rFonts w:ascii="Times New Roman" w:hAnsi="Times New Roman" w:cs="Times New Roman"/>
          <w:iCs/>
          <w:color w:val="FF0000"/>
          <w:sz w:val="24"/>
          <w:szCs w:val="28"/>
        </w:rPr>
        <w:t>MATLAB</w:t>
      </w:r>
      <w:r w:rsidR="00C54985" w:rsidRPr="002B4446">
        <w:rPr>
          <w:rFonts w:ascii="Times New Roman" w:hAnsi="Times New Roman" w:cs="Times New Roman"/>
          <w:iCs/>
          <w:color w:val="FF0000"/>
          <w:sz w:val="24"/>
          <w:szCs w:val="28"/>
        </w:rPr>
        <w:t xml:space="preserve"> function writing format.</w:t>
      </w:r>
      <w:r w:rsidR="00C54985" w:rsidRPr="002B4446">
        <w:rPr>
          <w:rFonts w:ascii="Times New Roman" w:hAnsi="Times New Roman" w:cs="Times New Roman"/>
          <w:iCs/>
          <w:sz w:val="24"/>
          <w:szCs w:val="28"/>
        </w:rPr>
        <w:t xml:space="preserve"> Take </w:t>
      </w:r>
      <m:oMath>
        <m:r>
          <w:rPr>
            <w:rFonts w:ascii="Cambria Math" w:hAnsi="Cambria Math" w:cs="Times New Roman"/>
            <w:sz w:val="24"/>
            <w:szCs w:val="28"/>
          </w:rPr>
          <m:t>B</m:t>
        </m:r>
        <m:sSub>
          <m:sSubPr>
            <m:ctrlPr>
              <w:rPr>
                <w:rFonts w:ascii="Cambria Math" w:hAnsi="Cambria Math" w:cs="Times New Roman"/>
                <w:i/>
                <w:iCs/>
                <w:sz w:val="24"/>
                <w:szCs w:val="28"/>
              </w:rPr>
            </m:ctrlPr>
          </m:sSubPr>
          <m:e>
            <m:r>
              <w:rPr>
                <w:rFonts w:ascii="Cambria Math" w:hAnsi="Cambria Math" w:cs="Times New Roman"/>
                <w:sz w:val="24"/>
                <w:szCs w:val="28"/>
              </w:rPr>
              <m:t>i</m:t>
            </m:r>
          </m:e>
          <m:sub>
            <m:r>
              <w:rPr>
                <w:rFonts w:ascii="Cambria Math" w:hAnsi="Cambria Math" w:cs="Times New Roman"/>
                <w:sz w:val="24"/>
                <w:szCs w:val="28"/>
              </w:rPr>
              <m:t>2</m:t>
            </m:r>
          </m:sub>
        </m:sSub>
        <m:r>
          <w:rPr>
            <w:rFonts w:ascii="Cambria Math" w:hAnsi="Cambria Math" w:cs="Times New Roman"/>
            <w:sz w:val="24"/>
            <w:szCs w:val="28"/>
          </w:rPr>
          <m:t>S</m:t>
        </m:r>
        <m:sSub>
          <m:sSubPr>
            <m:ctrlPr>
              <w:rPr>
                <w:rFonts w:ascii="Cambria Math" w:hAnsi="Cambria Math" w:cs="Times New Roman"/>
                <w:i/>
                <w:iCs/>
                <w:sz w:val="24"/>
                <w:szCs w:val="28"/>
              </w:rPr>
            </m:ctrlPr>
          </m:sSubPr>
          <m:e>
            <m:r>
              <w:rPr>
                <w:rFonts w:ascii="Cambria Math" w:hAnsi="Cambria Math" w:cs="Times New Roman"/>
                <w:sz w:val="24"/>
                <w:szCs w:val="28"/>
              </w:rPr>
              <m:t>r</m:t>
            </m:r>
          </m:e>
          <m:sub>
            <m:r>
              <w:rPr>
                <w:rFonts w:ascii="Cambria Math" w:hAnsi="Cambria Math" w:cs="Times New Roman"/>
                <w:sz w:val="24"/>
                <w:szCs w:val="28"/>
              </w:rPr>
              <m:t>2</m:t>
            </m:r>
          </m:sub>
        </m:sSub>
        <m:r>
          <w:rPr>
            <w:rFonts w:ascii="Cambria Math" w:hAnsi="Cambria Math" w:cs="Times New Roman"/>
            <w:sz w:val="24"/>
            <w:szCs w:val="28"/>
          </w:rPr>
          <m:t>CaC</m:t>
        </m:r>
        <m:sSub>
          <m:sSubPr>
            <m:ctrlPr>
              <w:rPr>
                <w:rFonts w:ascii="Cambria Math" w:hAnsi="Cambria Math" w:cs="Times New Roman"/>
                <w:i/>
                <w:iCs/>
                <w:sz w:val="24"/>
                <w:szCs w:val="28"/>
              </w:rPr>
            </m:ctrlPr>
          </m:sSubPr>
          <m:e>
            <m:r>
              <w:rPr>
                <w:rFonts w:ascii="Cambria Math" w:hAnsi="Cambria Math" w:cs="Times New Roman"/>
                <w:sz w:val="24"/>
                <w:szCs w:val="28"/>
              </w:rPr>
              <m:t>u</m:t>
            </m:r>
          </m:e>
          <m:sub>
            <m:r>
              <w:rPr>
                <w:rFonts w:ascii="Cambria Math" w:hAnsi="Cambria Math" w:cs="Times New Roman"/>
                <w:sz w:val="24"/>
                <w:szCs w:val="28"/>
              </w:rPr>
              <m:t>2</m:t>
            </m:r>
          </m:sub>
        </m:sSub>
        <m:sSub>
          <m:sSubPr>
            <m:ctrlPr>
              <w:rPr>
                <w:rFonts w:ascii="Cambria Math" w:hAnsi="Cambria Math" w:cs="Times New Roman"/>
                <w:i/>
                <w:iCs/>
                <w:sz w:val="24"/>
                <w:szCs w:val="28"/>
              </w:rPr>
            </m:ctrlPr>
          </m:sSubPr>
          <m:e>
            <m:r>
              <w:rPr>
                <w:rFonts w:ascii="Cambria Math" w:hAnsi="Cambria Math" w:cs="Times New Roman"/>
                <w:sz w:val="24"/>
                <w:szCs w:val="28"/>
              </w:rPr>
              <m:t>O</m:t>
            </m:r>
          </m:e>
          <m:sub>
            <m:r>
              <w:rPr>
                <w:rFonts w:ascii="Cambria Math" w:hAnsi="Cambria Math" w:cs="Times New Roman"/>
                <w:sz w:val="24"/>
                <w:szCs w:val="28"/>
              </w:rPr>
              <m:t>8+δ</m:t>
            </m:r>
          </m:sub>
        </m:sSub>
      </m:oMath>
      <w:r w:rsidR="00C54985" w:rsidRPr="002B4446">
        <w:rPr>
          <w:rFonts w:ascii="Times New Roman" w:hAnsi="Times New Roman" w:cs="Times New Roman"/>
          <w:iCs/>
          <w:sz w:val="24"/>
          <w:szCs w:val="28"/>
        </w:rPr>
        <w:t xml:space="preserve"> as an example. </w:t>
      </w:r>
      <w:r w:rsidR="008B6A53" w:rsidRPr="002B4446">
        <w:rPr>
          <w:rFonts w:ascii="Times New Roman" w:hAnsi="Times New Roman" w:cs="Times New Roman"/>
          <w:iCs/>
          <w:sz w:val="24"/>
          <w:szCs w:val="28"/>
        </w:rPr>
        <w:t>This is a one band material. The energy band function and gap function are</w:t>
      </w:r>
    </w:p>
    <w:p w14:paraId="3C3411EA" w14:textId="0533FDE4" w:rsidR="005D7485" w:rsidRPr="002B4446" w:rsidRDefault="008B6A53" w:rsidP="00044A8E">
      <w:pPr>
        <w:rPr>
          <w:rFonts w:ascii="Times New Roman" w:hAnsi="Times New Roman" w:cs="Times New Roman"/>
          <w:sz w:val="24"/>
          <w:szCs w:val="28"/>
        </w:rPr>
      </w:pPr>
      <m:oMathPara>
        <m:oMath>
          <m:r>
            <w:rPr>
              <w:rFonts w:ascii="Cambria Math" w:hAnsi="Cambria Math" w:cs="Times New Roman"/>
              <w:sz w:val="24"/>
              <w:szCs w:val="28"/>
            </w:rPr>
            <w:lastRenderedPageBreak/>
            <m:t>ϵ</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=0.1305-</m:t>
          </m:r>
          <m:f>
            <m:fPr>
              <m:ctrlPr>
                <w:rPr>
                  <w:rFonts w:ascii="Cambria Math" w:hAnsi="Cambria Math" w:cs="Times New Roman"/>
                  <w:i/>
                  <w:sz w:val="24"/>
                  <w:szCs w:val="28"/>
                </w:rPr>
              </m:ctrlPr>
            </m:fPr>
            <m:num>
              <m:r>
                <w:rPr>
                  <w:rFonts w:ascii="Cambria Math" w:hAnsi="Cambria Math" w:cs="Times New Roman"/>
                  <w:sz w:val="24"/>
                  <w:szCs w:val="28"/>
                </w:rPr>
                <m:t>0.5951</m:t>
              </m:r>
              <m:d>
                <m:dPr>
                  <m:ctrlPr>
                    <w:rPr>
                      <w:rFonts w:ascii="Cambria Math" w:hAnsi="Cambria Math" w:cs="Times New Roman"/>
                      <w:i/>
                      <w:sz w:val="24"/>
                      <w:szCs w:val="28"/>
                    </w:rPr>
                  </m:ctrlPr>
                </m:dPr>
                <m:e>
                  <m:func>
                    <m:funcPr>
                      <m:ctrlPr>
                        <w:rPr>
                          <w:rFonts w:ascii="Cambria Math" w:hAnsi="Cambria Math" w:cs="Times New Roman"/>
                          <w:i/>
                          <w:sz w:val="24"/>
                          <w:szCs w:val="28"/>
                        </w:rPr>
                      </m:ctrlPr>
                    </m:funcPr>
                    <m:fName>
                      <m:r>
                        <m:rPr>
                          <m:sty m:val="p"/>
                        </m:rPr>
                        <w:rPr>
                          <w:rFonts w:ascii="Cambria Math" w:hAnsi="Cambria Math" w:cs="Times New Roman"/>
                          <w:sz w:val="24"/>
                          <w:szCs w:val="28"/>
                        </w:rPr>
                        <m:t>cos</m:t>
                      </m: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x</m:t>
                              </m:r>
                            </m:sub>
                          </m:sSub>
                        </m:e>
                      </m:d>
                    </m:e>
                  </m:func>
                  <m:r>
                    <w:rPr>
                      <w:rFonts w:ascii="Cambria Math" w:hAnsi="Cambria Math" w:cs="Times New Roman"/>
                      <w:sz w:val="24"/>
                      <w:szCs w:val="28"/>
                    </w:rPr>
                    <m:t>+</m:t>
                  </m:r>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ctrlPr>
                        <w:rPr>
                          <w:rFonts w:ascii="Cambria Math" w:hAnsi="Cambria Math" w:cs="Times New Roman"/>
                          <w:i/>
                          <w:sz w:val="24"/>
                          <w:szCs w:val="28"/>
                        </w:rPr>
                      </m:ctrlP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e>
                      </m:d>
                    </m:e>
                  </m:func>
                </m:e>
              </m:d>
            </m:num>
            <m:den>
              <m:r>
                <w:rPr>
                  <w:rFonts w:ascii="Cambria Math" w:hAnsi="Cambria Math" w:cs="Times New Roman"/>
                  <w:sz w:val="24"/>
                  <w:szCs w:val="28"/>
                </w:rPr>
                <m:t>2</m:t>
              </m:r>
            </m:den>
          </m:f>
          <m:r>
            <w:rPr>
              <w:rFonts w:ascii="Cambria Math" w:hAnsi="Cambria Math" w:cs="Times New Roman"/>
              <w:sz w:val="24"/>
              <w:szCs w:val="28"/>
            </w:rPr>
            <m:t>+0.1636</m:t>
          </m:r>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ctrlPr>
                <w:rPr>
                  <w:rFonts w:ascii="Cambria Math" w:hAnsi="Cambria Math" w:cs="Times New Roman"/>
                  <w:i/>
                  <w:sz w:val="24"/>
                  <w:szCs w:val="28"/>
                </w:rPr>
              </m:ctrlP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x</m:t>
                      </m:r>
                    </m:sub>
                  </m:sSub>
                </m:e>
              </m:d>
            </m:e>
          </m:func>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e>
              </m:d>
            </m:e>
          </m:func>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0.0519</m:t>
              </m:r>
              <m:d>
                <m:dPr>
                  <m:ctrlPr>
                    <w:rPr>
                      <w:rFonts w:ascii="Cambria Math" w:hAnsi="Cambria Math" w:cs="Times New Roman"/>
                      <w:i/>
                      <w:sz w:val="24"/>
                      <w:szCs w:val="28"/>
                    </w:rPr>
                  </m:ctrlPr>
                </m:dPr>
                <m:e>
                  <m:func>
                    <m:funcPr>
                      <m:ctrlPr>
                        <w:rPr>
                          <w:rFonts w:ascii="Cambria Math" w:hAnsi="Cambria Math" w:cs="Times New Roman"/>
                          <w:i/>
                          <w:sz w:val="24"/>
                          <w:szCs w:val="28"/>
                        </w:rPr>
                      </m:ctrlPr>
                    </m:funcPr>
                    <m:fName>
                      <m:r>
                        <m:rPr>
                          <m:sty m:val="p"/>
                        </m:rPr>
                        <w:rPr>
                          <w:rFonts w:ascii="Cambria Math" w:hAnsi="Cambria Math" w:cs="Times New Roman"/>
                          <w:sz w:val="24"/>
                          <w:szCs w:val="28"/>
                        </w:rPr>
                        <m:t>cos</m:t>
                      </m:r>
                    </m:fName>
                    <m:e>
                      <m:d>
                        <m:dPr>
                          <m:ctrlPr>
                            <w:rPr>
                              <w:rFonts w:ascii="Cambria Math" w:hAnsi="Cambria Math" w:cs="Times New Roman"/>
                              <w:i/>
                              <w:sz w:val="24"/>
                              <w:szCs w:val="28"/>
                            </w:rPr>
                          </m:ctrlPr>
                        </m:dPr>
                        <m:e>
                          <m:r>
                            <w:rPr>
                              <w:rFonts w:ascii="Cambria Math" w:hAnsi="Cambria Math" w:cs="Times New Roman"/>
                              <w:sz w:val="24"/>
                              <w:szCs w:val="28"/>
                            </w:rPr>
                            <m:t>2</m:t>
                          </m:r>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x</m:t>
                              </m:r>
                            </m:sub>
                          </m:sSub>
                        </m:e>
                      </m:d>
                    </m:e>
                  </m:func>
                  <m:r>
                    <w:rPr>
                      <w:rFonts w:ascii="Cambria Math" w:hAnsi="Cambria Math" w:cs="Times New Roman"/>
                      <w:sz w:val="24"/>
                      <w:szCs w:val="28"/>
                    </w:rPr>
                    <m:t>+</m:t>
                  </m:r>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ctrlPr>
                        <w:rPr>
                          <w:rFonts w:ascii="Cambria Math" w:hAnsi="Cambria Math" w:cs="Times New Roman"/>
                          <w:i/>
                          <w:sz w:val="24"/>
                          <w:szCs w:val="28"/>
                        </w:rPr>
                      </m:ctrlPr>
                    </m:fName>
                    <m:e>
                      <m:d>
                        <m:dPr>
                          <m:ctrlPr>
                            <w:rPr>
                              <w:rFonts w:ascii="Cambria Math" w:hAnsi="Cambria Math" w:cs="Times New Roman"/>
                              <w:i/>
                              <w:sz w:val="24"/>
                              <w:szCs w:val="28"/>
                            </w:rPr>
                          </m:ctrlPr>
                        </m:dPr>
                        <m:e>
                          <m:r>
                            <w:rPr>
                              <w:rFonts w:ascii="Cambria Math" w:hAnsi="Cambria Math" w:cs="Times New Roman"/>
                              <w:sz w:val="24"/>
                              <w:szCs w:val="28"/>
                            </w:rPr>
                            <m:t>2</m:t>
                          </m:r>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e>
                      </m:d>
                    </m:e>
                  </m:func>
                </m:e>
              </m:d>
            </m:num>
            <m:den>
              <m:r>
                <w:rPr>
                  <w:rFonts w:ascii="Cambria Math" w:hAnsi="Cambria Math" w:cs="Times New Roman"/>
                  <w:sz w:val="24"/>
                  <w:szCs w:val="28"/>
                </w:rPr>
                <m:t>2</m:t>
              </m:r>
            </m:den>
          </m:f>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0.1117</m:t>
              </m:r>
              <m:d>
                <m:dPr>
                  <m:ctrlPr>
                    <w:rPr>
                      <w:rFonts w:ascii="Cambria Math" w:hAnsi="Cambria Math" w:cs="Times New Roman"/>
                      <w:i/>
                      <w:sz w:val="24"/>
                      <w:szCs w:val="28"/>
                    </w:rPr>
                  </m:ctrlPr>
                </m:dPr>
                <m:e>
                  <m:func>
                    <m:funcPr>
                      <m:ctrlPr>
                        <w:rPr>
                          <w:rFonts w:ascii="Cambria Math" w:hAnsi="Cambria Math" w:cs="Times New Roman"/>
                          <w:i/>
                          <w:sz w:val="24"/>
                          <w:szCs w:val="28"/>
                        </w:rPr>
                      </m:ctrlPr>
                    </m:funcPr>
                    <m:fName>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fName>
                        <m:e>
                          <m:d>
                            <m:dPr>
                              <m:ctrlPr>
                                <w:rPr>
                                  <w:rFonts w:ascii="Cambria Math" w:hAnsi="Cambria Math" w:cs="Times New Roman"/>
                                  <w:sz w:val="24"/>
                                  <w:szCs w:val="28"/>
                                </w:rPr>
                              </m:ctrlPr>
                            </m:dPr>
                            <m:e>
                              <m:r>
                                <m:rPr>
                                  <m:sty m:val="p"/>
                                </m:rPr>
                                <w:rPr>
                                  <w:rFonts w:ascii="Cambria Math" w:hAnsi="Cambria Math" w:cs="Times New Roman"/>
                                  <w:sz w:val="24"/>
                                  <w:szCs w:val="28"/>
                                </w:rPr>
                                <m:t>2</m:t>
                              </m:r>
                              <m:sSub>
                                <m:sSubPr>
                                  <m:ctrlPr>
                                    <w:rPr>
                                      <w:rFonts w:ascii="Cambria Math" w:hAnsi="Cambria Math" w:cs="Times New Roman"/>
                                      <w:sz w:val="24"/>
                                      <w:szCs w:val="28"/>
                                    </w:rPr>
                                  </m:ctrlPr>
                                </m:sSubPr>
                                <m:e>
                                  <m:r>
                                    <m:rPr>
                                      <m:sty m:val="p"/>
                                    </m:rPr>
                                    <w:rPr>
                                      <w:rFonts w:ascii="Cambria Math" w:hAnsi="Cambria Math" w:cs="Times New Roman"/>
                                      <w:sz w:val="24"/>
                                      <w:szCs w:val="28"/>
                                    </w:rPr>
                                    <m:t>k</m:t>
                                  </m:r>
                                </m:e>
                                <m:sub>
                                  <m:r>
                                    <m:rPr>
                                      <m:sty m:val="p"/>
                                    </m:rPr>
                                    <w:rPr>
                                      <w:rFonts w:ascii="Cambria Math" w:hAnsi="Cambria Math" w:cs="Times New Roman"/>
                                      <w:sz w:val="24"/>
                                      <w:szCs w:val="28"/>
                                    </w:rPr>
                                    <m:t>x</m:t>
                                  </m:r>
                                </m:sub>
                              </m:sSub>
                            </m:e>
                          </m:d>
                        </m:e>
                      </m:func>
                      <m:r>
                        <m:rPr>
                          <m:sty m:val="p"/>
                        </m:rPr>
                        <w:rPr>
                          <w:rFonts w:ascii="Cambria Math" w:hAnsi="Cambria Math" w:cs="Times New Roman"/>
                          <w:sz w:val="24"/>
                          <w:szCs w:val="28"/>
                        </w:rPr>
                        <m:t>cos</m:t>
                      </m: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e>
                      </m:d>
                    </m:e>
                  </m:func>
                  <m:r>
                    <w:rPr>
                      <w:rFonts w:ascii="Cambria Math" w:hAnsi="Cambria Math" w:cs="Times New Roman"/>
                      <w:sz w:val="24"/>
                      <w:szCs w:val="28"/>
                    </w:rPr>
                    <m:t>+</m:t>
                  </m:r>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ctrlPr>
                        <w:rPr>
                          <w:rFonts w:ascii="Cambria Math" w:hAnsi="Cambria Math" w:cs="Times New Roman"/>
                          <w:i/>
                          <w:sz w:val="24"/>
                          <w:szCs w:val="28"/>
                        </w:rPr>
                      </m:ctrlPr>
                    </m:fName>
                    <m:e>
                      <m:d>
                        <m:dPr>
                          <m:ctrlPr>
                            <w:rPr>
                              <w:rFonts w:ascii="Cambria Math" w:hAnsi="Cambria Math" w:cs="Times New Roman"/>
                              <w:i/>
                              <w:sz w:val="24"/>
                              <w:szCs w:val="28"/>
                            </w:rPr>
                          </m:ctrlPr>
                        </m:dPr>
                        <m:e>
                          <m:r>
                            <w:rPr>
                              <w:rFonts w:ascii="Cambria Math" w:hAnsi="Cambria Math" w:cs="Times New Roman"/>
                              <w:sz w:val="24"/>
                              <w:szCs w:val="28"/>
                            </w:rPr>
                            <m:t>2</m:t>
                          </m:r>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e>
                      </m:d>
                    </m:e>
                  </m:func>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x</m:t>
                              </m:r>
                            </m:sub>
                          </m:sSub>
                        </m:e>
                      </m:d>
                    </m:e>
                  </m:func>
                </m:e>
              </m:d>
            </m:num>
            <m:den>
              <m:r>
                <w:rPr>
                  <w:rFonts w:ascii="Cambria Math" w:hAnsi="Cambria Math" w:cs="Times New Roman"/>
                  <w:sz w:val="24"/>
                  <w:szCs w:val="28"/>
                </w:rPr>
                <m:t>2</m:t>
              </m:r>
            </m:den>
          </m:f>
          <m:r>
            <w:rPr>
              <w:rFonts w:ascii="Cambria Math" w:hAnsi="Cambria Math" w:cs="Times New Roman"/>
              <w:sz w:val="24"/>
              <w:szCs w:val="28"/>
            </w:rPr>
            <m:t xml:space="preserve">+0.0510 </m:t>
          </m:r>
          <m:r>
            <m:rPr>
              <m:sty m:val="p"/>
            </m:rPr>
            <w:rPr>
              <w:rFonts w:ascii="Cambria Math" w:hAnsi="Cambria Math" w:cs="Times New Roman"/>
              <w:sz w:val="24"/>
              <w:szCs w:val="28"/>
            </w:rPr>
            <m:t>cos⁡</m:t>
          </m:r>
          <m:r>
            <w:rPr>
              <w:rFonts w:ascii="Cambria Math" w:hAnsi="Cambria Math" w:cs="Times New Roman"/>
              <w:sz w:val="24"/>
              <w:szCs w:val="28"/>
            </w:rPr>
            <m:t>(2</m:t>
          </m:r>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x</m:t>
              </m:r>
            </m:sub>
          </m:sSub>
          <m:r>
            <w:rPr>
              <w:rFonts w:ascii="Cambria Math" w:hAnsi="Cambria Math" w:cs="Times New Roman"/>
              <w:sz w:val="24"/>
              <w:szCs w:val="28"/>
            </w:rPr>
            <m:t>)</m:t>
          </m:r>
          <m:r>
            <m:rPr>
              <m:sty m:val="p"/>
            </m:rPr>
            <w:rPr>
              <w:rFonts w:ascii="Cambria Math" w:hAnsi="Cambria Math" w:cs="Times New Roman"/>
              <w:sz w:val="24"/>
              <w:szCs w:val="28"/>
            </w:rPr>
            <m:t>cos⁡</m:t>
          </m:r>
          <m:r>
            <w:rPr>
              <w:rFonts w:ascii="Cambria Math" w:hAnsi="Cambria Math" w:cs="Times New Roman"/>
              <w:sz w:val="24"/>
              <w:szCs w:val="28"/>
            </w:rPr>
            <m:t>(2</m:t>
          </m:r>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r>
            <w:rPr>
              <w:rFonts w:ascii="Cambria Math" w:hAnsi="Cambria Math" w:cs="Times New Roman"/>
              <w:sz w:val="24"/>
              <w:szCs w:val="28"/>
            </w:rPr>
            <m:t>)</m:t>
          </m:r>
          <m:r>
            <m:rPr>
              <m:sty m:val="p"/>
            </m:rPr>
            <w:rPr>
              <w:rFonts w:ascii="Cambria Math" w:hAnsi="Cambria Math" w:cs="Times New Roman"/>
              <w:sz w:val="24"/>
              <w:szCs w:val="28"/>
              <w:rPrChange w:id="5490" w:author="Xiaolong Liu" w:date="2022-07-21T00:25:00Z">
                <w:rPr>
                  <w:rFonts w:ascii="Times New Roman" w:hAnsi="Times New Roman" w:cs="Times New Roman"/>
                  <w:sz w:val="24"/>
                  <w:szCs w:val="28"/>
                </w:rPr>
              </w:rPrChange>
            </w:rPr>
            <w:br/>
          </m:r>
        </m:oMath>
        <m:oMath>
          <m:r>
            <m:rPr>
              <m:sty m:val="p"/>
            </m:rPr>
            <w:rPr>
              <w:rFonts w:ascii="Cambria Math" w:hAnsi="Cambria Math" w:cs="Times New Roman"/>
              <w:sz w:val="24"/>
              <w:szCs w:val="28"/>
            </w:rPr>
            <m:t>Δ</m:t>
          </m:r>
          <m:d>
            <m:dPr>
              <m:ctrlPr>
                <w:rPr>
                  <w:rFonts w:ascii="Cambria Math" w:hAnsi="Cambria Math" w:cs="Times New Roman"/>
                  <w:i/>
                  <w:sz w:val="24"/>
                  <w:szCs w:val="28"/>
                </w:rPr>
              </m:ctrlPr>
            </m:dPr>
            <m:e>
              <m:r>
                <m:rPr>
                  <m:sty m:val="bi"/>
                </m:rPr>
                <w:rPr>
                  <w:rFonts w:ascii="Cambria Math" w:hAnsi="Cambria Math" w:cs="Times New Roman"/>
                  <w:sz w:val="24"/>
                  <w:szCs w:val="28"/>
                </w:rPr>
                <m:t>k</m:t>
              </m:r>
            </m:e>
          </m:d>
          <m:r>
            <w:rPr>
              <w:rFonts w:ascii="Cambria Math" w:hAnsi="Cambria Math" w:cs="Times New Roman"/>
              <w:sz w:val="24"/>
              <w:szCs w:val="28"/>
            </w:rPr>
            <m:t>=</m:t>
          </m:r>
          <m:f>
            <m:fPr>
              <m:ctrlPr>
                <w:rPr>
                  <w:rFonts w:ascii="Cambria Math" w:hAnsi="Cambria Math" w:cs="Times New Roman"/>
                  <w:i/>
                  <w:sz w:val="24"/>
                  <w:szCs w:val="28"/>
                </w:rPr>
              </m:ctrlPr>
            </m:fPr>
            <m:num>
              <m:r>
                <w:rPr>
                  <w:rFonts w:ascii="Cambria Math" w:hAnsi="Cambria Math" w:cs="Times New Roman"/>
                  <w:sz w:val="24"/>
                  <w:szCs w:val="28"/>
                </w:rPr>
                <m:t>0.025</m:t>
              </m:r>
              <m:d>
                <m:dPr>
                  <m:ctrlPr>
                    <w:rPr>
                      <w:rFonts w:ascii="Cambria Math" w:hAnsi="Cambria Math" w:cs="Times New Roman"/>
                      <w:i/>
                      <w:sz w:val="24"/>
                      <w:szCs w:val="28"/>
                    </w:rPr>
                  </m:ctrlPr>
                </m:dPr>
                <m:e>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ctrlPr>
                        <w:rPr>
                          <w:rFonts w:ascii="Cambria Math" w:hAnsi="Cambria Math" w:cs="Times New Roman"/>
                          <w:i/>
                          <w:sz w:val="24"/>
                          <w:szCs w:val="28"/>
                        </w:rPr>
                      </m:ctrlP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x</m:t>
                              </m:r>
                            </m:sub>
                          </m:sSub>
                        </m:e>
                      </m:d>
                    </m:e>
                  </m:func>
                  <m:r>
                    <w:rPr>
                      <w:rFonts w:ascii="Cambria Math" w:hAnsi="Cambria Math" w:cs="Times New Roman"/>
                      <w:sz w:val="24"/>
                      <w:szCs w:val="28"/>
                    </w:rPr>
                    <m:t>-</m:t>
                  </m:r>
                  <m:func>
                    <m:funcPr>
                      <m:ctrlPr>
                        <w:rPr>
                          <w:rFonts w:ascii="Cambria Math" w:hAnsi="Cambria Math" w:cs="Times New Roman"/>
                          <w:sz w:val="24"/>
                          <w:szCs w:val="28"/>
                        </w:rPr>
                      </m:ctrlPr>
                    </m:funcPr>
                    <m:fName>
                      <m:r>
                        <m:rPr>
                          <m:sty m:val="p"/>
                        </m:rPr>
                        <w:rPr>
                          <w:rFonts w:ascii="Cambria Math" w:hAnsi="Cambria Math" w:cs="Times New Roman"/>
                          <w:sz w:val="24"/>
                          <w:szCs w:val="28"/>
                        </w:rPr>
                        <m:t>cos</m:t>
                      </m:r>
                      <m:ctrlPr>
                        <w:rPr>
                          <w:rFonts w:ascii="Cambria Math" w:hAnsi="Cambria Math" w:cs="Times New Roman"/>
                          <w:i/>
                          <w:sz w:val="24"/>
                          <w:szCs w:val="28"/>
                        </w:rPr>
                      </m:ctrlPr>
                    </m:fName>
                    <m:e>
                      <m:d>
                        <m:dPr>
                          <m:ctrlPr>
                            <w:rPr>
                              <w:rFonts w:ascii="Cambria Math" w:hAnsi="Cambria Math" w:cs="Times New Roman"/>
                              <w:i/>
                              <w:sz w:val="24"/>
                              <w:szCs w:val="28"/>
                            </w:rPr>
                          </m:ctrlPr>
                        </m:dPr>
                        <m:e>
                          <m:sSub>
                            <m:sSubPr>
                              <m:ctrlPr>
                                <w:rPr>
                                  <w:rFonts w:ascii="Cambria Math" w:hAnsi="Cambria Math" w:cs="Times New Roman"/>
                                  <w:i/>
                                  <w:sz w:val="24"/>
                                  <w:szCs w:val="28"/>
                                </w:rPr>
                              </m:ctrlPr>
                            </m:sSubPr>
                            <m:e>
                              <m:r>
                                <w:rPr>
                                  <w:rFonts w:ascii="Cambria Math" w:hAnsi="Cambria Math" w:cs="Times New Roman"/>
                                  <w:sz w:val="24"/>
                                  <w:szCs w:val="28"/>
                                </w:rPr>
                                <m:t>k</m:t>
                              </m:r>
                            </m:e>
                            <m:sub>
                              <m:r>
                                <w:rPr>
                                  <w:rFonts w:ascii="Cambria Math" w:hAnsi="Cambria Math" w:cs="Times New Roman"/>
                                  <w:sz w:val="24"/>
                                  <w:szCs w:val="28"/>
                                </w:rPr>
                                <m:t>y</m:t>
                              </m:r>
                            </m:sub>
                          </m:sSub>
                        </m:e>
                      </m:d>
                    </m:e>
                  </m:func>
                </m:e>
              </m:d>
            </m:num>
            <m:den>
              <m:r>
                <w:rPr>
                  <w:rFonts w:ascii="Cambria Math" w:hAnsi="Cambria Math" w:cs="Times New Roman"/>
                  <w:sz w:val="24"/>
                  <w:szCs w:val="28"/>
                </w:rPr>
                <m:t>2</m:t>
              </m:r>
            </m:den>
          </m:f>
        </m:oMath>
      </m:oMathPara>
    </w:p>
    <w:p w14:paraId="3018FE84" w14:textId="610F3FFC" w:rsidR="00CF2C30" w:rsidRPr="002B4446" w:rsidRDefault="00CF2C30" w:rsidP="00044A8E">
      <w:pPr>
        <w:rPr>
          <w:rFonts w:ascii="Times New Roman" w:hAnsi="Times New Roman" w:cs="Times New Roman"/>
          <w:iCs/>
          <w:sz w:val="24"/>
          <w:szCs w:val="28"/>
        </w:rPr>
      </w:pPr>
      <w:r w:rsidRPr="002B4446">
        <w:rPr>
          <w:rFonts w:ascii="Times New Roman" w:hAnsi="Times New Roman" w:cs="Times New Roman"/>
          <w:iCs/>
          <w:sz w:val="24"/>
          <w:szCs w:val="28"/>
        </w:rPr>
        <w:t xml:space="preserve">The corresponding </w:t>
      </w:r>
      <w:r w:rsidR="003C2CCD" w:rsidRPr="002B4446">
        <w:rPr>
          <w:rFonts w:ascii="Times New Roman" w:hAnsi="Times New Roman" w:cs="Times New Roman"/>
          <w:iCs/>
          <w:sz w:val="24"/>
          <w:szCs w:val="28"/>
        </w:rPr>
        <w:t>MATLAB</w:t>
      </w:r>
      <w:r w:rsidRPr="002B4446">
        <w:rPr>
          <w:rFonts w:ascii="Times New Roman" w:hAnsi="Times New Roman" w:cs="Times New Roman"/>
          <w:iCs/>
          <w:sz w:val="24"/>
          <w:szCs w:val="28"/>
        </w:rPr>
        <w:t xml:space="preserve"> writing is</w:t>
      </w:r>
    </w:p>
    <w:p w14:paraId="22C5D5BC" w14:textId="437E59E5" w:rsidR="00CF2C30" w:rsidRPr="002B4446" w:rsidRDefault="00CF2C30" w:rsidP="00A4221A">
      <w:pPr>
        <w:autoSpaceDE w:val="0"/>
        <w:autoSpaceDN w:val="0"/>
        <w:adjustRightInd w:val="0"/>
        <w:jc w:val="left"/>
        <w:rPr>
          <w:rFonts w:ascii="Times New Roman" w:hAnsi="Times New Roman" w:cs="Times New Roman"/>
          <w:kern w:val="0"/>
          <w:sz w:val="24"/>
          <w:szCs w:val="24"/>
          <w:rPrChange w:id="5491" w:author="Xiaolong Liu" w:date="2022-07-21T00:25:00Z">
            <w:rPr>
              <w:rFonts w:ascii="Courier New" w:hAnsi="Courier New" w:cs="Courier New"/>
              <w:kern w:val="0"/>
              <w:sz w:val="24"/>
              <w:szCs w:val="24"/>
            </w:rPr>
          </w:rPrChange>
        </w:rPr>
      </w:pPr>
      <m:oMath>
        <m:r>
          <w:rPr>
            <w:rFonts w:ascii="Cambria Math" w:hAnsi="Cambria Math" w:cs="Times New Roman"/>
          </w:rPr>
          <m:t>ϵ</m:t>
        </m:r>
        <m:d>
          <m:dPr>
            <m:ctrlPr>
              <w:rPr>
                <w:rFonts w:ascii="Cambria Math" w:hAnsi="Cambria Math" w:cs="Times New Roman"/>
                <w:i/>
              </w:rPr>
            </m:ctrlPr>
          </m:dPr>
          <m:e>
            <m:r>
              <m:rPr>
                <m:sty m:val="bi"/>
              </m:rPr>
              <w:rPr>
                <w:rFonts w:ascii="Cambria Math" w:hAnsi="Cambria Math" w:cs="Times New Roman"/>
              </w:rPr>
              <m:t>k</m:t>
            </m:r>
          </m:e>
        </m:d>
        <m:r>
          <w:rPr>
            <w:rFonts w:ascii="Cambria Math" w:hAnsi="Cambria Math" w:cs="Times New Roman"/>
          </w:rPr>
          <m:t>=</m:t>
        </m:r>
      </m:oMath>
      <w:r w:rsidR="00A4221A" w:rsidRPr="002B4446">
        <w:rPr>
          <w:rFonts w:ascii="Times New Roman" w:hAnsi="Times New Roman" w:cs="Times New Roman"/>
          <w:color w:val="028009"/>
          <w:kern w:val="0"/>
          <w:sz w:val="26"/>
          <w:szCs w:val="26"/>
          <w:rPrChange w:id="5492" w:author="Xiaolong Liu" w:date="2022-07-21T00:25:00Z">
            <w:rPr>
              <w:rFonts w:ascii="Courier New" w:hAnsi="Courier New" w:cs="Courier New"/>
              <w:color w:val="028009"/>
              <w:kern w:val="0"/>
              <w:sz w:val="26"/>
              <w:szCs w:val="26"/>
            </w:rPr>
          </w:rPrChange>
        </w:rPr>
        <w:t xml:space="preserve"> 0.1305 -0.5951*(cos(kx)+cos(ky))/2+0.1636*cos(kx</w:t>
      </w:r>
      <w:proofErr w:type="gramStart"/>
      <w:r w:rsidR="00A4221A" w:rsidRPr="002B4446">
        <w:rPr>
          <w:rFonts w:ascii="Times New Roman" w:hAnsi="Times New Roman" w:cs="Times New Roman"/>
          <w:color w:val="028009"/>
          <w:kern w:val="0"/>
          <w:sz w:val="26"/>
          <w:szCs w:val="26"/>
          <w:rPrChange w:id="5493" w:author="Xiaolong Liu" w:date="2022-07-21T00:25:00Z">
            <w:rPr>
              <w:rFonts w:ascii="Courier New" w:hAnsi="Courier New" w:cs="Courier New"/>
              <w:color w:val="028009"/>
              <w:kern w:val="0"/>
              <w:sz w:val="26"/>
              <w:szCs w:val="26"/>
            </w:rPr>
          </w:rPrChange>
        </w:rPr>
        <w:t>).*</w:t>
      </w:r>
      <w:proofErr w:type="gramEnd"/>
      <w:r w:rsidR="00A4221A" w:rsidRPr="002B4446">
        <w:rPr>
          <w:rFonts w:ascii="Times New Roman" w:hAnsi="Times New Roman" w:cs="Times New Roman"/>
          <w:color w:val="028009"/>
          <w:kern w:val="0"/>
          <w:sz w:val="26"/>
          <w:szCs w:val="26"/>
          <w:rPrChange w:id="5494" w:author="Xiaolong Liu" w:date="2022-07-21T00:25:00Z">
            <w:rPr>
              <w:rFonts w:ascii="Courier New" w:hAnsi="Courier New" w:cs="Courier New"/>
              <w:color w:val="028009"/>
              <w:kern w:val="0"/>
              <w:sz w:val="26"/>
              <w:szCs w:val="26"/>
            </w:rPr>
          </w:rPrChange>
        </w:rPr>
        <w:t>cos(ky)-0.0519*(cos(2*kx)+cos(2*ky))/2 -0.1117*(cos(2*kx).*cos(ky)+cos(kx).*cos(2*ky))/2 + 0.0510*cos(2*kx).*cos(2*ky)</w:t>
      </w:r>
    </w:p>
    <w:p w14:paraId="19A740A5" w14:textId="5CE6736C" w:rsidR="003C2CCD" w:rsidRDefault="003C2CCD" w:rsidP="00044A8E">
      <w:pPr>
        <w:rPr>
          <w:ins w:id="5495" w:author="Xiaolong Liu" w:date="2022-07-21T03:39:00Z"/>
          <w:rFonts w:ascii="Times New Roman" w:hAnsi="Times New Roman" w:cs="Times New Roman"/>
          <w:iCs/>
          <w:sz w:val="24"/>
          <w:szCs w:val="28"/>
        </w:rPr>
      </w:pPr>
      <w:r w:rsidRPr="002B4446">
        <w:rPr>
          <w:rFonts w:ascii="Times New Roman" w:hAnsi="Times New Roman" w:cs="Times New Roman"/>
          <w:iCs/>
          <w:sz w:val="24"/>
          <w:szCs w:val="28"/>
        </w:rPr>
        <w:t>If you choose ‘model 1’ or ‘model 2’, you can fill the parameters to the corresponding positions.</w:t>
      </w:r>
    </w:p>
    <w:p w14:paraId="0FE6DDB7" w14:textId="77777777" w:rsidR="00F21C0A" w:rsidRPr="002B4446" w:rsidRDefault="00F21C0A" w:rsidP="00044A8E">
      <w:pPr>
        <w:rPr>
          <w:rFonts w:ascii="Times New Roman" w:hAnsi="Times New Roman" w:cs="Times New Roman"/>
          <w:iCs/>
          <w:sz w:val="24"/>
          <w:szCs w:val="28"/>
        </w:rPr>
      </w:pPr>
    </w:p>
    <w:p w14:paraId="216FF2F4" w14:textId="6FE34887" w:rsidR="00F64DA4" w:rsidRPr="002B4446" w:rsidRDefault="003C2CCD">
      <w:pPr>
        <w:ind w:firstLine="360"/>
        <w:rPr>
          <w:rFonts w:ascii="Times New Roman" w:hAnsi="Times New Roman" w:cs="Times New Roman"/>
          <w:iCs/>
          <w:sz w:val="24"/>
          <w:szCs w:val="28"/>
        </w:rPr>
        <w:pPrChange w:id="5496" w:author="Xiaolong Liu" w:date="2022-07-21T03:39:00Z">
          <w:pPr/>
        </w:pPrChange>
      </w:pPr>
      <w:del w:id="5497" w:author="Xiaolong Liu" w:date="2022-07-21T03:39:00Z">
        <w:r w:rsidRPr="002B4446" w:rsidDel="00F21C0A">
          <w:rPr>
            <w:rFonts w:ascii="Times New Roman" w:hAnsi="Times New Roman" w:cs="Times New Roman"/>
            <w:iCs/>
            <w:sz w:val="24"/>
            <w:szCs w:val="28"/>
          </w:rPr>
          <w:delText>Then, i</w:delText>
        </w:r>
      </w:del>
      <w:ins w:id="5498" w:author="Xiaolong Liu" w:date="2022-07-21T03:39:00Z">
        <w:r w:rsidR="00F21C0A">
          <w:rPr>
            <w:rFonts w:ascii="Times New Roman" w:hAnsi="Times New Roman" w:cs="Times New Roman"/>
            <w:iCs/>
            <w:sz w:val="24"/>
            <w:szCs w:val="28"/>
          </w:rPr>
          <w:t>I</w:t>
        </w:r>
      </w:ins>
      <w:r w:rsidRPr="002B4446">
        <w:rPr>
          <w:rFonts w:ascii="Times New Roman" w:hAnsi="Times New Roman" w:cs="Times New Roman"/>
          <w:iCs/>
          <w:sz w:val="24"/>
          <w:szCs w:val="28"/>
        </w:rPr>
        <w:t>nput other parameters required for the calculation</w:t>
      </w:r>
      <w:r w:rsidR="00F64DA4" w:rsidRPr="002B4446">
        <w:rPr>
          <w:rFonts w:ascii="Times New Roman" w:hAnsi="Times New Roman" w:cs="Times New Roman"/>
          <w:iCs/>
          <w:sz w:val="24"/>
          <w:szCs w:val="28"/>
        </w:rPr>
        <w:t>.</w:t>
      </w:r>
    </w:p>
    <w:p w14:paraId="44EDD4E9" w14:textId="77CC9254" w:rsidR="00F64DA4" w:rsidRPr="002B4446" w:rsidRDefault="00F64DA4" w:rsidP="00352FDC">
      <w:pPr>
        <w:pStyle w:val="a7"/>
        <w:numPr>
          <w:ilvl w:val="0"/>
          <w:numId w:val="35"/>
        </w:numPr>
        <w:ind w:firstLineChars="0"/>
        <w:rPr>
          <w:rFonts w:ascii="Times New Roman" w:hAnsi="Times New Roman" w:cs="Times New Roman"/>
          <w:sz w:val="24"/>
          <w:szCs w:val="28"/>
        </w:rPr>
      </w:pPr>
      <w:commentRangeStart w:id="5499"/>
      <w:r w:rsidRPr="002B4446">
        <w:rPr>
          <w:rFonts w:ascii="Times New Roman" w:hAnsi="Times New Roman" w:cs="Times New Roman"/>
          <w:iCs/>
          <w:sz w:val="24"/>
          <w:szCs w:val="28"/>
        </w:rPr>
        <w:t>‘</w:t>
      </w:r>
      <w:proofErr w:type="spellStart"/>
      <w:r w:rsidR="00915B3A">
        <w:rPr>
          <w:rFonts w:ascii="Times New Roman" w:hAnsi="Times New Roman" w:cs="Times New Roman"/>
          <w:iCs/>
          <w:sz w:val="24"/>
          <w:szCs w:val="28"/>
        </w:rPr>
        <w:t>U</w:t>
      </w:r>
      <w:commentRangeStart w:id="5500"/>
      <w:r w:rsidRPr="002B4446">
        <w:rPr>
          <w:rFonts w:ascii="Times New Roman" w:hAnsi="Times New Roman" w:cs="Times New Roman"/>
          <w:iCs/>
          <w:sz w:val="24"/>
          <w:szCs w:val="28"/>
        </w:rPr>
        <w:t>_intra</w:t>
      </w:r>
      <w:commentRangeEnd w:id="5500"/>
      <w:proofErr w:type="spellEnd"/>
      <w:r w:rsidR="009D0BC5">
        <w:rPr>
          <w:rStyle w:val="aa"/>
        </w:rPr>
        <w:commentReference w:id="5500"/>
      </w:r>
      <w:r w:rsidRPr="002B4446">
        <w:rPr>
          <w:rFonts w:ascii="Times New Roman" w:hAnsi="Times New Roman" w:cs="Times New Roman"/>
          <w:iCs/>
          <w:sz w:val="24"/>
          <w:szCs w:val="28"/>
        </w:rPr>
        <w:t xml:space="preserve">(eV)’ is </w:t>
      </w:r>
      <w:r w:rsidR="00875197" w:rsidRPr="002B4446">
        <w:rPr>
          <w:rFonts w:ascii="Times New Roman" w:hAnsi="Times New Roman" w:cs="Times New Roman"/>
          <w:sz w:val="24"/>
          <w:szCs w:val="28"/>
        </w:rPr>
        <w:t>the scattering potential for one band and</w:t>
      </w:r>
      <w:r w:rsidR="00875197" w:rsidRPr="002B4446">
        <w:rPr>
          <w:rFonts w:ascii="Times New Roman" w:hAnsi="Times New Roman" w:cs="Times New Roman"/>
          <w:color w:val="000000" w:themeColor="text1"/>
          <w:sz w:val="24"/>
          <w:szCs w:val="28"/>
        </w:rPr>
        <w:t xml:space="preserve"> </w:t>
      </w:r>
      <w:r w:rsidR="00292F46" w:rsidRPr="002B4446">
        <w:rPr>
          <w:rFonts w:ascii="Times New Roman" w:hAnsi="Times New Roman" w:cs="Times New Roman"/>
          <w:color w:val="000000" w:themeColor="text1"/>
          <w:sz w:val="24"/>
          <w:szCs w:val="28"/>
        </w:rPr>
        <w:t xml:space="preserve">the </w:t>
      </w:r>
      <w:proofErr w:type="spellStart"/>
      <w:r w:rsidR="00875197" w:rsidRPr="002B4446">
        <w:rPr>
          <w:rFonts w:ascii="Times New Roman" w:hAnsi="Times New Roman" w:cs="Times New Roman"/>
          <w:color w:val="000000" w:themeColor="text1"/>
          <w:sz w:val="24"/>
          <w:szCs w:val="28"/>
        </w:rPr>
        <w:t>intraband</w:t>
      </w:r>
      <w:proofErr w:type="spellEnd"/>
      <w:r w:rsidR="00875197" w:rsidRPr="002B4446">
        <w:rPr>
          <w:rFonts w:ascii="Times New Roman" w:hAnsi="Times New Roman" w:cs="Times New Roman"/>
          <w:color w:val="000000" w:themeColor="text1"/>
          <w:sz w:val="24"/>
          <w:szCs w:val="28"/>
        </w:rPr>
        <w:t xml:space="preserve"> scattering </w:t>
      </w:r>
      <w:r w:rsidR="00875197" w:rsidRPr="002B4446">
        <w:rPr>
          <w:rFonts w:ascii="Times New Roman" w:hAnsi="Times New Roman" w:cs="Times New Roman"/>
          <w:sz w:val="24"/>
          <w:szCs w:val="28"/>
        </w:rPr>
        <w:t>potential for two bands model.</w:t>
      </w:r>
      <w:r w:rsidR="00292F46" w:rsidRPr="002B4446">
        <w:rPr>
          <w:rFonts w:ascii="Times New Roman" w:hAnsi="Times New Roman" w:cs="Times New Roman"/>
          <w:sz w:val="24"/>
          <w:szCs w:val="28"/>
        </w:rPr>
        <w:t xml:space="preserve"> (</w:t>
      </w:r>
      <w:proofErr w:type="gramStart"/>
      <w:r w:rsidR="00292F46" w:rsidRPr="002B4446">
        <w:rPr>
          <w:rFonts w:ascii="Times New Roman" w:hAnsi="Times New Roman" w:cs="Times New Roman"/>
          <w:sz w:val="24"/>
          <w:szCs w:val="28"/>
        </w:rPr>
        <w:t>the</w:t>
      </w:r>
      <w:proofErr w:type="gramEnd"/>
      <w:r w:rsidR="00292F46" w:rsidRPr="002B4446">
        <w:rPr>
          <w:rFonts w:ascii="Times New Roman" w:hAnsi="Times New Roman" w:cs="Times New Roman"/>
          <w:sz w:val="24"/>
          <w:szCs w:val="28"/>
        </w:rPr>
        <w:t xml:space="preserve"> unit is eV)</w:t>
      </w:r>
      <w:r w:rsidR="00F00715" w:rsidRPr="00F00715">
        <w:rPr>
          <w:rFonts w:ascii="Times New Roman" w:hAnsi="Times New Roman" w:cs="Times New Roman"/>
          <w:sz w:val="24"/>
          <w:szCs w:val="28"/>
        </w:rPr>
        <w:t xml:space="preserve"> </w:t>
      </w:r>
      <w:r w:rsidR="00F00715">
        <w:rPr>
          <w:rFonts w:ascii="Times New Roman" w:hAnsi="Times New Roman" w:cs="Times New Roman"/>
          <w:sz w:val="24"/>
          <w:szCs w:val="28"/>
        </w:rPr>
        <w:t>(m</w:t>
      </w:r>
      <w:r w:rsidR="00F00715" w:rsidRPr="00F00715">
        <w:rPr>
          <w:rFonts w:ascii="Times New Roman" w:hAnsi="Times New Roman" w:cs="Times New Roman"/>
          <w:sz w:val="24"/>
          <w:szCs w:val="28"/>
        </w:rPr>
        <w:t>agnitude</w:t>
      </w:r>
      <w:r w:rsidR="00F00715">
        <w:rPr>
          <w:rFonts w:ascii="Times New Roman" w:hAnsi="Times New Roman" w:cs="Times New Roman"/>
          <w:sz w:val="24"/>
          <w:szCs w:val="28"/>
        </w:rPr>
        <w:t xml:space="preserve"> is about 1eV)</w:t>
      </w:r>
    </w:p>
    <w:p w14:paraId="664A8ACB" w14:textId="11523754" w:rsidR="00875197" w:rsidRPr="002B4446" w:rsidRDefault="00352FDC" w:rsidP="00352FDC">
      <w:pPr>
        <w:pStyle w:val="a7"/>
        <w:numPr>
          <w:ilvl w:val="0"/>
          <w:numId w:val="35"/>
        </w:numPr>
        <w:ind w:firstLineChars="0"/>
        <w:rPr>
          <w:rFonts w:ascii="Times New Roman" w:hAnsi="Times New Roman" w:cs="Times New Roman"/>
          <w:sz w:val="24"/>
          <w:szCs w:val="28"/>
        </w:rPr>
      </w:pPr>
      <w:r w:rsidRPr="002B4446">
        <w:rPr>
          <w:rFonts w:ascii="Times New Roman" w:hAnsi="Times New Roman" w:cs="Times New Roman"/>
          <w:iCs/>
          <w:sz w:val="24"/>
          <w:szCs w:val="28"/>
        </w:rPr>
        <w:t>‘</w:t>
      </w:r>
      <w:proofErr w:type="spellStart"/>
      <w:r w:rsidR="00915B3A">
        <w:rPr>
          <w:rFonts w:ascii="Times New Roman" w:hAnsi="Times New Roman" w:cs="Times New Roman"/>
          <w:iCs/>
          <w:sz w:val="24"/>
          <w:szCs w:val="28"/>
        </w:rPr>
        <w:t>U</w:t>
      </w:r>
      <w:r w:rsidR="00292F46" w:rsidRPr="002B4446">
        <w:rPr>
          <w:rFonts w:ascii="Times New Roman" w:hAnsi="Times New Roman" w:cs="Times New Roman"/>
          <w:iCs/>
          <w:sz w:val="24"/>
          <w:szCs w:val="28"/>
        </w:rPr>
        <w:t>_inter</w:t>
      </w:r>
      <w:proofErr w:type="spellEnd"/>
      <w:r w:rsidR="00292F46" w:rsidRPr="002B4446">
        <w:rPr>
          <w:rFonts w:ascii="Times New Roman" w:hAnsi="Times New Roman" w:cs="Times New Roman"/>
          <w:iCs/>
          <w:sz w:val="24"/>
          <w:szCs w:val="28"/>
        </w:rPr>
        <w:t>(eV)</w:t>
      </w:r>
      <w:r w:rsidRPr="002B4446">
        <w:rPr>
          <w:rFonts w:ascii="Times New Roman" w:hAnsi="Times New Roman" w:cs="Times New Roman"/>
          <w:iCs/>
          <w:sz w:val="24"/>
          <w:szCs w:val="28"/>
        </w:rPr>
        <w:t>’</w:t>
      </w:r>
      <w:r w:rsidR="00292F46" w:rsidRPr="002B4446">
        <w:rPr>
          <w:rFonts w:ascii="Times New Roman" w:hAnsi="Times New Roman" w:cs="Times New Roman"/>
          <w:iCs/>
          <w:sz w:val="24"/>
          <w:szCs w:val="28"/>
        </w:rPr>
        <w:t xml:space="preserve"> is </w:t>
      </w:r>
      <w:r w:rsidR="00292F46" w:rsidRPr="002B4446">
        <w:rPr>
          <w:rFonts w:ascii="Times New Roman" w:hAnsi="Times New Roman" w:cs="Times New Roman"/>
          <w:sz w:val="24"/>
          <w:szCs w:val="28"/>
        </w:rPr>
        <w:t xml:space="preserve">the </w:t>
      </w:r>
      <w:proofErr w:type="spellStart"/>
      <w:r w:rsidR="00292F46" w:rsidRPr="002B4446">
        <w:rPr>
          <w:rFonts w:ascii="Times New Roman" w:hAnsi="Times New Roman" w:cs="Times New Roman"/>
          <w:color w:val="000000" w:themeColor="text1"/>
          <w:sz w:val="24"/>
          <w:szCs w:val="28"/>
        </w:rPr>
        <w:t>interband</w:t>
      </w:r>
      <w:proofErr w:type="spellEnd"/>
      <w:r w:rsidR="00292F46" w:rsidRPr="002B4446">
        <w:rPr>
          <w:rFonts w:ascii="Times New Roman" w:hAnsi="Times New Roman" w:cs="Times New Roman"/>
          <w:color w:val="000000" w:themeColor="text1"/>
          <w:sz w:val="24"/>
          <w:szCs w:val="28"/>
        </w:rPr>
        <w:t xml:space="preserve"> scattering </w:t>
      </w:r>
      <w:r w:rsidR="00292F46" w:rsidRPr="002B4446">
        <w:rPr>
          <w:rFonts w:ascii="Times New Roman" w:hAnsi="Times New Roman" w:cs="Times New Roman"/>
          <w:sz w:val="24"/>
          <w:szCs w:val="28"/>
        </w:rPr>
        <w:t>potential for two bands model (not need to fill for one band). (</w:t>
      </w:r>
      <w:proofErr w:type="gramStart"/>
      <w:r w:rsidR="00292F46" w:rsidRPr="002B4446">
        <w:rPr>
          <w:rFonts w:ascii="Times New Roman" w:hAnsi="Times New Roman" w:cs="Times New Roman"/>
          <w:sz w:val="24"/>
          <w:szCs w:val="28"/>
        </w:rPr>
        <w:t>the</w:t>
      </w:r>
      <w:proofErr w:type="gramEnd"/>
      <w:r w:rsidR="00292F46" w:rsidRPr="002B4446">
        <w:rPr>
          <w:rFonts w:ascii="Times New Roman" w:hAnsi="Times New Roman" w:cs="Times New Roman"/>
          <w:sz w:val="24"/>
          <w:szCs w:val="28"/>
        </w:rPr>
        <w:t xml:space="preserve"> unit is eV)</w:t>
      </w:r>
      <w:r w:rsidR="00F00715">
        <w:rPr>
          <w:rFonts w:ascii="Times New Roman" w:hAnsi="Times New Roman" w:cs="Times New Roman"/>
          <w:sz w:val="24"/>
          <w:szCs w:val="28"/>
        </w:rPr>
        <w:t xml:space="preserve"> (m</w:t>
      </w:r>
      <w:r w:rsidR="00F00715" w:rsidRPr="00F00715">
        <w:rPr>
          <w:rFonts w:ascii="Times New Roman" w:hAnsi="Times New Roman" w:cs="Times New Roman"/>
          <w:sz w:val="24"/>
          <w:szCs w:val="28"/>
        </w:rPr>
        <w:t>agnitude</w:t>
      </w:r>
      <w:r w:rsidR="00F00715">
        <w:rPr>
          <w:rFonts w:ascii="Times New Roman" w:hAnsi="Times New Roman" w:cs="Times New Roman"/>
          <w:sz w:val="24"/>
          <w:szCs w:val="28"/>
        </w:rPr>
        <w:t xml:space="preserve"> is about 1eV)</w:t>
      </w:r>
    </w:p>
    <w:p w14:paraId="2F704D39" w14:textId="552D21BE" w:rsidR="00292F46" w:rsidRPr="002B4446" w:rsidRDefault="00352FDC" w:rsidP="00352FDC">
      <w:pPr>
        <w:pStyle w:val="a7"/>
        <w:numPr>
          <w:ilvl w:val="0"/>
          <w:numId w:val="35"/>
        </w:numPr>
        <w:ind w:firstLineChars="0"/>
        <w:rPr>
          <w:rFonts w:ascii="Times New Roman" w:hAnsi="Times New Roman" w:cs="Times New Roman"/>
          <w:sz w:val="24"/>
          <w:szCs w:val="28"/>
        </w:rPr>
      </w:pPr>
      <w:r w:rsidRPr="002B4446">
        <w:rPr>
          <w:rFonts w:ascii="Times New Roman" w:hAnsi="Times New Roman" w:cs="Times New Roman"/>
          <w:sz w:val="24"/>
          <w:szCs w:val="28"/>
        </w:rPr>
        <w:t>‘</w:t>
      </w:r>
      <w:r w:rsidR="00292F46" w:rsidRPr="002B4446">
        <w:rPr>
          <w:rFonts w:ascii="Times New Roman" w:hAnsi="Times New Roman" w:cs="Times New Roman"/>
          <w:sz w:val="24"/>
          <w:szCs w:val="28"/>
        </w:rPr>
        <w:t>E(eV)</w:t>
      </w:r>
      <w:r w:rsidRPr="002B4446">
        <w:rPr>
          <w:rFonts w:ascii="Times New Roman" w:hAnsi="Times New Roman" w:cs="Times New Roman"/>
          <w:sz w:val="24"/>
          <w:szCs w:val="28"/>
        </w:rPr>
        <w:t>’</w:t>
      </w:r>
      <w:r w:rsidR="00292F46" w:rsidRPr="002B4446">
        <w:rPr>
          <w:rFonts w:ascii="Times New Roman" w:hAnsi="Times New Roman" w:cs="Times New Roman"/>
          <w:sz w:val="24"/>
          <w:szCs w:val="28"/>
        </w:rPr>
        <w:t xml:space="preserve"> is the maximum energy value measured. (</w:t>
      </w:r>
      <w:proofErr w:type="gramStart"/>
      <w:r w:rsidR="00292F46" w:rsidRPr="002B4446">
        <w:rPr>
          <w:rFonts w:ascii="Times New Roman" w:hAnsi="Times New Roman" w:cs="Times New Roman"/>
          <w:sz w:val="24"/>
          <w:szCs w:val="28"/>
        </w:rPr>
        <w:t>the</w:t>
      </w:r>
      <w:proofErr w:type="gramEnd"/>
      <w:r w:rsidR="00292F46" w:rsidRPr="002B4446">
        <w:rPr>
          <w:rFonts w:ascii="Times New Roman" w:hAnsi="Times New Roman" w:cs="Times New Roman"/>
          <w:sz w:val="24"/>
          <w:szCs w:val="28"/>
        </w:rPr>
        <w:t xml:space="preserve"> unit is eV)</w:t>
      </w:r>
      <w:r w:rsidR="00F00715">
        <w:rPr>
          <w:rFonts w:ascii="Times New Roman" w:hAnsi="Times New Roman" w:cs="Times New Roman"/>
          <w:sz w:val="24"/>
          <w:szCs w:val="28"/>
        </w:rPr>
        <w:t xml:space="preserve"> (m</w:t>
      </w:r>
      <w:r w:rsidR="00F00715" w:rsidRPr="00F00715">
        <w:rPr>
          <w:rFonts w:ascii="Times New Roman" w:hAnsi="Times New Roman" w:cs="Times New Roman"/>
          <w:sz w:val="24"/>
          <w:szCs w:val="28"/>
        </w:rPr>
        <w:t>agnitude</w:t>
      </w:r>
      <w:r w:rsidR="00F00715">
        <w:rPr>
          <w:rFonts w:ascii="Times New Roman" w:hAnsi="Times New Roman" w:cs="Times New Roman"/>
          <w:sz w:val="24"/>
          <w:szCs w:val="28"/>
        </w:rPr>
        <w:t xml:space="preserve"> is about </w:t>
      </w:r>
      <w:r w:rsidR="00F00715" w:rsidRPr="00F00715">
        <w:rPr>
          <w:rFonts w:ascii="Times New Roman" w:hAnsi="Times New Roman" w:cs="Times New Roman"/>
          <w:sz w:val="24"/>
          <w:szCs w:val="28"/>
        </w:rPr>
        <w:t>0.001</w:t>
      </w:r>
      <w:r w:rsidR="00F00715">
        <w:rPr>
          <w:rFonts w:ascii="Times New Roman" w:hAnsi="Times New Roman" w:cs="Times New Roman"/>
          <w:sz w:val="24"/>
          <w:szCs w:val="28"/>
        </w:rPr>
        <w:t>-0.01eV)</w:t>
      </w:r>
    </w:p>
    <w:p w14:paraId="11331AC5" w14:textId="7AA5CBC6" w:rsidR="00292F46" w:rsidRPr="002B4446" w:rsidRDefault="00352FDC" w:rsidP="00352FDC">
      <w:pPr>
        <w:pStyle w:val="a7"/>
        <w:numPr>
          <w:ilvl w:val="0"/>
          <w:numId w:val="35"/>
        </w:numPr>
        <w:ind w:firstLineChars="0"/>
        <w:rPr>
          <w:rFonts w:ascii="Times New Roman" w:hAnsi="Times New Roman" w:cs="Times New Roman"/>
          <w:sz w:val="24"/>
          <w:szCs w:val="28"/>
        </w:rPr>
      </w:pPr>
      <w:r w:rsidRPr="002B4446">
        <w:rPr>
          <w:rFonts w:ascii="Times New Roman" w:hAnsi="Times New Roman" w:cs="Times New Roman"/>
          <w:sz w:val="24"/>
          <w:szCs w:val="28"/>
        </w:rPr>
        <w:t>‘</w:t>
      </w:r>
      <w:proofErr w:type="spellStart"/>
      <w:r w:rsidR="00292F46" w:rsidRPr="002B4446">
        <w:rPr>
          <w:rFonts w:ascii="Times New Roman" w:hAnsi="Times New Roman" w:cs="Times New Roman"/>
          <w:sz w:val="24"/>
          <w:szCs w:val="28"/>
        </w:rPr>
        <w:t>n_q</w:t>
      </w:r>
      <w:proofErr w:type="spellEnd"/>
      <w:r w:rsidRPr="002B4446">
        <w:rPr>
          <w:rFonts w:ascii="Times New Roman" w:hAnsi="Times New Roman" w:cs="Times New Roman"/>
          <w:sz w:val="24"/>
          <w:szCs w:val="28"/>
        </w:rPr>
        <w:t>’</w:t>
      </w:r>
      <w:r w:rsidR="00292F46" w:rsidRPr="002B4446">
        <w:rPr>
          <w:rFonts w:ascii="Times New Roman" w:hAnsi="Times New Roman" w:cs="Times New Roman"/>
          <w:sz w:val="24"/>
          <w:szCs w:val="28"/>
        </w:rPr>
        <w:t xml:space="preserve"> is number of points in k-space.</w:t>
      </w:r>
      <w:r w:rsidRPr="002B4446">
        <w:rPr>
          <w:rFonts w:ascii="Times New Roman" w:hAnsi="Times New Roman" w:cs="Times New Roman"/>
          <w:iCs/>
          <w:sz w:val="24"/>
          <w:szCs w:val="28"/>
        </w:rPr>
        <w:t xml:space="preserve"> (</w:t>
      </w:r>
      <w:r w:rsidRPr="002B4446">
        <w:rPr>
          <w:rFonts w:ascii="Times New Roman" w:hAnsi="Times New Roman" w:cs="Times New Roman"/>
          <w:iCs/>
          <w:color w:val="FF0000"/>
          <w:sz w:val="24"/>
          <w:szCs w:val="28"/>
        </w:rPr>
        <w:t>‘</w:t>
      </w:r>
      <w:proofErr w:type="spellStart"/>
      <w:r w:rsidRPr="002B4446">
        <w:rPr>
          <w:rFonts w:ascii="Times New Roman" w:hAnsi="Times New Roman" w:cs="Times New Roman"/>
          <w:iCs/>
          <w:color w:val="FF0000"/>
          <w:sz w:val="24"/>
          <w:szCs w:val="28"/>
        </w:rPr>
        <w:t>n_q</w:t>
      </w:r>
      <w:proofErr w:type="spellEnd"/>
      <w:r w:rsidRPr="002B4446">
        <w:rPr>
          <w:rFonts w:ascii="Times New Roman" w:hAnsi="Times New Roman" w:cs="Times New Roman"/>
          <w:iCs/>
          <w:color w:val="FF0000"/>
          <w:sz w:val="24"/>
          <w:szCs w:val="28"/>
        </w:rPr>
        <w:t>’ need to be</w:t>
      </w:r>
      <w:r w:rsidRPr="002B4446">
        <w:rPr>
          <w:rFonts w:ascii="Times New Roman" w:hAnsi="Times New Roman" w:cs="Times New Roman"/>
          <w:color w:val="FF0000"/>
          <w:rPrChange w:id="5501" w:author="Xiaolong Liu" w:date="2022-07-21T00:25:00Z">
            <w:rPr>
              <w:color w:val="FF0000"/>
            </w:rPr>
          </w:rPrChange>
        </w:rPr>
        <w:t xml:space="preserve"> </w:t>
      </w:r>
      <w:r w:rsidRPr="002B4446">
        <w:rPr>
          <w:rFonts w:ascii="Times New Roman" w:hAnsi="Times New Roman" w:cs="Times New Roman"/>
          <w:iCs/>
          <w:color w:val="FF0000"/>
          <w:sz w:val="24"/>
          <w:szCs w:val="28"/>
        </w:rPr>
        <w:t>odd for center to lie on a pixel</w:t>
      </w:r>
      <w:r w:rsidRPr="002B4446">
        <w:rPr>
          <w:rFonts w:ascii="Times New Roman" w:hAnsi="Times New Roman" w:cs="Times New Roman"/>
          <w:iCs/>
          <w:sz w:val="24"/>
          <w:szCs w:val="28"/>
        </w:rPr>
        <w:t>)</w:t>
      </w:r>
      <w:r w:rsidR="00F00715">
        <w:rPr>
          <w:rFonts w:ascii="Times New Roman" w:hAnsi="Times New Roman" w:cs="Times New Roman"/>
          <w:iCs/>
          <w:sz w:val="24"/>
          <w:szCs w:val="28"/>
        </w:rPr>
        <w:t xml:space="preserve"> </w:t>
      </w:r>
      <w:r w:rsidR="00F00715">
        <w:rPr>
          <w:rFonts w:ascii="Times New Roman" w:hAnsi="Times New Roman" w:cs="Times New Roman" w:hint="eastAsia"/>
          <w:iCs/>
          <w:sz w:val="24"/>
          <w:szCs w:val="28"/>
        </w:rPr>
        <w:t>(</w:t>
      </w:r>
      <w:r w:rsidR="00F00715">
        <w:rPr>
          <w:rFonts w:ascii="Times New Roman" w:hAnsi="Times New Roman" w:cs="Times New Roman"/>
          <w:iCs/>
          <w:sz w:val="24"/>
          <w:szCs w:val="28"/>
        </w:rPr>
        <w:t xml:space="preserve">301-501 maybe the </w:t>
      </w:r>
      <w:r w:rsidR="00F00715" w:rsidRPr="00F00715">
        <w:rPr>
          <w:rFonts w:ascii="Times New Roman" w:hAnsi="Times New Roman" w:cs="Times New Roman"/>
          <w:iCs/>
          <w:sz w:val="24"/>
          <w:szCs w:val="28"/>
        </w:rPr>
        <w:t>optimal</w:t>
      </w:r>
      <w:r w:rsidR="00F00715">
        <w:rPr>
          <w:rFonts w:ascii="Times New Roman" w:hAnsi="Times New Roman" w:cs="Times New Roman"/>
          <w:iCs/>
          <w:sz w:val="24"/>
          <w:szCs w:val="28"/>
        </w:rPr>
        <w:t>)</w:t>
      </w:r>
    </w:p>
    <w:p w14:paraId="654A3C3E" w14:textId="6859445E" w:rsidR="00292F46" w:rsidRPr="002B4446" w:rsidRDefault="00352FDC" w:rsidP="00352FDC">
      <w:pPr>
        <w:pStyle w:val="a7"/>
        <w:numPr>
          <w:ilvl w:val="0"/>
          <w:numId w:val="35"/>
        </w:numPr>
        <w:ind w:firstLineChars="0"/>
        <w:rPr>
          <w:rFonts w:ascii="Times New Roman" w:hAnsi="Times New Roman" w:cs="Times New Roman"/>
          <w:sz w:val="24"/>
          <w:szCs w:val="28"/>
        </w:rPr>
      </w:pPr>
      <w:r w:rsidRPr="002B4446">
        <w:rPr>
          <w:rFonts w:ascii="Times New Roman" w:hAnsi="Times New Roman" w:cs="Times New Roman"/>
          <w:sz w:val="24"/>
          <w:szCs w:val="28"/>
        </w:rPr>
        <w:t>‘</w:t>
      </w:r>
      <w:proofErr w:type="spellStart"/>
      <w:r w:rsidR="00292F46" w:rsidRPr="002B4446">
        <w:rPr>
          <w:rFonts w:ascii="Times New Roman" w:hAnsi="Times New Roman" w:cs="Times New Roman"/>
          <w:sz w:val="24"/>
          <w:szCs w:val="28"/>
        </w:rPr>
        <w:t>n_E</w:t>
      </w:r>
      <w:proofErr w:type="spellEnd"/>
      <w:r w:rsidRPr="002B4446">
        <w:rPr>
          <w:rFonts w:ascii="Times New Roman" w:hAnsi="Times New Roman" w:cs="Times New Roman"/>
          <w:sz w:val="24"/>
          <w:szCs w:val="28"/>
        </w:rPr>
        <w:t>’</w:t>
      </w:r>
      <w:r w:rsidR="00292F46" w:rsidRPr="002B4446">
        <w:rPr>
          <w:rFonts w:ascii="Times New Roman" w:hAnsi="Times New Roman" w:cs="Times New Roman"/>
          <w:sz w:val="24"/>
          <w:szCs w:val="28"/>
        </w:rPr>
        <w:t xml:space="preserve"> is the number of energies measured.</w:t>
      </w:r>
      <w:r w:rsidR="00F00715">
        <w:rPr>
          <w:rFonts w:ascii="Times New Roman" w:hAnsi="Times New Roman" w:cs="Times New Roman"/>
          <w:sz w:val="24"/>
          <w:szCs w:val="28"/>
        </w:rPr>
        <w:t xml:space="preserve"> (10-20 maybe the optimal)</w:t>
      </w:r>
    </w:p>
    <w:p w14:paraId="543853C5" w14:textId="0F78480B" w:rsidR="00352FDC" w:rsidRDefault="00352FDC" w:rsidP="00352FDC">
      <w:pPr>
        <w:pStyle w:val="a7"/>
        <w:numPr>
          <w:ilvl w:val="0"/>
          <w:numId w:val="35"/>
        </w:numPr>
        <w:ind w:firstLineChars="0"/>
        <w:rPr>
          <w:ins w:id="5502" w:author="Xiaolong Liu" w:date="2022-07-21T03:38:00Z"/>
          <w:rFonts w:ascii="Times New Roman" w:hAnsi="Times New Roman" w:cs="Times New Roman"/>
          <w:sz w:val="24"/>
          <w:szCs w:val="28"/>
        </w:rPr>
      </w:pPr>
      <w:r w:rsidRPr="002B4446">
        <w:rPr>
          <w:rFonts w:ascii="Times New Roman" w:hAnsi="Times New Roman" w:cs="Times New Roman"/>
          <w:sz w:val="24"/>
          <w:szCs w:val="28"/>
        </w:rPr>
        <w:t xml:space="preserve">‘d(eV)’ is </w:t>
      </w:r>
      <w:del w:id="5503" w:author="Xiaolong Liu" w:date="2022-07-21T03:36:00Z">
        <w:r w:rsidRPr="002B4446" w:rsidDel="009D0BC5">
          <w:rPr>
            <w:rFonts w:ascii="Times New Roman" w:hAnsi="Times New Roman" w:cs="Times New Roman"/>
            <w:sz w:val="24"/>
            <w:szCs w:val="28"/>
          </w:rPr>
          <w:delText>energy resolution/bias modulation.</w:delText>
        </w:r>
      </w:del>
      <w:ins w:id="5504" w:author="Xiaolong Liu" w:date="2022-07-21T03:36:00Z">
        <w:r w:rsidR="009D0BC5">
          <w:rPr>
            <w:rFonts w:ascii="Times New Roman" w:hAnsi="Times New Roman" w:cs="Times New Roman"/>
            <w:sz w:val="24"/>
            <w:szCs w:val="28"/>
          </w:rPr>
          <w:t>energy smearing</w:t>
        </w:r>
      </w:ins>
      <w:r w:rsidR="00F00715">
        <w:rPr>
          <w:rFonts w:ascii="Times New Roman" w:hAnsi="Times New Roman" w:cs="Times New Roman"/>
          <w:sz w:val="24"/>
          <w:szCs w:val="28"/>
        </w:rPr>
        <w:t>.</w:t>
      </w:r>
      <w:r w:rsidRPr="002B4446">
        <w:rPr>
          <w:rFonts w:ascii="Times New Roman" w:hAnsi="Times New Roman" w:cs="Times New Roman"/>
          <w:sz w:val="24"/>
          <w:szCs w:val="28"/>
        </w:rPr>
        <w:t xml:space="preserve"> (the unit is eV)</w:t>
      </w:r>
      <w:commentRangeEnd w:id="5499"/>
      <w:r w:rsidR="006E2C6D">
        <w:rPr>
          <w:rStyle w:val="aa"/>
        </w:rPr>
        <w:commentReference w:id="5499"/>
      </w:r>
      <w:r w:rsidR="00F00715">
        <w:rPr>
          <w:rFonts w:ascii="Times New Roman" w:hAnsi="Times New Roman" w:cs="Times New Roman"/>
          <w:sz w:val="24"/>
          <w:szCs w:val="28"/>
        </w:rPr>
        <w:t xml:space="preserve"> (m</w:t>
      </w:r>
      <w:r w:rsidR="00F00715" w:rsidRPr="00F00715">
        <w:rPr>
          <w:rFonts w:ascii="Times New Roman" w:hAnsi="Times New Roman" w:cs="Times New Roman"/>
          <w:sz w:val="24"/>
          <w:szCs w:val="28"/>
        </w:rPr>
        <w:t>agnitude</w:t>
      </w:r>
      <w:r w:rsidR="00F00715">
        <w:rPr>
          <w:rFonts w:ascii="Times New Roman" w:hAnsi="Times New Roman" w:cs="Times New Roman"/>
          <w:sz w:val="24"/>
          <w:szCs w:val="28"/>
        </w:rPr>
        <w:t xml:space="preserve"> is about </w:t>
      </w:r>
      <w:r w:rsidR="00F00715" w:rsidRPr="00F00715">
        <w:rPr>
          <w:rFonts w:ascii="Times New Roman" w:hAnsi="Times New Roman" w:cs="Times New Roman"/>
          <w:sz w:val="24"/>
          <w:szCs w:val="28"/>
        </w:rPr>
        <w:t>0.001</w:t>
      </w:r>
      <w:r w:rsidR="00F00715">
        <w:rPr>
          <w:rFonts w:ascii="Times New Roman" w:hAnsi="Times New Roman" w:cs="Times New Roman"/>
          <w:sz w:val="24"/>
          <w:szCs w:val="28"/>
        </w:rPr>
        <w:t>-0.002eV)</w:t>
      </w:r>
    </w:p>
    <w:p w14:paraId="758D592F" w14:textId="77777777" w:rsidR="00F21C0A" w:rsidRPr="002B4446" w:rsidRDefault="00F21C0A">
      <w:pPr>
        <w:pStyle w:val="a7"/>
        <w:ind w:left="360" w:firstLineChars="0" w:firstLine="0"/>
        <w:rPr>
          <w:rFonts w:ascii="Times New Roman" w:hAnsi="Times New Roman" w:cs="Times New Roman"/>
          <w:sz w:val="24"/>
          <w:szCs w:val="28"/>
        </w:rPr>
        <w:pPrChange w:id="5505" w:author="Xiaolong Liu" w:date="2022-07-21T03:38:00Z">
          <w:pPr>
            <w:pStyle w:val="a7"/>
            <w:numPr>
              <w:numId w:val="35"/>
            </w:numPr>
            <w:ind w:left="360" w:firstLineChars="0" w:hanging="360"/>
          </w:pPr>
        </w:pPrChange>
      </w:pPr>
    </w:p>
    <w:p w14:paraId="339FCE68" w14:textId="14713754" w:rsidR="00352FDC" w:rsidRDefault="00352FDC">
      <w:pPr>
        <w:ind w:firstLine="360"/>
        <w:rPr>
          <w:ins w:id="5506" w:author="Xiaolong Liu" w:date="2022-07-21T03:38:00Z"/>
          <w:rFonts w:ascii="Times New Roman" w:hAnsi="Times New Roman" w:cs="Times New Roman"/>
          <w:iCs/>
          <w:sz w:val="24"/>
          <w:szCs w:val="28"/>
        </w:rPr>
        <w:pPrChange w:id="5507" w:author="Xiaolong Liu" w:date="2022-07-21T03:39:00Z">
          <w:pPr/>
        </w:pPrChange>
      </w:pPr>
      <w:r w:rsidRPr="002B4446">
        <w:rPr>
          <w:rFonts w:ascii="Times New Roman" w:hAnsi="Times New Roman" w:cs="Times New Roman"/>
          <w:iCs/>
          <w:sz w:val="24"/>
          <w:szCs w:val="28"/>
        </w:rPr>
        <w:t xml:space="preserve">Then </w:t>
      </w:r>
      <w:r w:rsidR="003C2CCD" w:rsidRPr="002B4446">
        <w:rPr>
          <w:rFonts w:ascii="Times New Roman" w:hAnsi="Times New Roman" w:cs="Times New Roman"/>
          <w:iCs/>
          <w:sz w:val="24"/>
          <w:szCs w:val="28"/>
        </w:rPr>
        <w:t>click ‘</w:t>
      </w:r>
      <w:r w:rsidRPr="002B4446">
        <w:rPr>
          <w:rFonts w:ascii="Times New Roman" w:hAnsi="Times New Roman" w:cs="Times New Roman"/>
          <w:iCs/>
          <w:sz w:val="24"/>
          <w:szCs w:val="28"/>
        </w:rPr>
        <w:t>check</w:t>
      </w:r>
      <w:r w:rsidR="003C2CCD" w:rsidRPr="002B4446">
        <w:rPr>
          <w:rFonts w:ascii="Times New Roman" w:hAnsi="Times New Roman" w:cs="Times New Roman"/>
          <w:iCs/>
          <w:sz w:val="24"/>
          <w:szCs w:val="28"/>
        </w:rPr>
        <w:t xml:space="preserve">!’ </w:t>
      </w:r>
      <w:r w:rsidRPr="002B4446">
        <w:rPr>
          <w:rFonts w:ascii="Times New Roman" w:hAnsi="Times New Roman" w:cs="Times New Roman"/>
          <w:iCs/>
          <w:sz w:val="24"/>
          <w:szCs w:val="28"/>
        </w:rPr>
        <w:t xml:space="preserve">button </w:t>
      </w:r>
      <w:r w:rsidR="003C2CCD" w:rsidRPr="002B4446">
        <w:rPr>
          <w:rFonts w:ascii="Times New Roman" w:hAnsi="Times New Roman" w:cs="Times New Roman"/>
          <w:iCs/>
          <w:sz w:val="24"/>
          <w:szCs w:val="28"/>
        </w:rPr>
        <w:t>after confirming that it is correct.</w:t>
      </w:r>
      <w:r w:rsidR="003C2CCD" w:rsidRPr="002B4446">
        <w:rPr>
          <w:rFonts w:ascii="Times New Roman" w:hAnsi="Times New Roman" w:cs="Times New Roman"/>
          <w:sz w:val="24"/>
          <w:szCs w:val="28"/>
        </w:rPr>
        <w:t xml:space="preserve"> </w:t>
      </w:r>
      <w:del w:id="5508" w:author="Xiaolong Liu" w:date="2022-07-21T03:38:00Z">
        <w:r w:rsidRPr="002B4446" w:rsidDel="00337395">
          <w:rPr>
            <w:rFonts w:ascii="Times New Roman" w:hAnsi="Times New Roman" w:cs="Times New Roman"/>
            <w:sz w:val="24"/>
            <w:szCs w:val="28"/>
          </w:rPr>
          <w:delText>You will gain the energy</w:delText>
        </w:r>
      </w:del>
      <w:ins w:id="5509" w:author="Xiaolong Liu" w:date="2022-07-21T03:38:00Z">
        <w:r w:rsidR="00337395">
          <w:rPr>
            <w:rFonts w:ascii="Times New Roman" w:hAnsi="Times New Roman" w:cs="Times New Roman"/>
            <w:sz w:val="24"/>
            <w:szCs w:val="28"/>
          </w:rPr>
          <w:t xml:space="preserve">The </w:t>
        </w:r>
        <w:r w:rsidR="00AD40E0">
          <w:rPr>
            <w:rFonts w:ascii="Times New Roman" w:hAnsi="Times New Roman" w:cs="Times New Roman"/>
            <w:sz w:val="24"/>
            <w:szCs w:val="28"/>
          </w:rPr>
          <w:t xml:space="preserve">calculated </w:t>
        </w:r>
        <w:r w:rsidR="00337395">
          <w:rPr>
            <w:rFonts w:ascii="Times New Roman" w:hAnsi="Times New Roman" w:cs="Times New Roman"/>
            <w:sz w:val="24"/>
            <w:szCs w:val="28"/>
          </w:rPr>
          <w:t>normal state dispersion,</w:t>
        </w:r>
      </w:ins>
      <w:del w:id="5510" w:author="Xiaolong Liu" w:date="2022-07-21T03:38:00Z">
        <w:r w:rsidRPr="002B4446" w:rsidDel="00337395">
          <w:rPr>
            <w:rFonts w:ascii="Times New Roman" w:hAnsi="Times New Roman" w:cs="Times New Roman"/>
            <w:sz w:val="24"/>
            <w:szCs w:val="28"/>
          </w:rPr>
          <w:delText xml:space="preserve"> band,</w:delText>
        </w:r>
      </w:del>
      <w:r w:rsidRPr="002B4446">
        <w:rPr>
          <w:rFonts w:ascii="Times New Roman" w:hAnsi="Times New Roman" w:cs="Times New Roman"/>
          <w:sz w:val="24"/>
          <w:szCs w:val="28"/>
        </w:rPr>
        <w:t xml:space="preserve"> energy gap</w:t>
      </w:r>
      <w:ins w:id="5511" w:author="Xiaolong Liu" w:date="2022-07-21T03:38:00Z">
        <w:r w:rsidR="00AD40E0">
          <w:rPr>
            <w:rFonts w:ascii="Times New Roman" w:hAnsi="Times New Roman" w:cs="Times New Roman"/>
            <w:sz w:val="24"/>
            <w:szCs w:val="28"/>
          </w:rPr>
          <w:t>,</w:t>
        </w:r>
      </w:ins>
      <w:r w:rsidRPr="002B4446">
        <w:rPr>
          <w:rFonts w:ascii="Times New Roman" w:hAnsi="Times New Roman" w:cs="Times New Roman"/>
          <w:sz w:val="24"/>
          <w:szCs w:val="28"/>
        </w:rPr>
        <w:t xml:space="preserve"> and </w:t>
      </w:r>
      <w:r w:rsidRPr="002B4446">
        <w:rPr>
          <w:rFonts w:ascii="Times New Roman" w:hAnsi="Times New Roman" w:cs="Times New Roman"/>
          <w:iCs/>
          <w:sz w:val="24"/>
          <w:szCs w:val="28"/>
        </w:rPr>
        <w:t>spectral density</w:t>
      </w:r>
      <w:ins w:id="5512" w:author="Xiaolong Liu" w:date="2022-07-21T03:38:00Z">
        <w:r w:rsidR="00AD40E0">
          <w:rPr>
            <w:rFonts w:ascii="Times New Roman" w:hAnsi="Times New Roman" w:cs="Times New Roman"/>
            <w:iCs/>
            <w:sz w:val="24"/>
            <w:szCs w:val="28"/>
          </w:rPr>
          <w:t xml:space="preserve"> function</w:t>
        </w:r>
      </w:ins>
      <w:del w:id="5513" w:author="Xiaolong Liu" w:date="2022-07-21T03:38:00Z">
        <w:r w:rsidR="00DE0AEC" w:rsidRPr="002B4446" w:rsidDel="00AD40E0">
          <w:rPr>
            <w:rFonts w:ascii="Times New Roman" w:hAnsi="Times New Roman" w:cs="Times New Roman"/>
            <w:iCs/>
            <w:sz w:val="24"/>
            <w:szCs w:val="28"/>
          </w:rPr>
          <w:delText xml:space="preserve"> after calculation</w:delText>
        </w:r>
      </w:del>
      <w:ins w:id="5514" w:author="Xiaolong Liu" w:date="2022-07-21T03:38:00Z">
        <w:r w:rsidR="00AD40E0">
          <w:rPr>
            <w:rFonts w:ascii="Times New Roman" w:hAnsi="Times New Roman" w:cs="Times New Roman"/>
            <w:iCs/>
            <w:sz w:val="24"/>
            <w:szCs w:val="28"/>
          </w:rPr>
          <w:t xml:space="preserve"> will be displayed</w:t>
        </w:r>
      </w:ins>
      <w:r w:rsidR="00DE0AEC" w:rsidRPr="002B4446">
        <w:rPr>
          <w:rFonts w:ascii="Times New Roman" w:hAnsi="Times New Roman" w:cs="Times New Roman"/>
          <w:iCs/>
          <w:sz w:val="24"/>
          <w:szCs w:val="28"/>
        </w:rPr>
        <w:t>.</w:t>
      </w:r>
    </w:p>
    <w:p w14:paraId="56645806" w14:textId="77777777" w:rsidR="00E90C36" w:rsidRPr="002B4446" w:rsidRDefault="00E90C36" w:rsidP="00044A8E">
      <w:pPr>
        <w:rPr>
          <w:rFonts w:ascii="Times New Roman" w:hAnsi="Times New Roman" w:cs="Times New Roman"/>
          <w:sz w:val="24"/>
          <w:szCs w:val="28"/>
        </w:rPr>
      </w:pPr>
    </w:p>
    <w:p w14:paraId="1A320E43" w14:textId="72AB573A" w:rsidR="003C2CCD" w:rsidRDefault="00DE0AEC" w:rsidP="00F21C0A">
      <w:pPr>
        <w:ind w:firstLine="360"/>
        <w:rPr>
          <w:ins w:id="5515" w:author="Xiaolong Liu" w:date="2022-07-21T03:41:00Z"/>
          <w:rFonts w:ascii="Times New Roman" w:hAnsi="Times New Roman" w:cs="Times New Roman"/>
          <w:iCs/>
          <w:sz w:val="24"/>
          <w:szCs w:val="28"/>
        </w:rPr>
      </w:pPr>
      <w:r w:rsidRPr="002B4446">
        <w:rPr>
          <w:rFonts w:ascii="Times New Roman" w:hAnsi="Times New Roman" w:cs="Times New Roman"/>
          <w:iCs/>
          <w:sz w:val="24"/>
          <w:szCs w:val="28"/>
        </w:rPr>
        <w:t xml:space="preserve">Finally, click ‘calculate!’ button. The spectral density function and the BQPI pattern corresponding to each energy will be </w:t>
      </w:r>
      <w:del w:id="5516" w:author="Xiaolong Liu" w:date="2022-07-21T03:39:00Z">
        <w:r w:rsidRPr="002B4446" w:rsidDel="00F72808">
          <w:rPr>
            <w:rFonts w:ascii="Times New Roman" w:hAnsi="Times New Roman" w:cs="Times New Roman"/>
            <w:iCs/>
            <w:sz w:val="24"/>
            <w:szCs w:val="28"/>
          </w:rPr>
          <w:delText>output</w:delText>
        </w:r>
      </w:del>
      <w:ins w:id="5517" w:author="Xiaolong Liu" w:date="2022-07-21T03:39:00Z">
        <w:r w:rsidR="00F72808">
          <w:rPr>
            <w:rFonts w:ascii="Times New Roman" w:hAnsi="Times New Roman" w:cs="Times New Roman"/>
            <w:iCs/>
            <w:sz w:val="24"/>
            <w:szCs w:val="28"/>
          </w:rPr>
          <w:t>displayed</w:t>
        </w:r>
      </w:ins>
      <w:r w:rsidRPr="002B4446">
        <w:rPr>
          <w:rFonts w:ascii="Times New Roman" w:hAnsi="Times New Roman" w:cs="Times New Roman"/>
          <w:iCs/>
          <w:sz w:val="24"/>
          <w:szCs w:val="28"/>
        </w:rPr>
        <w:t>. A</w:t>
      </w:r>
      <w:r w:rsidR="003C2CCD" w:rsidRPr="002B4446">
        <w:rPr>
          <w:rFonts w:ascii="Times New Roman" w:hAnsi="Times New Roman" w:cs="Times New Roman"/>
          <w:iCs/>
          <w:sz w:val="24"/>
          <w:szCs w:val="28"/>
        </w:rPr>
        <w:t>t the same time, the current calculation process can be viewed in the main interface of MATLAB.</w:t>
      </w:r>
    </w:p>
    <w:p w14:paraId="323E351F" w14:textId="1788B337" w:rsidR="005876C4" w:rsidRDefault="005876C4" w:rsidP="00F21C0A">
      <w:pPr>
        <w:ind w:firstLine="360"/>
        <w:rPr>
          <w:ins w:id="5518" w:author="Xiaolong Liu" w:date="2022-07-21T03:41:00Z"/>
          <w:rFonts w:ascii="Times New Roman" w:hAnsi="Times New Roman" w:cs="Times New Roman"/>
          <w:iCs/>
          <w:sz w:val="24"/>
          <w:szCs w:val="28"/>
        </w:rPr>
      </w:pPr>
    </w:p>
    <w:p w14:paraId="72500D5C" w14:textId="6816B894" w:rsidR="005876C4" w:rsidRPr="00117D83" w:rsidRDefault="005876C4">
      <w:pPr>
        <w:ind w:firstLine="360"/>
        <w:rPr>
          <w:rFonts w:ascii="Times New Roman" w:hAnsi="Times New Roman" w:cs="Times New Roman"/>
          <w:iCs/>
          <w:color w:val="FF0000"/>
          <w:sz w:val="24"/>
          <w:szCs w:val="28"/>
          <w:rPrChange w:id="5519" w:author="Xiaolong Liu" w:date="2022-07-21T03:41:00Z">
            <w:rPr>
              <w:rFonts w:ascii="Times New Roman" w:hAnsi="Times New Roman" w:cs="Times New Roman"/>
              <w:iCs/>
              <w:sz w:val="24"/>
              <w:szCs w:val="28"/>
            </w:rPr>
          </w:rPrChange>
        </w:rPr>
        <w:pPrChange w:id="5520" w:author="Xiaolong Liu" w:date="2022-07-21T03:39:00Z">
          <w:pPr/>
        </w:pPrChange>
      </w:pPr>
      <w:ins w:id="5521" w:author="Xiaolong Liu" w:date="2022-07-21T03:41:00Z">
        <w:r w:rsidRPr="00117D83">
          <w:rPr>
            <w:rFonts w:ascii="Times New Roman" w:hAnsi="Times New Roman" w:cs="Times New Roman"/>
            <w:iCs/>
            <w:color w:val="FF0000"/>
            <w:sz w:val="24"/>
            <w:szCs w:val="28"/>
            <w:rPrChange w:id="5522" w:author="Xiaolong Liu" w:date="2022-07-21T03:41:00Z">
              <w:rPr>
                <w:rFonts w:ascii="Times New Roman" w:hAnsi="Times New Roman" w:cs="Times New Roman"/>
                <w:iCs/>
                <w:sz w:val="24"/>
                <w:szCs w:val="28"/>
              </w:rPr>
            </w:rPrChange>
          </w:rPr>
          <w:t>Show a screen snapshot of the GUI here.</w:t>
        </w:r>
      </w:ins>
    </w:p>
    <w:p w14:paraId="0456A7F7" w14:textId="5FBF2AC8" w:rsidR="007F2BA0" w:rsidRPr="0037375C" w:rsidRDefault="006A5ED4" w:rsidP="006A5ED4">
      <w:pPr>
        <w:pStyle w:val="1"/>
        <w:rPr>
          <w:ins w:id="5523" w:author="王 子宇" w:date="2022-07-21T18:19:00Z"/>
        </w:rPr>
      </w:pPr>
      <w:bookmarkStart w:id="5524" w:name="_Toc109410337"/>
      <w:r>
        <w:t>5.</w:t>
      </w:r>
      <w:ins w:id="5525" w:author="王 子宇" w:date="2022-07-21T18:20:00Z">
        <w:r w:rsidR="007F2BA0">
          <w:rPr>
            <w:rFonts w:hint="eastAsia"/>
          </w:rPr>
          <w:t>Reference</w:t>
        </w:r>
      </w:ins>
      <w:bookmarkEnd w:id="5524"/>
    </w:p>
    <w:p w14:paraId="3CD472FB" w14:textId="0716C6E1" w:rsidR="007F2BA0" w:rsidRDefault="007F2BA0" w:rsidP="00264614">
      <w:pPr>
        <w:pStyle w:val="a7"/>
        <w:numPr>
          <w:ilvl w:val="0"/>
          <w:numId w:val="39"/>
        </w:numPr>
        <w:ind w:firstLineChars="0"/>
        <w:rPr>
          <w:rFonts w:ascii="Times New Roman" w:hAnsi="Times New Roman" w:cs="Times New Roman"/>
          <w:iCs/>
          <w:sz w:val="24"/>
          <w:szCs w:val="28"/>
        </w:rPr>
      </w:pPr>
      <w:bookmarkStart w:id="5526" w:name="_Ref109320523"/>
      <w:proofErr w:type="spellStart"/>
      <w:r w:rsidRPr="00AE01A2">
        <w:rPr>
          <w:rFonts w:ascii="Times New Roman" w:hAnsi="Times New Roman" w:cs="Times New Roman"/>
          <w:iCs/>
          <w:sz w:val="24"/>
          <w:szCs w:val="28"/>
        </w:rPr>
        <w:t>Balatsky</w:t>
      </w:r>
      <w:proofErr w:type="spellEnd"/>
      <w:r w:rsidRPr="00AE01A2">
        <w:rPr>
          <w:rFonts w:ascii="Times New Roman" w:hAnsi="Times New Roman" w:cs="Times New Roman"/>
          <w:iCs/>
          <w:sz w:val="24"/>
          <w:szCs w:val="28"/>
        </w:rPr>
        <w:t xml:space="preserve">, Alexander V., Ilya </w:t>
      </w:r>
      <w:proofErr w:type="spellStart"/>
      <w:r w:rsidRPr="00AE01A2">
        <w:rPr>
          <w:rFonts w:ascii="Times New Roman" w:hAnsi="Times New Roman" w:cs="Times New Roman"/>
          <w:iCs/>
          <w:sz w:val="24"/>
          <w:szCs w:val="28"/>
        </w:rPr>
        <w:t>Vekhter</w:t>
      </w:r>
      <w:proofErr w:type="spellEnd"/>
      <w:r w:rsidRPr="00AE01A2">
        <w:rPr>
          <w:rFonts w:ascii="Times New Roman" w:hAnsi="Times New Roman" w:cs="Times New Roman"/>
          <w:iCs/>
          <w:sz w:val="24"/>
          <w:szCs w:val="28"/>
        </w:rPr>
        <w:t>, and Jian-Xin Zhu. "Impurity-induced states in conventional and unconventional superconductors." Reviews of Modern Physics 78.2 (2006): 373.</w:t>
      </w:r>
      <w:bookmarkEnd w:id="5526"/>
    </w:p>
    <w:p w14:paraId="0FD85F70" w14:textId="06EB6DBC" w:rsidR="00264614" w:rsidRDefault="008D5945" w:rsidP="00264614">
      <w:pPr>
        <w:pStyle w:val="a7"/>
        <w:numPr>
          <w:ilvl w:val="0"/>
          <w:numId w:val="39"/>
        </w:numPr>
        <w:ind w:firstLineChars="0"/>
        <w:rPr>
          <w:rFonts w:ascii="Times New Roman" w:hAnsi="Times New Roman" w:cs="Times New Roman"/>
          <w:iCs/>
          <w:sz w:val="24"/>
          <w:szCs w:val="28"/>
        </w:rPr>
      </w:pPr>
      <w:bookmarkStart w:id="5527" w:name="_Ref109323531"/>
      <w:r w:rsidRPr="008D5945">
        <w:rPr>
          <w:rFonts w:ascii="Times New Roman" w:hAnsi="Times New Roman" w:cs="Times New Roman"/>
          <w:iCs/>
          <w:sz w:val="24"/>
          <w:szCs w:val="28"/>
        </w:rPr>
        <w:lastRenderedPageBreak/>
        <w:t xml:space="preserve">Wang, </w:t>
      </w:r>
      <w:proofErr w:type="spellStart"/>
      <w:r w:rsidRPr="008D5945">
        <w:rPr>
          <w:rFonts w:ascii="Times New Roman" w:hAnsi="Times New Roman" w:cs="Times New Roman"/>
          <w:iCs/>
          <w:sz w:val="24"/>
          <w:szCs w:val="28"/>
        </w:rPr>
        <w:t>Qiang</w:t>
      </w:r>
      <w:proofErr w:type="spellEnd"/>
      <w:r w:rsidRPr="008D5945">
        <w:rPr>
          <w:rFonts w:ascii="Times New Roman" w:hAnsi="Times New Roman" w:cs="Times New Roman"/>
          <w:iCs/>
          <w:sz w:val="24"/>
          <w:szCs w:val="28"/>
        </w:rPr>
        <w:t>-Hua, and Dung-Hai Lee. "Quasiparticle scattering interference in high-temperature superconductors." Physical Review B 67.2 (2003): 020511.</w:t>
      </w:r>
      <w:bookmarkEnd w:id="5527"/>
    </w:p>
    <w:p w14:paraId="10DD728F" w14:textId="4ABD33D6" w:rsidR="00345674" w:rsidRDefault="00345674" w:rsidP="00264614">
      <w:pPr>
        <w:pStyle w:val="a7"/>
        <w:numPr>
          <w:ilvl w:val="0"/>
          <w:numId w:val="39"/>
        </w:numPr>
        <w:ind w:firstLineChars="0"/>
        <w:rPr>
          <w:rFonts w:ascii="Times New Roman" w:hAnsi="Times New Roman" w:cs="Times New Roman"/>
          <w:iCs/>
          <w:sz w:val="24"/>
          <w:szCs w:val="28"/>
        </w:rPr>
      </w:pPr>
      <w:bookmarkStart w:id="5528" w:name="_Ref109323934"/>
      <w:proofErr w:type="spellStart"/>
      <w:r w:rsidRPr="00345674">
        <w:rPr>
          <w:rFonts w:ascii="Times New Roman" w:hAnsi="Times New Roman" w:cs="Times New Roman"/>
          <w:iCs/>
          <w:sz w:val="24"/>
          <w:szCs w:val="28"/>
        </w:rPr>
        <w:t>Kostin</w:t>
      </w:r>
      <w:proofErr w:type="spellEnd"/>
      <w:r w:rsidRPr="00345674">
        <w:rPr>
          <w:rFonts w:ascii="Times New Roman" w:hAnsi="Times New Roman" w:cs="Times New Roman"/>
          <w:iCs/>
          <w:sz w:val="24"/>
          <w:szCs w:val="28"/>
        </w:rPr>
        <w:t xml:space="preserve">, Andrey. STM Imaging of Strong Orbital-selective Correlations in </w:t>
      </w:r>
      <w:proofErr w:type="spellStart"/>
      <w:r w:rsidRPr="00345674">
        <w:rPr>
          <w:rFonts w:ascii="Times New Roman" w:hAnsi="Times New Roman" w:cs="Times New Roman"/>
          <w:iCs/>
          <w:sz w:val="24"/>
          <w:szCs w:val="28"/>
        </w:rPr>
        <w:t>FeSe</w:t>
      </w:r>
      <w:proofErr w:type="spellEnd"/>
      <w:r w:rsidRPr="00345674">
        <w:rPr>
          <w:rFonts w:ascii="Times New Roman" w:hAnsi="Times New Roman" w:cs="Times New Roman"/>
          <w:iCs/>
          <w:sz w:val="24"/>
          <w:szCs w:val="28"/>
        </w:rPr>
        <w:t>. Diss. Cornell University, 2018.</w:t>
      </w:r>
      <w:bookmarkEnd w:id="5528"/>
    </w:p>
    <w:p w14:paraId="577A7ABF" w14:textId="6501551D" w:rsidR="006B1877" w:rsidRDefault="006B1877" w:rsidP="00264614">
      <w:pPr>
        <w:pStyle w:val="a7"/>
        <w:numPr>
          <w:ilvl w:val="0"/>
          <w:numId w:val="39"/>
        </w:numPr>
        <w:ind w:firstLineChars="0"/>
        <w:rPr>
          <w:rFonts w:ascii="Times New Roman" w:hAnsi="Times New Roman" w:cs="Times New Roman"/>
          <w:iCs/>
          <w:sz w:val="24"/>
          <w:szCs w:val="28"/>
        </w:rPr>
      </w:pPr>
      <w:bookmarkStart w:id="5529" w:name="_Ref109324430"/>
      <w:r w:rsidRPr="006B1877">
        <w:rPr>
          <w:rFonts w:ascii="Times New Roman" w:hAnsi="Times New Roman" w:cs="Times New Roman"/>
          <w:iCs/>
          <w:sz w:val="24"/>
          <w:szCs w:val="28"/>
          <w:lang w:val="fr-FR"/>
        </w:rPr>
        <w:t xml:space="preserve">Simon, Laurent, François </w:t>
      </w:r>
      <w:proofErr w:type="spellStart"/>
      <w:r w:rsidRPr="006B1877">
        <w:rPr>
          <w:rFonts w:ascii="Times New Roman" w:hAnsi="Times New Roman" w:cs="Times New Roman"/>
          <w:iCs/>
          <w:sz w:val="24"/>
          <w:szCs w:val="28"/>
          <w:lang w:val="fr-FR"/>
        </w:rPr>
        <w:t>Vonau</w:t>
      </w:r>
      <w:proofErr w:type="spellEnd"/>
      <w:r w:rsidRPr="006B1877">
        <w:rPr>
          <w:rFonts w:ascii="Times New Roman" w:hAnsi="Times New Roman" w:cs="Times New Roman"/>
          <w:iCs/>
          <w:sz w:val="24"/>
          <w:szCs w:val="28"/>
          <w:lang w:val="fr-FR"/>
        </w:rPr>
        <w:t xml:space="preserve">, and Dominique Aubel. </w:t>
      </w:r>
      <w:r w:rsidRPr="006B1877">
        <w:rPr>
          <w:rFonts w:ascii="Times New Roman" w:hAnsi="Times New Roman" w:cs="Times New Roman"/>
          <w:iCs/>
          <w:sz w:val="24"/>
          <w:szCs w:val="28"/>
        </w:rPr>
        <w:t>"A phenomenological approach of joint density of states for the determination of band structure in the case of a semi-metal studied by FT-STS." Journal of Physics: Condensed Matter 19.35 (2007): 355009.</w:t>
      </w:r>
      <w:bookmarkEnd w:id="5529"/>
    </w:p>
    <w:p w14:paraId="7F2B1984" w14:textId="534DC418" w:rsidR="00C74AAD" w:rsidRDefault="00C74AAD" w:rsidP="00264614">
      <w:pPr>
        <w:pStyle w:val="a7"/>
        <w:numPr>
          <w:ilvl w:val="0"/>
          <w:numId w:val="39"/>
        </w:numPr>
        <w:ind w:firstLineChars="0"/>
        <w:rPr>
          <w:rFonts w:ascii="Times New Roman" w:hAnsi="Times New Roman" w:cs="Times New Roman"/>
          <w:iCs/>
          <w:sz w:val="24"/>
          <w:szCs w:val="28"/>
        </w:rPr>
      </w:pPr>
      <w:bookmarkStart w:id="5530" w:name="_Ref109325849"/>
      <w:r w:rsidRPr="00C74AAD">
        <w:rPr>
          <w:rFonts w:ascii="Times New Roman" w:hAnsi="Times New Roman" w:cs="Times New Roman"/>
          <w:iCs/>
          <w:sz w:val="24"/>
          <w:szCs w:val="28"/>
          <w:lang w:val="fr-FR"/>
        </w:rPr>
        <w:t xml:space="preserve">Norman, M. R., et al. </w:t>
      </w:r>
      <w:r w:rsidRPr="00C74AAD">
        <w:rPr>
          <w:rFonts w:ascii="Times New Roman" w:hAnsi="Times New Roman" w:cs="Times New Roman"/>
          <w:iCs/>
          <w:sz w:val="24"/>
          <w:szCs w:val="28"/>
        </w:rPr>
        <w:t xml:space="preserve">"Phenomenological models for the gap anisotropy of Bi 2 Sr 2 </w:t>
      </w:r>
      <w:proofErr w:type="spellStart"/>
      <w:r w:rsidRPr="00C74AAD">
        <w:rPr>
          <w:rFonts w:ascii="Times New Roman" w:hAnsi="Times New Roman" w:cs="Times New Roman"/>
          <w:iCs/>
          <w:sz w:val="24"/>
          <w:szCs w:val="28"/>
        </w:rPr>
        <w:t>CaCu</w:t>
      </w:r>
      <w:proofErr w:type="spellEnd"/>
      <w:r w:rsidRPr="00C74AAD">
        <w:rPr>
          <w:rFonts w:ascii="Times New Roman" w:hAnsi="Times New Roman" w:cs="Times New Roman"/>
          <w:iCs/>
          <w:sz w:val="24"/>
          <w:szCs w:val="28"/>
        </w:rPr>
        <w:t xml:space="preserve"> 2 O 8 as measured by angle-resolved photoemission spectroscopy." Physical Review B 52.1 (1995): 615.</w:t>
      </w:r>
      <w:bookmarkEnd w:id="5530"/>
    </w:p>
    <w:p w14:paraId="6968AA3A" w14:textId="0706B412" w:rsidR="00AB5B91" w:rsidRDefault="00AB5B91" w:rsidP="00264614">
      <w:pPr>
        <w:pStyle w:val="a7"/>
        <w:numPr>
          <w:ilvl w:val="0"/>
          <w:numId w:val="39"/>
        </w:numPr>
        <w:ind w:firstLineChars="0"/>
        <w:rPr>
          <w:rFonts w:ascii="Times New Roman" w:hAnsi="Times New Roman" w:cs="Times New Roman"/>
          <w:iCs/>
          <w:sz w:val="24"/>
          <w:szCs w:val="28"/>
        </w:rPr>
      </w:pPr>
      <w:bookmarkStart w:id="5531" w:name="_Ref109326107"/>
      <w:r w:rsidRPr="00AB5B91">
        <w:rPr>
          <w:rFonts w:ascii="Times New Roman" w:hAnsi="Times New Roman" w:cs="Times New Roman"/>
          <w:iCs/>
          <w:sz w:val="24"/>
          <w:szCs w:val="28"/>
        </w:rPr>
        <w:t>Sharma, Rahul. Advanced Quasiparticle Interference Imaging for Complex Superconductors. Cornell University, 2020.</w:t>
      </w:r>
      <w:bookmarkEnd w:id="5531"/>
    </w:p>
    <w:p w14:paraId="2736D0D6" w14:textId="01F5B1AB" w:rsidR="00333F2C" w:rsidRPr="00264614" w:rsidRDefault="00514255" w:rsidP="00514255">
      <w:pPr>
        <w:pStyle w:val="a7"/>
        <w:numPr>
          <w:ilvl w:val="0"/>
          <w:numId w:val="39"/>
        </w:numPr>
        <w:ind w:firstLineChars="0"/>
        <w:rPr>
          <w:rFonts w:ascii="Times New Roman" w:hAnsi="Times New Roman" w:cs="Times New Roman"/>
          <w:iCs/>
          <w:sz w:val="24"/>
          <w:szCs w:val="28"/>
        </w:rPr>
      </w:pPr>
      <w:bookmarkStart w:id="5532" w:name="_Ref109412787"/>
      <w:proofErr w:type="spellStart"/>
      <w:r w:rsidRPr="00514255">
        <w:rPr>
          <w:rFonts w:ascii="Times New Roman" w:hAnsi="Times New Roman" w:cs="Times New Roman"/>
          <w:iCs/>
          <w:sz w:val="24"/>
          <w:szCs w:val="28"/>
          <w:lang w:val="fr-FR"/>
        </w:rPr>
        <w:t>Firmo</w:t>
      </w:r>
      <w:proofErr w:type="spellEnd"/>
      <w:r w:rsidRPr="00514255">
        <w:rPr>
          <w:rFonts w:ascii="Times New Roman" w:hAnsi="Times New Roman" w:cs="Times New Roman"/>
          <w:iCs/>
          <w:sz w:val="24"/>
          <w:szCs w:val="28"/>
          <w:lang w:val="fr-FR"/>
        </w:rPr>
        <w:t xml:space="preserve">, I. A., et al. </w:t>
      </w:r>
      <w:r w:rsidRPr="00514255">
        <w:rPr>
          <w:rFonts w:ascii="Times New Roman" w:hAnsi="Times New Roman" w:cs="Times New Roman"/>
          <w:iCs/>
          <w:sz w:val="24"/>
          <w:szCs w:val="28"/>
        </w:rPr>
        <w:t xml:space="preserve">"Evidence from tunneling spectroscopy for a quasi-one-dimensional origin of superconductivity in Sr 2 </w:t>
      </w:r>
      <w:proofErr w:type="spellStart"/>
      <w:r w:rsidRPr="00514255">
        <w:rPr>
          <w:rFonts w:ascii="Times New Roman" w:hAnsi="Times New Roman" w:cs="Times New Roman"/>
          <w:iCs/>
          <w:sz w:val="24"/>
          <w:szCs w:val="28"/>
        </w:rPr>
        <w:t>RuO</w:t>
      </w:r>
      <w:proofErr w:type="spellEnd"/>
      <w:r w:rsidRPr="00514255">
        <w:rPr>
          <w:rFonts w:ascii="Times New Roman" w:hAnsi="Times New Roman" w:cs="Times New Roman"/>
          <w:iCs/>
          <w:sz w:val="24"/>
          <w:szCs w:val="28"/>
        </w:rPr>
        <w:t xml:space="preserve"> 4." Physical Review B 88.13 (2013): 134521.</w:t>
      </w:r>
      <w:bookmarkEnd w:id="5532"/>
    </w:p>
    <w:sectPr w:rsidR="00333F2C" w:rsidRPr="00264614">
      <w:footerReference w:type="even" r:id="rId33"/>
      <w:footerReference w:type="default" r:id="rId3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8" w:author="Xiaolong Liu" w:date="2022-07-19T15:34:00Z" w:initials="XL">
    <w:p w14:paraId="263CE301" w14:textId="5754820B" w:rsidR="0044485C" w:rsidRDefault="0044485C" w:rsidP="00A54EC5">
      <w:pPr>
        <w:jc w:val="left"/>
      </w:pPr>
      <w:r>
        <w:rPr>
          <w:rStyle w:val="aa"/>
        </w:rPr>
        <w:annotationRef/>
      </w:r>
      <w:r>
        <w:rPr>
          <w:sz w:val="20"/>
          <w:szCs w:val="20"/>
        </w:rPr>
        <w:t xml:space="preserve">Please cite: A. V. </w:t>
      </w:r>
      <w:proofErr w:type="spellStart"/>
      <w:r>
        <w:rPr>
          <w:sz w:val="20"/>
          <w:szCs w:val="20"/>
        </w:rPr>
        <w:t>Balatsky</w:t>
      </w:r>
      <w:proofErr w:type="spellEnd"/>
      <w:r>
        <w:rPr>
          <w:sz w:val="20"/>
          <w:szCs w:val="20"/>
        </w:rPr>
        <w:t xml:space="preserve">, I. </w:t>
      </w:r>
      <w:proofErr w:type="spellStart"/>
      <w:r>
        <w:rPr>
          <w:sz w:val="20"/>
          <w:szCs w:val="20"/>
        </w:rPr>
        <w:t>Vekhter</w:t>
      </w:r>
      <w:proofErr w:type="spellEnd"/>
      <w:r>
        <w:rPr>
          <w:sz w:val="20"/>
          <w:szCs w:val="20"/>
        </w:rPr>
        <w:t>, and Jian-Xin Zhu. Impurity-induced states in conventional and unconventional superconductors. Rev. Mod. Phys., 78: 177 373–433, 2006</w:t>
      </w:r>
    </w:p>
  </w:comment>
  <w:comment w:id="218" w:author="Xiaolong Liu" w:date="2022-07-19T15:37:00Z" w:initials="XL">
    <w:p w14:paraId="6143AD03" w14:textId="77777777" w:rsidR="0044485C" w:rsidRDefault="0044485C" w:rsidP="006D3373">
      <w:pPr>
        <w:jc w:val="left"/>
      </w:pPr>
      <w:r>
        <w:rPr>
          <w:rStyle w:val="aa"/>
        </w:rPr>
        <w:annotationRef/>
      </w:r>
      <w:r>
        <w:rPr>
          <w:sz w:val="20"/>
          <w:szCs w:val="20"/>
        </w:rPr>
        <w:t>Add captions to all figures</w:t>
      </w:r>
    </w:p>
  </w:comment>
  <w:comment w:id="778" w:author="Xiaolong Liu" w:date="2022-07-20T10:36:00Z" w:initials="XL">
    <w:p w14:paraId="78E667B9" w14:textId="258C765C" w:rsidR="00B614FF" w:rsidRDefault="00B614FF" w:rsidP="00C67FC4">
      <w:pPr>
        <w:jc w:val="left"/>
      </w:pPr>
      <w:r>
        <w:rPr>
          <w:rStyle w:val="aa"/>
        </w:rPr>
        <w:annotationRef/>
      </w:r>
      <w:r>
        <w:rPr>
          <w:sz w:val="20"/>
          <w:szCs w:val="20"/>
        </w:rPr>
        <w:t>Cite: PHYSICAL REVIEW B 67, 020511, 2003</w:t>
      </w:r>
    </w:p>
  </w:comment>
  <w:comment w:id="1208" w:author="Xiaolong Liu" w:date="2022-07-20T15:50:00Z" w:initials="XL">
    <w:p w14:paraId="0D09C46B" w14:textId="77777777" w:rsidR="00CF7DD1" w:rsidRDefault="00CF7DD1" w:rsidP="00CE43ED">
      <w:pPr>
        <w:jc w:val="left"/>
      </w:pPr>
      <w:r>
        <w:rPr>
          <w:rStyle w:val="aa"/>
        </w:rPr>
        <w:annotationRef/>
      </w:r>
      <w:r>
        <w:rPr>
          <w:sz w:val="20"/>
          <w:szCs w:val="20"/>
        </w:rPr>
        <w:t xml:space="preserve">Cite Andrey </w:t>
      </w:r>
      <w:proofErr w:type="spellStart"/>
      <w:r>
        <w:rPr>
          <w:sz w:val="20"/>
          <w:szCs w:val="20"/>
        </w:rPr>
        <w:t>Kostin’s</w:t>
      </w:r>
      <w:proofErr w:type="spellEnd"/>
      <w:r>
        <w:rPr>
          <w:sz w:val="20"/>
          <w:szCs w:val="20"/>
        </w:rPr>
        <w:t xml:space="preserve"> thesis</w:t>
      </w:r>
    </w:p>
  </w:comment>
  <w:comment w:id="1414" w:author="Xiaolong Liu" w:date="2022-07-21T00:31:00Z" w:initials="XL">
    <w:p w14:paraId="6576A257" w14:textId="77777777" w:rsidR="00271E7D" w:rsidRDefault="00271E7D" w:rsidP="003F2E38">
      <w:pPr>
        <w:jc w:val="left"/>
      </w:pPr>
      <w:r>
        <w:rPr>
          <w:rStyle w:val="aa"/>
        </w:rPr>
        <w:annotationRef/>
      </w:r>
      <w:r>
        <w:rPr>
          <w:sz w:val="20"/>
          <w:szCs w:val="20"/>
        </w:rPr>
        <w:t>Is the unit eV?</w:t>
      </w:r>
    </w:p>
  </w:comment>
  <w:comment w:id="1415" w:author="王 子宇" w:date="2022-07-21T19:37:00Z" w:initials="王">
    <w:p w14:paraId="0199F0F9" w14:textId="10A4B616" w:rsidR="006B1877" w:rsidRDefault="006B1877">
      <w:pPr>
        <w:pStyle w:val="ab"/>
      </w:pPr>
      <w:r>
        <w:rPr>
          <w:rStyle w:val="aa"/>
        </w:rPr>
        <w:annotationRef/>
      </w:r>
      <w:r>
        <w:t>Y</w:t>
      </w:r>
      <w:r>
        <w:rPr>
          <w:rFonts w:hint="eastAsia"/>
        </w:rPr>
        <w:t>es</w:t>
      </w:r>
    </w:p>
  </w:comment>
  <w:comment w:id="1430" w:author="Xiaolong Liu" w:date="2022-07-21T00:32:00Z" w:initials="XL">
    <w:p w14:paraId="558B19FA" w14:textId="77777777" w:rsidR="007F6C8A" w:rsidRDefault="007F6C8A" w:rsidP="009A161E">
      <w:pPr>
        <w:jc w:val="left"/>
      </w:pPr>
      <w:r>
        <w:rPr>
          <w:rStyle w:val="aa"/>
        </w:rPr>
        <w:annotationRef/>
      </w:r>
      <w:r>
        <w:rPr>
          <w:sz w:val="20"/>
          <w:szCs w:val="20"/>
        </w:rPr>
        <w:t>Unit eV?</w:t>
      </w:r>
    </w:p>
  </w:comment>
  <w:comment w:id="1431" w:author="王 子宇" w:date="2022-07-21T19:41:00Z" w:initials="王">
    <w:p w14:paraId="34A0192D" w14:textId="7C6863DA" w:rsidR="00E04E80" w:rsidRDefault="00E04E80">
      <w:pPr>
        <w:pStyle w:val="ab"/>
      </w:pPr>
      <w:r>
        <w:rPr>
          <w:rStyle w:val="aa"/>
        </w:rPr>
        <w:annotationRef/>
      </w:r>
      <w:r>
        <w:rPr>
          <w:rFonts w:hint="eastAsia"/>
        </w:rPr>
        <w:t>Y</w:t>
      </w:r>
      <w:r>
        <w:t>es</w:t>
      </w:r>
    </w:p>
  </w:comment>
  <w:comment w:id="1472" w:author="Xiaolong Liu" w:date="2022-07-21T00:38:00Z" w:initials="XL">
    <w:p w14:paraId="28760D72" w14:textId="48EB5023" w:rsidR="00194243" w:rsidRDefault="00194243" w:rsidP="00194243">
      <w:pPr>
        <w:jc w:val="left"/>
      </w:pPr>
      <w:r>
        <w:rPr>
          <w:rStyle w:val="aa"/>
        </w:rPr>
        <w:annotationRef/>
      </w:r>
      <w:r>
        <w:rPr>
          <w:sz w:val="20"/>
          <w:szCs w:val="20"/>
        </w:rPr>
        <w:t>Is this how V is defined by Rahul Sharma in his code?</w:t>
      </w:r>
    </w:p>
  </w:comment>
  <w:comment w:id="1473" w:author="王 子宇" w:date="2022-07-21T19:48:00Z" w:initials="王">
    <w:p w14:paraId="6932C806" w14:textId="51A4209F" w:rsidR="007B42C1" w:rsidRDefault="007B42C1">
      <w:pPr>
        <w:pStyle w:val="ab"/>
      </w:pPr>
      <w:r>
        <w:rPr>
          <w:rStyle w:val="aa"/>
        </w:rPr>
        <w:annotationRef/>
      </w:r>
    </w:p>
  </w:comment>
  <w:comment w:id="1487" w:author="Xiaolong Liu" w:date="2022-07-21T01:46:00Z" w:initials="XL">
    <w:p w14:paraId="3BAADC91" w14:textId="77777777" w:rsidR="00776449" w:rsidRDefault="00776449" w:rsidP="00011527">
      <w:pPr>
        <w:jc w:val="left"/>
      </w:pPr>
      <w:r>
        <w:rPr>
          <w:rStyle w:val="aa"/>
        </w:rPr>
        <w:annotationRef/>
      </w:r>
      <w:r>
        <w:rPr>
          <w:sz w:val="20"/>
          <w:szCs w:val="20"/>
        </w:rPr>
        <w:t>Please change to U and U0</w:t>
      </w:r>
    </w:p>
  </w:comment>
  <w:comment w:id="1569" w:author="Xiaolong Liu" w:date="2022-07-21T01:47:00Z" w:initials="XL">
    <w:p w14:paraId="1F90D522" w14:textId="77777777" w:rsidR="00776449" w:rsidRDefault="00776449" w:rsidP="00AE0601">
      <w:pPr>
        <w:jc w:val="left"/>
      </w:pPr>
      <w:r>
        <w:rPr>
          <w:rStyle w:val="aa"/>
        </w:rPr>
        <w:annotationRef/>
      </w:r>
      <w:r>
        <w:rPr>
          <w:sz w:val="20"/>
          <w:szCs w:val="20"/>
        </w:rPr>
        <w:t>Please change to U0</w:t>
      </w:r>
    </w:p>
  </w:comment>
  <w:comment w:id="1575" w:author="Xiaolong Liu" w:date="2022-07-21T01:27:00Z" w:initials="XL">
    <w:p w14:paraId="767BD8DE" w14:textId="124D35E6" w:rsidR="00E108D6" w:rsidRDefault="00E108D6" w:rsidP="00F42DE3">
      <w:pPr>
        <w:jc w:val="left"/>
      </w:pPr>
      <w:r>
        <w:rPr>
          <w:rStyle w:val="aa"/>
        </w:rPr>
        <w:annotationRef/>
      </w:r>
      <w:r>
        <w:rPr>
          <w:sz w:val="20"/>
          <w:szCs w:val="20"/>
        </w:rPr>
        <w:t>The gap in general is a complex function including an imaginary part as well?</w:t>
      </w:r>
    </w:p>
  </w:comment>
  <w:comment w:id="1576" w:author="王 子宇" w:date="2022-07-21T19:58:00Z" w:initials="王">
    <w:p w14:paraId="3752A24C" w14:textId="5E9423D7" w:rsidR="00AB5B91" w:rsidRDefault="00AB5B91">
      <w:pPr>
        <w:pStyle w:val="ab"/>
      </w:pPr>
      <w:r>
        <w:rPr>
          <w:rStyle w:val="aa"/>
        </w:rPr>
        <w:annotationRef/>
      </w:r>
      <w:r>
        <w:rPr>
          <w:rFonts w:hint="eastAsia"/>
        </w:rPr>
        <w:t>S</w:t>
      </w:r>
      <w:r>
        <w:t>ure, I forgot it.</w:t>
      </w:r>
    </w:p>
  </w:comment>
  <w:comment w:id="1583" w:author="Xiaolong Liu" w:date="2022-07-21T00:43:00Z" w:initials="XL">
    <w:p w14:paraId="2FF7C8D5" w14:textId="083BA1E1" w:rsidR="00194243" w:rsidRDefault="00194243" w:rsidP="00194243">
      <w:pPr>
        <w:jc w:val="left"/>
      </w:pPr>
      <w:r>
        <w:rPr>
          <w:rStyle w:val="aa"/>
        </w:rPr>
        <w:annotationRef/>
      </w:r>
      <w:r>
        <w:rPr>
          <w:sz w:val="20"/>
          <w:szCs w:val="20"/>
        </w:rPr>
        <w:t xml:space="preserve">Cite: PHYSICAL REVIEW B 67, 020511, 2003 </w:t>
      </w:r>
    </w:p>
  </w:comment>
  <w:comment w:id="1621" w:author="Xiaolong Liu" w:date="2022-07-21T01:45:00Z" w:initials="XL">
    <w:p w14:paraId="73F593F8" w14:textId="77777777" w:rsidR="00776449" w:rsidRDefault="00776449" w:rsidP="00046B27">
      <w:pPr>
        <w:jc w:val="left"/>
      </w:pPr>
      <w:r>
        <w:rPr>
          <w:rStyle w:val="aa"/>
        </w:rPr>
        <w:annotationRef/>
      </w:r>
      <w:r>
        <w:rPr>
          <w:sz w:val="20"/>
          <w:szCs w:val="20"/>
        </w:rPr>
        <w:t>Need to change the label of the color bar of both graphs to actual values in eV.</w:t>
      </w:r>
    </w:p>
  </w:comment>
  <w:comment w:id="1755" w:author="Xiaolong Liu" w:date="2022-07-21T01:31:00Z" w:initials="XL">
    <w:p w14:paraId="0C08B9EE" w14:textId="77777777" w:rsidR="00516318" w:rsidRDefault="00516318" w:rsidP="00504C8A">
      <w:pPr>
        <w:jc w:val="left"/>
      </w:pPr>
      <w:r>
        <w:rPr>
          <w:rStyle w:val="aa"/>
        </w:rPr>
        <w:annotationRef/>
      </w:r>
      <w:r>
        <w:rPr>
          <w:sz w:val="20"/>
          <w:szCs w:val="20"/>
        </w:rPr>
        <w:t>This is assuming gap function is real so D* = D. But in general D is a complex function?</w:t>
      </w:r>
    </w:p>
  </w:comment>
  <w:comment w:id="1756" w:author="王 子宇" w:date="2022-07-21T20:52:00Z" w:initials="王">
    <w:p w14:paraId="04966999" w14:textId="61C58986" w:rsidR="00597DA5" w:rsidRDefault="00597DA5">
      <w:pPr>
        <w:pStyle w:val="ab"/>
      </w:pPr>
      <w:r>
        <w:rPr>
          <w:rStyle w:val="aa"/>
        </w:rPr>
        <w:annotationRef/>
      </w:r>
      <w:r>
        <w:rPr>
          <w:rFonts w:hint="eastAsia"/>
        </w:rPr>
        <w:t>O</w:t>
      </w:r>
      <w:r>
        <w:t>K, I change it in word and MATLAB code.</w:t>
      </w:r>
    </w:p>
  </w:comment>
  <w:comment w:id="1905" w:author="Xiaolong Liu" w:date="2022-07-21T01:32:00Z" w:initials="XL">
    <w:p w14:paraId="0A585D4A" w14:textId="77777777" w:rsidR="00D10A50" w:rsidRDefault="00D10A50" w:rsidP="00F93FD4">
      <w:pPr>
        <w:jc w:val="left"/>
      </w:pPr>
      <w:r>
        <w:rPr>
          <w:rStyle w:val="aa"/>
        </w:rPr>
        <w:annotationRef/>
      </w:r>
      <w:r>
        <w:rPr>
          <w:sz w:val="20"/>
          <w:szCs w:val="20"/>
        </w:rPr>
        <w:t xml:space="preserve">Why it is divided by </w:t>
      </w:r>
      <w:proofErr w:type="spellStart"/>
      <w:r>
        <w:rPr>
          <w:sz w:val="20"/>
          <w:szCs w:val="20"/>
        </w:rPr>
        <w:t>n_q</w:t>
      </w:r>
      <w:proofErr w:type="spellEnd"/>
      <w:r>
        <w:rPr>
          <w:sz w:val="20"/>
          <w:szCs w:val="20"/>
        </w:rPr>
        <w:t>*</w:t>
      </w:r>
      <w:proofErr w:type="spellStart"/>
      <w:r>
        <w:rPr>
          <w:sz w:val="20"/>
          <w:szCs w:val="20"/>
        </w:rPr>
        <w:t>n_q</w:t>
      </w:r>
      <w:proofErr w:type="spellEnd"/>
      <w:r>
        <w:rPr>
          <w:sz w:val="20"/>
          <w:szCs w:val="20"/>
        </w:rPr>
        <w:t>?</w:t>
      </w:r>
    </w:p>
  </w:comment>
  <w:comment w:id="1906" w:author="王 子宇" w:date="2022-07-21T20:53:00Z" w:initials="王">
    <w:p w14:paraId="16EC26F7" w14:textId="1861A957" w:rsidR="001B6532" w:rsidRDefault="001B6532">
      <w:pPr>
        <w:pStyle w:val="ab"/>
      </w:pPr>
      <w:r>
        <w:rPr>
          <w:rStyle w:val="aa"/>
        </w:rPr>
        <w:annotationRef/>
      </w:r>
      <w:r w:rsidR="009550EF" w:rsidRPr="009550EF">
        <w:t>for normalization</w:t>
      </w:r>
    </w:p>
  </w:comment>
  <w:comment w:id="2128" w:author="Xiaolong Liu" w:date="2022-07-21T02:05:00Z" w:initials="XL">
    <w:p w14:paraId="56E46D45" w14:textId="77777777" w:rsidR="007E0D72" w:rsidRDefault="00AE7889" w:rsidP="00AF4613">
      <w:pPr>
        <w:jc w:val="left"/>
      </w:pPr>
      <w:r>
        <w:rPr>
          <w:rStyle w:val="aa"/>
        </w:rPr>
        <w:annotationRef/>
      </w:r>
      <w:r w:rsidR="007E0D72">
        <w:rPr>
          <w:sz w:val="20"/>
          <w:szCs w:val="20"/>
        </w:rPr>
        <w:t xml:space="preserve">Need more explanation; does </w:t>
      </w:r>
      <w:proofErr w:type="spellStart"/>
      <w:r w:rsidR="007E0D72">
        <w:rPr>
          <w:sz w:val="20"/>
          <w:szCs w:val="20"/>
        </w:rPr>
        <w:t>Matlab</w:t>
      </w:r>
      <w:proofErr w:type="spellEnd"/>
      <w:r w:rsidR="007E0D72">
        <w:rPr>
          <w:sz w:val="20"/>
          <w:szCs w:val="20"/>
        </w:rPr>
        <w:t xml:space="preserve"> round it up or down after diving by 2? Does </w:t>
      </w:r>
      <w:proofErr w:type="spellStart"/>
      <w:r w:rsidR="007E0D72">
        <w:rPr>
          <w:sz w:val="20"/>
          <w:szCs w:val="20"/>
        </w:rPr>
        <w:t>n_q</w:t>
      </w:r>
      <w:proofErr w:type="spellEnd"/>
      <w:r w:rsidR="007E0D72">
        <w:rPr>
          <w:sz w:val="20"/>
          <w:szCs w:val="20"/>
        </w:rPr>
        <w:t xml:space="preserve"> start from 0 or 1? Is it better if </w:t>
      </w:r>
      <w:proofErr w:type="spellStart"/>
      <w:r w:rsidR="007E0D72">
        <w:rPr>
          <w:sz w:val="20"/>
          <w:szCs w:val="20"/>
        </w:rPr>
        <w:t>n_q</w:t>
      </w:r>
      <w:proofErr w:type="spellEnd"/>
      <w:r w:rsidR="007E0D72">
        <w:rPr>
          <w:sz w:val="20"/>
          <w:szCs w:val="20"/>
        </w:rPr>
        <w:t xml:space="preserve"> is defined as an odd number? Why is it called </w:t>
      </w:r>
      <w:proofErr w:type="spellStart"/>
      <w:r w:rsidR="007E0D72">
        <w:rPr>
          <w:sz w:val="20"/>
          <w:szCs w:val="20"/>
        </w:rPr>
        <w:t>sumG_ind</w:t>
      </w:r>
      <w:proofErr w:type="spellEnd"/>
      <w:r w:rsidR="007E0D72">
        <w:rPr>
          <w:sz w:val="20"/>
          <w:szCs w:val="20"/>
        </w:rPr>
        <w:t>?</w:t>
      </w:r>
    </w:p>
  </w:comment>
  <w:comment w:id="2129" w:author="王 子宇" w:date="2022-07-21T20:55:00Z" w:initials="王">
    <w:p w14:paraId="18B36CAA" w14:textId="25F54833" w:rsidR="009550EF" w:rsidRDefault="009550EF">
      <w:pPr>
        <w:pStyle w:val="ab"/>
      </w:pPr>
      <w:r>
        <w:rPr>
          <w:rStyle w:val="aa"/>
        </w:rPr>
        <w:annotationRef/>
      </w:r>
      <w:r>
        <w:rPr>
          <w:rFonts w:hint="eastAsia"/>
        </w:rPr>
        <w:t>T</w:t>
      </w:r>
      <w:r>
        <w:t xml:space="preserve">he q needs to be an odd number and I explain it in the last section. It called </w:t>
      </w:r>
      <w:proofErr w:type="spellStart"/>
      <w:r>
        <w:t>sumG_ind</w:t>
      </w:r>
      <w:proofErr w:type="spellEnd"/>
      <w:r>
        <w:t xml:space="preserve"> just to </w:t>
      </w:r>
      <w:r w:rsidRPr="009550EF">
        <w:t>be consistent with</w:t>
      </w:r>
      <w:r>
        <w:t xml:space="preserve"> Rahul’s code.</w:t>
      </w:r>
    </w:p>
  </w:comment>
  <w:comment w:id="2176" w:author="Xiaolong Liu" w:date="2022-07-21T02:19:00Z" w:initials="XL">
    <w:p w14:paraId="1171A0FC" w14:textId="77777777" w:rsidR="00E600CC" w:rsidRDefault="00E600CC" w:rsidP="00D80052">
      <w:pPr>
        <w:jc w:val="left"/>
      </w:pPr>
      <w:r>
        <w:rPr>
          <w:rStyle w:val="aa"/>
        </w:rPr>
        <w:annotationRef/>
      </w:r>
      <w:r>
        <w:rPr>
          <w:sz w:val="20"/>
          <w:szCs w:val="20"/>
        </w:rPr>
        <w:t xml:space="preserve">Does 1/C in </w:t>
      </w:r>
      <w:proofErr w:type="spellStart"/>
      <w:r>
        <w:rPr>
          <w:sz w:val="20"/>
          <w:szCs w:val="20"/>
        </w:rPr>
        <w:t>Matlab</w:t>
      </w:r>
      <w:proofErr w:type="spellEnd"/>
      <w:r>
        <w:rPr>
          <w:sz w:val="20"/>
          <w:szCs w:val="20"/>
        </w:rPr>
        <w:t xml:space="preserve"> means the inverse of matrix C? If so, I would still write as 1/C*A, because in general, A is not ~identity matrix, and order of matrix multiplication matters.</w:t>
      </w:r>
    </w:p>
  </w:comment>
  <w:comment w:id="2177" w:author="王 子宇" w:date="2022-07-21T20:59:00Z" w:initials="王">
    <w:p w14:paraId="6FE9414A" w14:textId="7E31E22D" w:rsidR="009550EF" w:rsidRDefault="009550EF">
      <w:pPr>
        <w:pStyle w:val="ab"/>
      </w:pPr>
      <w:r>
        <w:rPr>
          <w:rStyle w:val="aa"/>
        </w:rPr>
        <w:annotationRef/>
      </w:r>
      <w:r>
        <w:t>'/’ is the inverse of matrix. And I t</w:t>
      </w:r>
      <w:r w:rsidR="00EA7CBD">
        <w:t xml:space="preserve">ook this question into consideration, but I found the result is </w:t>
      </w:r>
      <w:r w:rsidR="00EA7CBD" w:rsidRPr="00EA7CBD">
        <w:t>exactly the same</w:t>
      </w:r>
      <w:r w:rsidR="00EA7CBD">
        <w:t xml:space="preserve"> by </w:t>
      </w:r>
      <w:r w:rsidR="00EA7CBD" w:rsidRPr="00EA7CBD">
        <w:t xml:space="preserve">reverse </w:t>
      </w:r>
      <w:r w:rsidR="00EA7CBD">
        <w:t xml:space="preserve">multiplication </w:t>
      </w:r>
      <w:r w:rsidR="00EA7CBD" w:rsidRPr="00EA7CBD">
        <w:t>order</w:t>
      </w:r>
      <w:r w:rsidR="00EA7CBD">
        <w:t xml:space="preserve">. </w:t>
      </w:r>
      <w:proofErr w:type="gramStart"/>
      <w:r w:rsidR="00EA7CBD">
        <w:t>So</w:t>
      </w:r>
      <w:proofErr w:type="gramEnd"/>
      <w:r w:rsidR="00EA7CBD">
        <w:t xml:space="preserve"> to </w:t>
      </w:r>
      <w:r w:rsidR="00EA7CBD" w:rsidRPr="00EA7CBD">
        <w:t>simplify</w:t>
      </w:r>
      <w:r w:rsidR="00EA7CBD">
        <w:t>, I just write in this form.</w:t>
      </w:r>
    </w:p>
  </w:comment>
  <w:comment w:id="2218" w:author="Xiaolong Liu" w:date="2022-07-21T02:20:00Z" w:initials="XL">
    <w:p w14:paraId="5F74E335" w14:textId="77777777" w:rsidR="00E600CC" w:rsidRDefault="00E600CC" w:rsidP="00D717D5">
      <w:pPr>
        <w:jc w:val="left"/>
      </w:pPr>
      <w:r>
        <w:rPr>
          <w:rStyle w:val="aa"/>
        </w:rPr>
        <w:annotationRef/>
      </w:r>
      <w:r>
        <w:rPr>
          <w:sz w:val="20"/>
          <w:szCs w:val="20"/>
        </w:rPr>
        <w:t>We need to discuss this section in Zoom!</w:t>
      </w:r>
    </w:p>
  </w:comment>
  <w:comment w:id="2405" w:author="Xiaolong Liu" w:date="2022-07-21T03:17:00Z" w:initials="XL">
    <w:p w14:paraId="71D691AB" w14:textId="77777777" w:rsidR="00CA5AA4" w:rsidRDefault="00CA5AA4" w:rsidP="006C0750">
      <w:pPr>
        <w:jc w:val="left"/>
      </w:pPr>
      <w:r>
        <w:rPr>
          <w:rStyle w:val="aa"/>
        </w:rPr>
        <w:annotationRef/>
      </w:r>
      <w:r>
        <w:rPr>
          <w:sz w:val="20"/>
          <w:szCs w:val="20"/>
        </w:rPr>
        <w:t>Note the absence of particle hole symmetry!</w:t>
      </w:r>
    </w:p>
  </w:comment>
  <w:comment w:id="2830" w:author="Xiaolong Liu" w:date="2022-07-21T02:28:00Z" w:initials="XL">
    <w:p w14:paraId="1835D7E7" w14:textId="4F9F4DFF" w:rsidR="00F16EC6" w:rsidRDefault="00F16EC6" w:rsidP="00143DAC">
      <w:pPr>
        <w:jc w:val="left"/>
      </w:pPr>
      <w:r>
        <w:rPr>
          <w:rStyle w:val="aa"/>
        </w:rPr>
        <w:annotationRef/>
      </w:r>
      <w:r>
        <w:rPr>
          <w:sz w:val="20"/>
          <w:szCs w:val="20"/>
        </w:rPr>
        <w:t>Please again change V to U in code</w:t>
      </w:r>
    </w:p>
  </w:comment>
  <w:comment w:id="2914" w:author="Xiaolong Liu" w:date="2022-07-21T02:49:00Z" w:initials="XL">
    <w:p w14:paraId="55CAB4C8" w14:textId="77777777" w:rsidR="00DF5427" w:rsidRDefault="00DF5427" w:rsidP="005D2C4A">
      <w:pPr>
        <w:jc w:val="left"/>
      </w:pPr>
      <w:r>
        <w:rPr>
          <w:rStyle w:val="aa"/>
        </w:rPr>
        <w:annotationRef/>
      </w:r>
      <w:r>
        <w:rPr>
          <w:sz w:val="20"/>
          <w:szCs w:val="20"/>
        </w:rPr>
        <w:t xml:space="preserve">What are the units of </w:t>
      </w:r>
      <w:proofErr w:type="spellStart"/>
      <w:r>
        <w:rPr>
          <w:sz w:val="20"/>
          <w:szCs w:val="20"/>
        </w:rPr>
        <w:t>U_intra</w:t>
      </w:r>
      <w:proofErr w:type="spellEnd"/>
      <w:r>
        <w:rPr>
          <w:sz w:val="20"/>
          <w:szCs w:val="20"/>
        </w:rPr>
        <w:t xml:space="preserve"> and </w:t>
      </w:r>
      <w:proofErr w:type="spellStart"/>
      <w:r>
        <w:rPr>
          <w:sz w:val="20"/>
          <w:szCs w:val="20"/>
        </w:rPr>
        <w:t>U_inter</w:t>
      </w:r>
      <w:proofErr w:type="spellEnd"/>
      <w:r>
        <w:rPr>
          <w:sz w:val="20"/>
          <w:szCs w:val="20"/>
        </w:rPr>
        <w:t>, eV?</w:t>
      </w:r>
    </w:p>
  </w:comment>
  <w:comment w:id="2915" w:author="王 子宇" w:date="2022-07-21T21:06:00Z" w:initials="王">
    <w:p w14:paraId="2B45642D" w14:textId="4C94AC8E" w:rsidR="0098456A" w:rsidRDefault="0098456A">
      <w:pPr>
        <w:pStyle w:val="ab"/>
      </w:pPr>
      <w:r>
        <w:rPr>
          <w:rStyle w:val="aa"/>
        </w:rPr>
        <w:annotationRef/>
      </w:r>
      <w:r>
        <w:t>Yes</w:t>
      </w:r>
      <w:r>
        <w:rPr>
          <w:rFonts w:hint="eastAsia"/>
        </w:rPr>
        <w:t>.</w:t>
      </w:r>
    </w:p>
  </w:comment>
  <w:comment w:id="3211" w:author="Xiaolong Liu" w:date="2022-07-21T02:34:00Z" w:initials="XL">
    <w:p w14:paraId="0256CCDD" w14:textId="5C8639DE" w:rsidR="00CE3C1C" w:rsidRDefault="00CE3C1C" w:rsidP="00B955B0">
      <w:pPr>
        <w:jc w:val="left"/>
      </w:pPr>
      <w:r>
        <w:rPr>
          <w:rStyle w:val="aa"/>
        </w:rPr>
        <w:annotationRef/>
      </w:r>
      <w:r>
        <w:rPr>
          <w:sz w:val="20"/>
          <w:szCs w:val="20"/>
        </w:rPr>
        <w:t xml:space="preserve">Is this the hybridization energy term in the </w:t>
      </w:r>
      <w:proofErr w:type="spellStart"/>
      <w:r>
        <w:rPr>
          <w:sz w:val="20"/>
          <w:szCs w:val="20"/>
        </w:rPr>
        <w:t>BdG</w:t>
      </w:r>
      <w:proofErr w:type="spellEnd"/>
      <w:r>
        <w:rPr>
          <w:sz w:val="20"/>
          <w:szCs w:val="20"/>
        </w:rPr>
        <w:t xml:space="preserve"> </w:t>
      </w:r>
      <w:proofErr w:type="spellStart"/>
      <w:r>
        <w:rPr>
          <w:sz w:val="20"/>
          <w:szCs w:val="20"/>
        </w:rPr>
        <w:t>hamiltonian</w:t>
      </w:r>
      <w:proofErr w:type="spellEnd"/>
      <w:r>
        <w:rPr>
          <w:sz w:val="20"/>
          <w:szCs w:val="20"/>
        </w:rPr>
        <w:t xml:space="preserve">? If so, shouldn’t the </w:t>
      </w:r>
      <w:proofErr w:type="spellStart"/>
      <w:r>
        <w:rPr>
          <w:sz w:val="20"/>
          <w:szCs w:val="20"/>
        </w:rPr>
        <w:t>BdG</w:t>
      </w:r>
      <w:proofErr w:type="spellEnd"/>
      <w:r>
        <w:rPr>
          <w:sz w:val="20"/>
          <w:szCs w:val="20"/>
        </w:rPr>
        <w:t xml:space="preserve"> H reflect it?</w:t>
      </w:r>
    </w:p>
  </w:comment>
  <w:comment w:id="3307" w:author="Xiaolong Liu" w:date="2022-07-21T02:35:00Z" w:initials="XL">
    <w:p w14:paraId="11C2DC3E" w14:textId="77777777" w:rsidR="00CE3C1C" w:rsidRDefault="00CE3C1C" w:rsidP="00EF1F61">
      <w:pPr>
        <w:jc w:val="left"/>
      </w:pPr>
      <w:r>
        <w:rPr>
          <w:rStyle w:val="aa"/>
        </w:rPr>
        <w:annotationRef/>
      </w:r>
      <w:r>
        <w:rPr>
          <w:sz w:val="20"/>
          <w:szCs w:val="20"/>
        </w:rPr>
        <w:t xml:space="preserve">Are the two bands assumed to have the same gap amplitude? Please define D0_1 and </w:t>
      </w:r>
      <w:proofErr w:type="gramStart"/>
      <w:r>
        <w:rPr>
          <w:sz w:val="20"/>
          <w:szCs w:val="20"/>
        </w:rPr>
        <w:t>Do</w:t>
      </w:r>
      <w:proofErr w:type="gramEnd"/>
      <w:r>
        <w:rPr>
          <w:sz w:val="20"/>
          <w:szCs w:val="20"/>
        </w:rPr>
        <w:t>_2 individually, although they are the same here.</w:t>
      </w:r>
    </w:p>
  </w:comment>
  <w:comment w:id="3338" w:author="Xiaolong Liu" w:date="2022-07-21T02:31:00Z" w:initials="XL">
    <w:p w14:paraId="3ECFAC18" w14:textId="7B87EE6B" w:rsidR="00D30E8A" w:rsidRDefault="00D30E8A" w:rsidP="008E7166">
      <w:pPr>
        <w:jc w:val="left"/>
      </w:pPr>
      <w:r>
        <w:rPr>
          <w:rStyle w:val="aa"/>
        </w:rPr>
        <w:annotationRef/>
      </w:r>
      <w:r>
        <w:rPr>
          <w:sz w:val="20"/>
          <w:szCs w:val="20"/>
        </w:rPr>
        <w:t>Please add reference of the source of such parameterization</w:t>
      </w:r>
    </w:p>
  </w:comment>
  <w:comment w:id="5192" w:author="Xiaolong Liu" w:date="2022-07-21T03:09:00Z" w:initials="XL">
    <w:p w14:paraId="07E6C104" w14:textId="77777777" w:rsidR="00B56435" w:rsidRDefault="00B56435" w:rsidP="002D7F84">
      <w:pPr>
        <w:jc w:val="left"/>
      </w:pPr>
      <w:r>
        <w:rPr>
          <w:rStyle w:val="aa"/>
        </w:rPr>
        <w:annotationRef/>
      </w:r>
      <w:r>
        <w:rPr>
          <w:sz w:val="20"/>
          <w:szCs w:val="20"/>
        </w:rPr>
        <w:t xml:space="preserve">Check if </w:t>
      </w:r>
      <w:proofErr w:type="spellStart"/>
      <w:r>
        <w:rPr>
          <w:sz w:val="20"/>
          <w:szCs w:val="20"/>
        </w:rPr>
        <w:t>Matlab</w:t>
      </w:r>
      <w:proofErr w:type="spellEnd"/>
      <w:r>
        <w:rPr>
          <w:sz w:val="20"/>
          <w:szCs w:val="20"/>
        </w:rPr>
        <w:t xml:space="preserve"> has an autocorrelation function already built-in.</w:t>
      </w:r>
    </w:p>
  </w:comment>
  <w:comment w:id="5258" w:author="Xiaolong Liu" w:date="2022-07-21T03:09:00Z" w:initials="XL">
    <w:p w14:paraId="6664D5AC" w14:textId="77777777" w:rsidR="00B56435" w:rsidRDefault="00B56435" w:rsidP="009B4A52">
      <w:pPr>
        <w:jc w:val="left"/>
      </w:pPr>
      <w:r>
        <w:rPr>
          <w:rStyle w:val="aa"/>
        </w:rPr>
        <w:annotationRef/>
      </w:r>
      <w:r>
        <w:rPr>
          <w:sz w:val="20"/>
          <w:szCs w:val="20"/>
        </w:rPr>
        <w:t xml:space="preserve">This doesn’t seem to agree with Jenny Hoffman’s thesis Figure 3.10 left column? </w:t>
      </w:r>
    </w:p>
  </w:comment>
  <w:comment w:id="5259" w:author="王 子宇" w:date="2022-07-21T21:18:00Z" w:initials="王">
    <w:p w14:paraId="02E2619E" w14:textId="203776A4" w:rsidR="00915B3A" w:rsidRDefault="00915B3A">
      <w:pPr>
        <w:pStyle w:val="ab"/>
      </w:pPr>
      <w:r>
        <w:rPr>
          <w:rStyle w:val="aa"/>
        </w:rPr>
        <w:annotationRef/>
      </w:r>
      <w:r>
        <w:rPr>
          <w:rFonts w:hint="eastAsia"/>
        </w:rPr>
        <w:t>Y</w:t>
      </w:r>
      <w:r>
        <w:t>es.</w:t>
      </w:r>
    </w:p>
  </w:comment>
  <w:comment w:id="5474" w:author="王 子宇" w:date="2022-07-21T21:18:00Z" w:initials="王">
    <w:p w14:paraId="3DDE5CF3" w14:textId="788512A5" w:rsidR="00915B3A" w:rsidRDefault="00915B3A">
      <w:pPr>
        <w:pStyle w:val="ab"/>
      </w:pPr>
      <w:r>
        <w:rPr>
          <w:rStyle w:val="aa"/>
        </w:rPr>
        <w:annotationRef/>
      </w:r>
      <w:r>
        <w:rPr>
          <w:rFonts w:hint="eastAsia"/>
        </w:rPr>
        <w:t>I</w:t>
      </w:r>
      <w:r>
        <w:t xml:space="preserve"> want to put the code into the </w:t>
      </w:r>
      <w:proofErr w:type="spellStart"/>
      <w:r>
        <w:t>Github</w:t>
      </w:r>
      <w:proofErr w:type="spellEnd"/>
      <w:r>
        <w:t xml:space="preserve"> and give the link. But all the work maybe can be done after I complete it, so does the snapshots.</w:t>
      </w:r>
    </w:p>
  </w:comment>
  <w:comment w:id="5500" w:author="Xiaolong Liu" w:date="2022-07-21T03:36:00Z" w:initials="XL">
    <w:p w14:paraId="043B9BCB" w14:textId="77777777" w:rsidR="009D0BC5" w:rsidRDefault="009D0BC5" w:rsidP="00EB020F">
      <w:pPr>
        <w:jc w:val="left"/>
      </w:pPr>
      <w:r>
        <w:rPr>
          <w:rStyle w:val="aa"/>
        </w:rPr>
        <w:annotationRef/>
      </w:r>
      <w:r>
        <w:rPr>
          <w:sz w:val="20"/>
          <w:szCs w:val="20"/>
        </w:rPr>
        <w:t xml:space="preserve">Change to </w:t>
      </w:r>
      <w:proofErr w:type="spellStart"/>
      <w:r>
        <w:rPr>
          <w:sz w:val="20"/>
          <w:szCs w:val="20"/>
        </w:rPr>
        <w:t>U_intra</w:t>
      </w:r>
      <w:proofErr w:type="spellEnd"/>
      <w:r>
        <w:rPr>
          <w:sz w:val="20"/>
          <w:szCs w:val="20"/>
        </w:rPr>
        <w:t xml:space="preserve"> (eV)</w:t>
      </w:r>
    </w:p>
  </w:comment>
  <w:comment w:id="5499" w:author="Xiaolong Liu" w:date="2022-07-21T03:42:00Z" w:initials="XL">
    <w:p w14:paraId="413E3327" w14:textId="77777777" w:rsidR="006E2C6D" w:rsidRDefault="006E2C6D" w:rsidP="00F207B8">
      <w:pPr>
        <w:jc w:val="left"/>
      </w:pPr>
      <w:r>
        <w:rPr>
          <w:rStyle w:val="aa"/>
        </w:rPr>
        <w:annotationRef/>
      </w:r>
      <w:r>
        <w:rPr>
          <w:sz w:val="20"/>
          <w:szCs w:val="20"/>
        </w:rPr>
        <w:t>It would be best if you can set default values, for example, using the parameters of BSCCO and 214 for one and two band models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3CE301" w15:done="1"/>
  <w15:commentEx w15:paraId="6143AD03" w15:done="1"/>
  <w15:commentEx w15:paraId="78E667B9" w15:done="1"/>
  <w15:commentEx w15:paraId="0D09C46B" w15:done="1"/>
  <w15:commentEx w15:paraId="6576A257" w15:done="1"/>
  <w15:commentEx w15:paraId="0199F0F9" w15:paraIdParent="6576A257" w15:done="1"/>
  <w15:commentEx w15:paraId="558B19FA" w15:done="1"/>
  <w15:commentEx w15:paraId="34A0192D" w15:paraIdParent="558B19FA" w15:done="1"/>
  <w15:commentEx w15:paraId="28760D72" w15:done="1"/>
  <w15:commentEx w15:paraId="6932C806" w15:paraIdParent="28760D72" w15:done="1"/>
  <w15:commentEx w15:paraId="3BAADC91" w15:done="1"/>
  <w15:commentEx w15:paraId="1F90D522" w15:done="1"/>
  <w15:commentEx w15:paraId="767BD8DE" w15:done="1"/>
  <w15:commentEx w15:paraId="3752A24C" w15:paraIdParent="767BD8DE" w15:done="1"/>
  <w15:commentEx w15:paraId="2FF7C8D5" w15:done="1"/>
  <w15:commentEx w15:paraId="73F593F8" w15:done="1"/>
  <w15:commentEx w15:paraId="0C08B9EE" w15:done="1"/>
  <w15:commentEx w15:paraId="04966999" w15:paraIdParent="0C08B9EE" w15:done="1"/>
  <w15:commentEx w15:paraId="0A585D4A" w15:done="1"/>
  <w15:commentEx w15:paraId="16EC26F7" w15:paraIdParent="0A585D4A" w15:done="1"/>
  <w15:commentEx w15:paraId="56E46D45" w15:done="1"/>
  <w15:commentEx w15:paraId="18B36CAA" w15:paraIdParent="56E46D45" w15:done="1"/>
  <w15:commentEx w15:paraId="1171A0FC" w15:done="1"/>
  <w15:commentEx w15:paraId="6FE9414A" w15:paraIdParent="1171A0FC" w15:done="1"/>
  <w15:commentEx w15:paraId="5F74E335" w15:done="1"/>
  <w15:commentEx w15:paraId="71D691AB" w15:done="1"/>
  <w15:commentEx w15:paraId="1835D7E7" w15:done="1"/>
  <w15:commentEx w15:paraId="55CAB4C8" w15:done="1"/>
  <w15:commentEx w15:paraId="2B45642D" w15:paraIdParent="55CAB4C8" w15:done="1"/>
  <w15:commentEx w15:paraId="0256CCDD" w15:done="1"/>
  <w15:commentEx w15:paraId="11C2DC3E" w15:done="1"/>
  <w15:commentEx w15:paraId="3ECFAC18" w15:done="1"/>
  <w15:commentEx w15:paraId="07E6C104" w15:done="1"/>
  <w15:commentEx w15:paraId="6664D5AC" w15:done="1"/>
  <w15:commentEx w15:paraId="02E2619E" w15:paraIdParent="6664D5AC" w15:done="1"/>
  <w15:commentEx w15:paraId="3DDE5CF3" w15:done="1"/>
  <w15:commentEx w15:paraId="043B9BCB" w15:done="1"/>
  <w15:commentEx w15:paraId="413E332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814D90" w16cex:dateUtc="2022-07-19T19:34:00Z"/>
  <w16cex:commentExtensible w16cex:durableId="26814E20" w16cex:dateUtc="2022-07-19T19:37:00Z"/>
  <w16cex:commentExtensible w16cex:durableId="26825944" w16cex:dateUtc="2022-07-20T14:36:00Z"/>
  <w16cex:commentExtensible w16cex:durableId="2682A2AC" w16cex:dateUtc="2022-07-20T19:50:00Z"/>
  <w16cex:commentExtensible w16cex:durableId="26831CD6" w16cex:dateUtc="2022-07-21T04:31:00Z"/>
  <w16cex:commentExtensible w16cex:durableId="26842971" w16cex:dateUtc="2022-07-21T11:37:00Z"/>
  <w16cex:commentExtensible w16cex:durableId="26831D10" w16cex:dateUtc="2022-07-21T04:32:00Z"/>
  <w16cex:commentExtensible w16cex:durableId="26842A63" w16cex:dateUtc="2022-07-21T11:41:00Z"/>
  <w16cex:commentExtensible w16cex:durableId="268323F0" w16cex:dateUtc="2022-07-21T04:38:00Z"/>
  <w16cex:commentExtensible w16cex:durableId="26842C24" w16cex:dateUtc="2022-07-21T11:48:00Z"/>
  <w16cex:commentExtensible w16cex:durableId="26832E8F" w16cex:dateUtc="2022-07-21T05:46:00Z"/>
  <w16cex:commentExtensible w16cex:durableId="26832EC8" w16cex:dateUtc="2022-07-21T05:47:00Z"/>
  <w16cex:commentExtensible w16cex:durableId="268329E6" w16cex:dateUtc="2022-07-21T05:27:00Z"/>
  <w16cex:commentExtensible w16cex:durableId="26842E61" w16cex:dateUtc="2022-07-21T11:58:00Z"/>
  <w16cex:commentExtensible w16cex:durableId="26832498" w16cex:dateUtc="2022-07-21T04:43:00Z"/>
  <w16cex:commentExtensible w16cex:durableId="26832E4D" w16cex:dateUtc="2022-07-21T05:45:00Z"/>
  <w16cex:commentExtensible w16cex:durableId="26832B04" w16cex:dateUtc="2022-07-21T05:31:00Z"/>
  <w16cex:commentExtensible w16cex:durableId="26843AF3" w16cex:dateUtc="2022-07-21T12:52:00Z"/>
  <w16cex:commentExtensible w16cex:durableId="26832B2D" w16cex:dateUtc="2022-07-21T05:32:00Z"/>
  <w16cex:commentExtensible w16cex:durableId="26843B60" w16cex:dateUtc="2022-07-21T12:53:00Z"/>
  <w16cex:commentExtensible w16cex:durableId="26833306" w16cex:dateUtc="2022-07-21T06:05:00Z"/>
  <w16cex:commentExtensible w16cex:durableId="26843BD7" w16cex:dateUtc="2022-07-21T12:55:00Z"/>
  <w16cex:commentExtensible w16cex:durableId="2683363D" w16cex:dateUtc="2022-07-21T06:19:00Z"/>
  <w16cex:commentExtensible w16cex:durableId="26843CB8" w16cex:dateUtc="2022-07-21T12:59:00Z"/>
  <w16cex:commentExtensible w16cex:durableId="2683366F" w16cex:dateUtc="2022-07-21T06:20:00Z"/>
  <w16cex:commentExtensible w16cex:durableId="268343B6" w16cex:dateUtc="2022-07-21T07:17:00Z"/>
  <w16cex:commentExtensible w16cex:durableId="26833858" w16cex:dateUtc="2022-07-21T06:28:00Z"/>
  <w16cex:commentExtensible w16cex:durableId="26833D4F" w16cex:dateUtc="2022-07-21T06:49:00Z"/>
  <w16cex:commentExtensible w16cex:durableId="26843E64" w16cex:dateUtc="2022-07-21T13:06:00Z"/>
  <w16cex:commentExtensible w16cex:durableId="268339BA" w16cex:dateUtc="2022-07-21T06:34:00Z"/>
  <w16cex:commentExtensible w16cex:durableId="268339FE" w16cex:dateUtc="2022-07-21T06:35:00Z"/>
  <w16cex:commentExtensible w16cex:durableId="268338E7" w16cex:dateUtc="2022-07-21T06:31:00Z"/>
  <w16cex:commentExtensible w16cex:durableId="268341D1" w16cex:dateUtc="2022-07-21T07:09:00Z"/>
  <w16cex:commentExtensible w16cex:durableId="26834203" w16cex:dateUtc="2022-07-21T07:09:00Z"/>
  <w16cex:commentExtensible w16cex:durableId="2684411E" w16cex:dateUtc="2022-07-21T13:18:00Z"/>
  <w16cex:commentExtensible w16cex:durableId="26844143" w16cex:dateUtc="2022-07-21T13:18:00Z"/>
  <w16cex:commentExtensible w16cex:durableId="26834847" w16cex:dateUtc="2022-07-21T07:36:00Z"/>
  <w16cex:commentExtensible w16cex:durableId="2683498A" w16cex:dateUtc="2022-07-21T07: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3CE301" w16cid:durableId="26814D90"/>
  <w16cid:commentId w16cid:paraId="6143AD03" w16cid:durableId="26814E20"/>
  <w16cid:commentId w16cid:paraId="78E667B9" w16cid:durableId="26825944"/>
  <w16cid:commentId w16cid:paraId="0D09C46B" w16cid:durableId="2682A2AC"/>
  <w16cid:commentId w16cid:paraId="6576A257" w16cid:durableId="26831CD6"/>
  <w16cid:commentId w16cid:paraId="0199F0F9" w16cid:durableId="26842971"/>
  <w16cid:commentId w16cid:paraId="558B19FA" w16cid:durableId="26831D10"/>
  <w16cid:commentId w16cid:paraId="34A0192D" w16cid:durableId="26842A63"/>
  <w16cid:commentId w16cid:paraId="28760D72" w16cid:durableId="268323F0"/>
  <w16cid:commentId w16cid:paraId="6932C806" w16cid:durableId="26842C24"/>
  <w16cid:commentId w16cid:paraId="3BAADC91" w16cid:durableId="26832E8F"/>
  <w16cid:commentId w16cid:paraId="1F90D522" w16cid:durableId="26832EC8"/>
  <w16cid:commentId w16cid:paraId="767BD8DE" w16cid:durableId="268329E6"/>
  <w16cid:commentId w16cid:paraId="3752A24C" w16cid:durableId="26842E61"/>
  <w16cid:commentId w16cid:paraId="2FF7C8D5" w16cid:durableId="26832498"/>
  <w16cid:commentId w16cid:paraId="73F593F8" w16cid:durableId="26832E4D"/>
  <w16cid:commentId w16cid:paraId="0C08B9EE" w16cid:durableId="26832B04"/>
  <w16cid:commentId w16cid:paraId="04966999" w16cid:durableId="26843AF3"/>
  <w16cid:commentId w16cid:paraId="0A585D4A" w16cid:durableId="26832B2D"/>
  <w16cid:commentId w16cid:paraId="16EC26F7" w16cid:durableId="26843B60"/>
  <w16cid:commentId w16cid:paraId="56E46D45" w16cid:durableId="26833306"/>
  <w16cid:commentId w16cid:paraId="18B36CAA" w16cid:durableId="26843BD7"/>
  <w16cid:commentId w16cid:paraId="1171A0FC" w16cid:durableId="2683363D"/>
  <w16cid:commentId w16cid:paraId="6FE9414A" w16cid:durableId="26843CB8"/>
  <w16cid:commentId w16cid:paraId="5F74E335" w16cid:durableId="2683366F"/>
  <w16cid:commentId w16cid:paraId="71D691AB" w16cid:durableId="268343B6"/>
  <w16cid:commentId w16cid:paraId="1835D7E7" w16cid:durableId="26833858"/>
  <w16cid:commentId w16cid:paraId="55CAB4C8" w16cid:durableId="26833D4F"/>
  <w16cid:commentId w16cid:paraId="2B45642D" w16cid:durableId="26843E64"/>
  <w16cid:commentId w16cid:paraId="0256CCDD" w16cid:durableId="268339BA"/>
  <w16cid:commentId w16cid:paraId="11C2DC3E" w16cid:durableId="268339FE"/>
  <w16cid:commentId w16cid:paraId="3ECFAC18" w16cid:durableId="268338E7"/>
  <w16cid:commentId w16cid:paraId="07E6C104" w16cid:durableId="268341D1"/>
  <w16cid:commentId w16cid:paraId="6664D5AC" w16cid:durableId="26834203"/>
  <w16cid:commentId w16cid:paraId="02E2619E" w16cid:durableId="2684411E"/>
  <w16cid:commentId w16cid:paraId="3DDE5CF3" w16cid:durableId="26844143"/>
  <w16cid:commentId w16cid:paraId="043B9BCB" w16cid:durableId="26834847"/>
  <w16cid:commentId w16cid:paraId="413E3327" w16cid:durableId="268349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62F85" w14:textId="77777777" w:rsidR="00506590" w:rsidRDefault="00506590" w:rsidP="00FC3623">
      <w:r>
        <w:separator/>
      </w:r>
    </w:p>
  </w:endnote>
  <w:endnote w:type="continuationSeparator" w:id="0">
    <w:p w14:paraId="17046DAA" w14:textId="77777777" w:rsidR="00506590" w:rsidRDefault="00506590" w:rsidP="00FC3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533" w:author="Xiaolong Liu" w:date="2022-07-20T15:41:00Z"/>
  <w:sdt>
    <w:sdtPr>
      <w:rPr>
        <w:rStyle w:val="af"/>
      </w:rPr>
      <w:id w:val="1309666136"/>
      <w:docPartObj>
        <w:docPartGallery w:val="Page Numbers (Bottom of Page)"/>
        <w:docPartUnique/>
      </w:docPartObj>
    </w:sdtPr>
    <w:sdtContent>
      <w:customXmlInsRangeEnd w:id="5533"/>
      <w:p w14:paraId="7A3A49D6" w14:textId="216297CD" w:rsidR="00A91261" w:rsidRDefault="00A91261" w:rsidP="00084C1F">
        <w:pPr>
          <w:pStyle w:val="a5"/>
          <w:framePr w:wrap="none" w:vAnchor="text" w:hAnchor="margin" w:xAlign="center" w:y="1"/>
          <w:rPr>
            <w:ins w:id="5534" w:author="Xiaolong Liu" w:date="2022-07-20T15:41:00Z"/>
            <w:rStyle w:val="af"/>
          </w:rPr>
        </w:pPr>
        <w:ins w:id="5535" w:author="Xiaolong Liu" w:date="2022-07-20T15:41:00Z">
          <w:r>
            <w:rPr>
              <w:rStyle w:val="af"/>
            </w:rPr>
            <w:fldChar w:fldCharType="begin"/>
          </w:r>
          <w:r>
            <w:rPr>
              <w:rStyle w:val="af"/>
            </w:rPr>
            <w:instrText xml:space="preserve"> PAGE </w:instrText>
          </w:r>
          <w:r>
            <w:rPr>
              <w:rStyle w:val="af"/>
            </w:rPr>
            <w:fldChar w:fldCharType="end"/>
          </w:r>
        </w:ins>
      </w:p>
      <w:customXmlInsRangeStart w:id="5536" w:author="Xiaolong Liu" w:date="2022-07-20T15:41:00Z"/>
    </w:sdtContent>
  </w:sdt>
  <w:customXmlInsRangeEnd w:id="5536"/>
  <w:p w14:paraId="53C9A7E1" w14:textId="77777777" w:rsidR="00A91261" w:rsidRDefault="00A9126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5537" w:author="Xiaolong Liu" w:date="2022-07-20T15:41:00Z"/>
  <w:sdt>
    <w:sdtPr>
      <w:rPr>
        <w:rStyle w:val="af"/>
      </w:rPr>
      <w:id w:val="143867885"/>
      <w:docPartObj>
        <w:docPartGallery w:val="Page Numbers (Bottom of Page)"/>
        <w:docPartUnique/>
      </w:docPartObj>
    </w:sdtPr>
    <w:sdtContent>
      <w:customXmlInsRangeEnd w:id="5537"/>
      <w:p w14:paraId="651DCCF0" w14:textId="046F2279" w:rsidR="00A91261" w:rsidRDefault="00A91261" w:rsidP="00084C1F">
        <w:pPr>
          <w:pStyle w:val="a5"/>
          <w:framePr w:wrap="none" w:vAnchor="text" w:hAnchor="margin" w:xAlign="center" w:y="1"/>
          <w:rPr>
            <w:ins w:id="5538" w:author="Xiaolong Liu" w:date="2022-07-20T15:41:00Z"/>
            <w:rStyle w:val="af"/>
          </w:rPr>
        </w:pPr>
        <w:ins w:id="5539" w:author="Xiaolong Liu" w:date="2022-07-20T15:41:00Z">
          <w:r>
            <w:rPr>
              <w:rStyle w:val="af"/>
            </w:rPr>
            <w:fldChar w:fldCharType="begin"/>
          </w:r>
          <w:r>
            <w:rPr>
              <w:rStyle w:val="af"/>
            </w:rPr>
            <w:instrText xml:space="preserve"> PAGE </w:instrText>
          </w:r>
        </w:ins>
        <w:r>
          <w:rPr>
            <w:rStyle w:val="af"/>
          </w:rPr>
          <w:fldChar w:fldCharType="separate"/>
        </w:r>
        <w:r>
          <w:rPr>
            <w:rStyle w:val="af"/>
            <w:noProof/>
          </w:rPr>
          <w:t>1</w:t>
        </w:r>
        <w:ins w:id="5540" w:author="Xiaolong Liu" w:date="2022-07-20T15:41:00Z">
          <w:r>
            <w:rPr>
              <w:rStyle w:val="af"/>
            </w:rPr>
            <w:fldChar w:fldCharType="end"/>
          </w:r>
        </w:ins>
      </w:p>
      <w:customXmlInsRangeStart w:id="5541" w:author="Xiaolong Liu" w:date="2022-07-20T15:41:00Z"/>
    </w:sdtContent>
  </w:sdt>
  <w:customXmlInsRangeEnd w:id="5541"/>
  <w:p w14:paraId="0E3367B2" w14:textId="77777777" w:rsidR="00A91261" w:rsidRDefault="00A912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6EF39" w14:textId="77777777" w:rsidR="00506590" w:rsidRDefault="00506590" w:rsidP="00FC3623">
      <w:r>
        <w:separator/>
      </w:r>
    </w:p>
  </w:footnote>
  <w:footnote w:type="continuationSeparator" w:id="0">
    <w:p w14:paraId="1FE4C231" w14:textId="77777777" w:rsidR="00506590" w:rsidRDefault="00506590" w:rsidP="00FC36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F576D"/>
    <w:multiLevelType w:val="multilevel"/>
    <w:tmpl w:val="4DBC816C"/>
    <w:lvl w:ilvl="0">
      <w:start w:val="3"/>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89276C"/>
    <w:multiLevelType w:val="multilevel"/>
    <w:tmpl w:val="4CE0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83E0B"/>
    <w:multiLevelType w:val="multilevel"/>
    <w:tmpl w:val="E3862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413D84"/>
    <w:multiLevelType w:val="multilevel"/>
    <w:tmpl w:val="5EE4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3A0876"/>
    <w:multiLevelType w:val="multilevel"/>
    <w:tmpl w:val="87403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B1568D"/>
    <w:multiLevelType w:val="multilevel"/>
    <w:tmpl w:val="4E30E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206AAE"/>
    <w:multiLevelType w:val="multilevel"/>
    <w:tmpl w:val="DA101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22C58"/>
    <w:multiLevelType w:val="hybridMultilevel"/>
    <w:tmpl w:val="C5FCCE84"/>
    <w:lvl w:ilvl="0" w:tplc="4E069A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0C3714"/>
    <w:multiLevelType w:val="multilevel"/>
    <w:tmpl w:val="9276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5A560A"/>
    <w:multiLevelType w:val="multilevel"/>
    <w:tmpl w:val="E744A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934E36"/>
    <w:multiLevelType w:val="multilevel"/>
    <w:tmpl w:val="5EE8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75744C"/>
    <w:multiLevelType w:val="multilevel"/>
    <w:tmpl w:val="D738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D60174"/>
    <w:multiLevelType w:val="multilevel"/>
    <w:tmpl w:val="ECCA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FB639C"/>
    <w:multiLevelType w:val="multilevel"/>
    <w:tmpl w:val="3FFE4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2B64B0"/>
    <w:multiLevelType w:val="multilevel"/>
    <w:tmpl w:val="2474B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846E05"/>
    <w:multiLevelType w:val="multilevel"/>
    <w:tmpl w:val="E8FA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F0392A"/>
    <w:multiLevelType w:val="multilevel"/>
    <w:tmpl w:val="73D06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F52BBF"/>
    <w:multiLevelType w:val="hybridMultilevel"/>
    <w:tmpl w:val="0B724FC6"/>
    <w:lvl w:ilvl="0" w:tplc="4E069A2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FF3E43"/>
    <w:multiLevelType w:val="multilevel"/>
    <w:tmpl w:val="B3A6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BC239D"/>
    <w:multiLevelType w:val="hybridMultilevel"/>
    <w:tmpl w:val="9BF69678"/>
    <w:lvl w:ilvl="0" w:tplc="83DE3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F20D41"/>
    <w:multiLevelType w:val="multilevel"/>
    <w:tmpl w:val="609C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A478CD"/>
    <w:multiLevelType w:val="multilevel"/>
    <w:tmpl w:val="529CA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3E7A83"/>
    <w:multiLevelType w:val="multilevel"/>
    <w:tmpl w:val="76F0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645EFB"/>
    <w:multiLevelType w:val="hybridMultilevel"/>
    <w:tmpl w:val="204456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245F1D"/>
    <w:multiLevelType w:val="multilevel"/>
    <w:tmpl w:val="37F62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6761B2"/>
    <w:multiLevelType w:val="multilevel"/>
    <w:tmpl w:val="6CD47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4F6C90"/>
    <w:multiLevelType w:val="multilevel"/>
    <w:tmpl w:val="3590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B336E4"/>
    <w:multiLevelType w:val="multilevel"/>
    <w:tmpl w:val="34807C42"/>
    <w:lvl w:ilvl="0">
      <w:start w:val="1"/>
      <w:numFmt w:val="decimal"/>
      <w:lvlText w:val="%1."/>
      <w:lvlJc w:val="left"/>
      <w:pPr>
        <w:tabs>
          <w:tab w:val="num" w:pos="4755"/>
        </w:tabs>
        <w:ind w:left="4755" w:hanging="360"/>
      </w:pPr>
    </w:lvl>
    <w:lvl w:ilvl="1" w:tentative="1">
      <w:start w:val="1"/>
      <w:numFmt w:val="decimal"/>
      <w:lvlText w:val="%2."/>
      <w:lvlJc w:val="left"/>
      <w:pPr>
        <w:tabs>
          <w:tab w:val="num" w:pos="5475"/>
        </w:tabs>
        <w:ind w:left="5475" w:hanging="360"/>
      </w:pPr>
    </w:lvl>
    <w:lvl w:ilvl="2" w:tentative="1">
      <w:start w:val="1"/>
      <w:numFmt w:val="decimal"/>
      <w:lvlText w:val="%3."/>
      <w:lvlJc w:val="left"/>
      <w:pPr>
        <w:tabs>
          <w:tab w:val="num" w:pos="6195"/>
        </w:tabs>
        <w:ind w:left="6195" w:hanging="360"/>
      </w:pPr>
    </w:lvl>
    <w:lvl w:ilvl="3" w:tentative="1">
      <w:start w:val="1"/>
      <w:numFmt w:val="decimal"/>
      <w:lvlText w:val="%4."/>
      <w:lvlJc w:val="left"/>
      <w:pPr>
        <w:tabs>
          <w:tab w:val="num" w:pos="6915"/>
        </w:tabs>
        <w:ind w:left="6915" w:hanging="360"/>
      </w:pPr>
    </w:lvl>
    <w:lvl w:ilvl="4" w:tentative="1">
      <w:start w:val="1"/>
      <w:numFmt w:val="decimal"/>
      <w:lvlText w:val="%5."/>
      <w:lvlJc w:val="left"/>
      <w:pPr>
        <w:tabs>
          <w:tab w:val="num" w:pos="7635"/>
        </w:tabs>
        <w:ind w:left="7635" w:hanging="360"/>
      </w:pPr>
    </w:lvl>
    <w:lvl w:ilvl="5" w:tentative="1">
      <w:start w:val="1"/>
      <w:numFmt w:val="decimal"/>
      <w:lvlText w:val="%6."/>
      <w:lvlJc w:val="left"/>
      <w:pPr>
        <w:tabs>
          <w:tab w:val="num" w:pos="8355"/>
        </w:tabs>
        <w:ind w:left="8355" w:hanging="360"/>
      </w:pPr>
    </w:lvl>
    <w:lvl w:ilvl="6" w:tentative="1">
      <w:start w:val="1"/>
      <w:numFmt w:val="decimal"/>
      <w:lvlText w:val="%7."/>
      <w:lvlJc w:val="left"/>
      <w:pPr>
        <w:tabs>
          <w:tab w:val="num" w:pos="9075"/>
        </w:tabs>
        <w:ind w:left="9075" w:hanging="360"/>
      </w:pPr>
    </w:lvl>
    <w:lvl w:ilvl="7" w:tentative="1">
      <w:start w:val="1"/>
      <w:numFmt w:val="decimal"/>
      <w:lvlText w:val="%8."/>
      <w:lvlJc w:val="left"/>
      <w:pPr>
        <w:tabs>
          <w:tab w:val="num" w:pos="9795"/>
        </w:tabs>
        <w:ind w:left="9795" w:hanging="360"/>
      </w:pPr>
    </w:lvl>
    <w:lvl w:ilvl="8" w:tentative="1">
      <w:start w:val="1"/>
      <w:numFmt w:val="decimal"/>
      <w:lvlText w:val="%9."/>
      <w:lvlJc w:val="left"/>
      <w:pPr>
        <w:tabs>
          <w:tab w:val="num" w:pos="10515"/>
        </w:tabs>
        <w:ind w:left="10515" w:hanging="360"/>
      </w:pPr>
    </w:lvl>
  </w:abstractNum>
  <w:abstractNum w:abstractNumId="28" w15:restartNumberingAfterBreak="0">
    <w:nsid w:val="4FA82F51"/>
    <w:multiLevelType w:val="multilevel"/>
    <w:tmpl w:val="EEC0F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996AA6"/>
    <w:multiLevelType w:val="multilevel"/>
    <w:tmpl w:val="7310B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470088"/>
    <w:multiLevelType w:val="hybridMultilevel"/>
    <w:tmpl w:val="27A44CDC"/>
    <w:lvl w:ilvl="0" w:tplc="5FF8302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F0B7C57"/>
    <w:multiLevelType w:val="multilevel"/>
    <w:tmpl w:val="D2C8C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195970"/>
    <w:multiLevelType w:val="hybridMultilevel"/>
    <w:tmpl w:val="225464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21D35AC"/>
    <w:multiLevelType w:val="multilevel"/>
    <w:tmpl w:val="7C764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6714ED"/>
    <w:multiLevelType w:val="multilevel"/>
    <w:tmpl w:val="F2008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A6052D"/>
    <w:multiLevelType w:val="multilevel"/>
    <w:tmpl w:val="9D1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5363AE"/>
    <w:multiLevelType w:val="multilevel"/>
    <w:tmpl w:val="9F0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ED1FEE"/>
    <w:multiLevelType w:val="multilevel"/>
    <w:tmpl w:val="3AECC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5F203F"/>
    <w:multiLevelType w:val="hybridMultilevel"/>
    <w:tmpl w:val="DA603B9C"/>
    <w:lvl w:ilvl="0" w:tplc="3BC42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6608AF"/>
    <w:multiLevelType w:val="multilevel"/>
    <w:tmpl w:val="A24CB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0757FF"/>
    <w:multiLevelType w:val="multilevel"/>
    <w:tmpl w:val="4C64E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737061"/>
    <w:multiLevelType w:val="multilevel"/>
    <w:tmpl w:val="36E67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A6426E"/>
    <w:multiLevelType w:val="multilevel"/>
    <w:tmpl w:val="7B3E6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913613"/>
    <w:multiLevelType w:val="multilevel"/>
    <w:tmpl w:val="47F02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4E27A0"/>
    <w:multiLevelType w:val="multilevel"/>
    <w:tmpl w:val="E230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39770">
    <w:abstractNumId w:val="19"/>
  </w:num>
  <w:num w:numId="2" w16cid:durableId="969825557">
    <w:abstractNumId w:val="23"/>
  </w:num>
  <w:num w:numId="3" w16cid:durableId="1775052669">
    <w:abstractNumId w:val="30"/>
  </w:num>
  <w:num w:numId="4" w16cid:durableId="387337198">
    <w:abstractNumId w:val="42"/>
  </w:num>
  <w:num w:numId="5" w16cid:durableId="121387891">
    <w:abstractNumId w:val="27"/>
  </w:num>
  <w:num w:numId="6" w16cid:durableId="810365867">
    <w:abstractNumId w:val="22"/>
  </w:num>
  <w:num w:numId="7" w16cid:durableId="257494280">
    <w:abstractNumId w:val="29"/>
  </w:num>
  <w:num w:numId="8" w16cid:durableId="2131973899">
    <w:abstractNumId w:val="15"/>
  </w:num>
  <w:num w:numId="9" w16cid:durableId="1091925776">
    <w:abstractNumId w:val="35"/>
  </w:num>
  <w:num w:numId="10" w16cid:durableId="941037689">
    <w:abstractNumId w:val="20"/>
  </w:num>
  <w:num w:numId="11" w16cid:durableId="435684671">
    <w:abstractNumId w:val="33"/>
  </w:num>
  <w:num w:numId="12" w16cid:durableId="1571378200">
    <w:abstractNumId w:val="18"/>
  </w:num>
  <w:num w:numId="13" w16cid:durableId="1563759473">
    <w:abstractNumId w:val="13"/>
  </w:num>
  <w:num w:numId="14" w16cid:durableId="1682317657">
    <w:abstractNumId w:val="14"/>
  </w:num>
  <w:num w:numId="15" w16cid:durableId="387916450">
    <w:abstractNumId w:val="31"/>
  </w:num>
  <w:num w:numId="16" w16cid:durableId="1443644505">
    <w:abstractNumId w:val="26"/>
  </w:num>
  <w:num w:numId="17" w16cid:durableId="1917520576">
    <w:abstractNumId w:val="4"/>
  </w:num>
  <w:num w:numId="18" w16cid:durableId="488132083">
    <w:abstractNumId w:val="8"/>
  </w:num>
  <w:num w:numId="19" w16cid:durableId="396167101">
    <w:abstractNumId w:val="34"/>
  </w:num>
  <w:num w:numId="20" w16cid:durableId="28145880">
    <w:abstractNumId w:val="10"/>
  </w:num>
  <w:num w:numId="21" w16cid:durableId="1051155098">
    <w:abstractNumId w:val="2"/>
  </w:num>
  <w:num w:numId="22" w16cid:durableId="148522912">
    <w:abstractNumId w:val="9"/>
  </w:num>
  <w:num w:numId="23" w16cid:durableId="1809779786">
    <w:abstractNumId w:val="40"/>
  </w:num>
  <w:num w:numId="24" w16cid:durableId="2103990202">
    <w:abstractNumId w:val="37"/>
  </w:num>
  <w:num w:numId="25" w16cid:durableId="2069306585">
    <w:abstractNumId w:val="28"/>
  </w:num>
  <w:num w:numId="26" w16cid:durableId="1791240397">
    <w:abstractNumId w:val="25"/>
  </w:num>
  <w:num w:numId="27" w16cid:durableId="1106535732">
    <w:abstractNumId w:val="3"/>
  </w:num>
  <w:num w:numId="28" w16cid:durableId="302734314">
    <w:abstractNumId w:val="5"/>
  </w:num>
  <w:num w:numId="29" w16cid:durableId="1854808080">
    <w:abstractNumId w:val="1"/>
  </w:num>
  <w:num w:numId="30" w16cid:durableId="1165972124">
    <w:abstractNumId w:val="21"/>
  </w:num>
  <w:num w:numId="31" w16cid:durableId="1042483037">
    <w:abstractNumId w:val="43"/>
  </w:num>
  <w:num w:numId="32" w16cid:durableId="1420717546">
    <w:abstractNumId w:val="44"/>
  </w:num>
  <w:num w:numId="33" w16cid:durableId="311370838">
    <w:abstractNumId w:val="16"/>
  </w:num>
  <w:num w:numId="34" w16cid:durableId="1057625170">
    <w:abstractNumId w:val="36"/>
  </w:num>
  <w:num w:numId="35" w16cid:durableId="455415349">
    <w:abstractNumId w:val="38"/>
  </w:num>
  <w:num w:numId="36" w16cid:durableId="1440176733">
    <w:abstractNumId w:val="32"/>
  </w:num>
  <w:num w:numId="37" w16cid:durableId="1053313312">
    <w:abstractNumId w:val="0"/>
  </w:num>
  <w:num w:numId="38" w16cid:durableId="1369993627">
    <w:abstractNumId w:val="7"/>
  </w:num>
  <w:num w:numId="39" w16cid:durableId="1833908438">
    <w:abstractNumId w:val="17"/>
  </w:num>
  <w:num w:numId="40" w16cid:durableId="1756898980">
    <w:abstractNumId w:val="41"/>
  </w:num>
  <w:num w:numId="41" w16cid:durableId="70586533">
    <w:abstractNumId w:val="39"/>
  </w:num>
  <w:num w:numId="42" w16cid:durableId="1796176024">
    <w:abstractNumId w:val="12"/>
  </w:num>
  <w:num w:numId="43" w16cid:durableId="852114988">
    <w:abstractNumId w:val="24"/>
  </w:num>
  <w:num w:numId="44" w16cid:durableId="1613854306">
    <w:abstractNumId w:val="6"/>
  </w:num>
  <w:num w:numId="45" w16cid:durableId="5646055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iaolong Liu">
    <w15:presenceInfo w15:providerId="AD" w15:userId="S::xliu33@nd.edu::aa20f659-e645-45dd-aaa9-bb3793dd42ba"/>
  </w15:person>
  <w15:person w15:author="王 子宇">
    <w15:presenceInfo w15:providerId="Windows Live" w15:userId="89525d77197da0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D56"/>
    <w:rsid w:val="00004FF5"/>
    <w:rsid w:val="000106AA"/>
    <w:rsid w:val="00014DC0"/>
    <w:rsid w:val="00014F67"/>
    <w:rsid w:val="00021249"/>
    <w:rsid w:val="00024E64"/>
    <w:rsid w:val="00025ACF"/>
    <w:rsid w:val="00025C2F"/>
    <w:rsid w:val="00035C7D"/>
    <w:rsid w:val="00035E56"/>
    <w:rsid w:val="00044A8E"/>
    <w:rsid w:val="00046532"/>
    <w:rsid w:val="000501DB"/>
    <w:rsid w:val="00052F21"/>
    <w:rsid w:val="000543DD"/>
    <w:rsid w:val="00060DEC"/>
    <w:rsid w:val="000620BA"/>
    <w:rsid w:val="000645DE"/>
    <w:rsid w:val="00067BF7"/>
    <w:rsid w:val="00070988"/>
    <w:rsid w:val="00077AD6"/>
    <w:rsid w:val="000872AA"/>
    <w:rsid w:val="000A3507"/>
    <w:rsid w:val="000B7CE9"/>
    <w:rsid w:val="000C3C01"/>
    <w:rsid w:val="000D05C6"/>
    <w:rsid w:val="000D7F00"/>
    <w:rsid w:val="000E24CC"/>
    <w:rsid w:val="000E61D8"/>
    <w:rsid w:val="000F36FD"/>
    <w:rsid w:val="000F5B95"/>
    <w:rsid w:val="00105D17"/>
    <w:rsid w:val="00110149"/>
    <w:rsid w:val="0011100C"/>
    <w:rsid w:val="00117D83"/>
    <w:rsid w:val="00121BDF"/>
    <w:rsid w:val="00151121"/>
    <w:rsid w:val="00164BBC"/>
    <w:rsid w:val="001702BA"/>
    <w:rsid w:val="00175999"/>
    <w:rsid w:val="00176434"/>
    <w:rsid w:val="001829BD"/>
    <w:rsid w:val="001841C3"/>
    <w:rsid w:val="00187247"/>
    <w:rsid w:val="00192969"/>
    <w:rsid w:val="00194243"/>
    <w:rsid w:val="00194E78"/>
    <w:rsid w:val="001955CE"/>
    <w:rsid w:val="00195A2C"/>
    <w:rsid w:val="00196B7E"/>
    <w:rsid w:val="001B0360"/>
    <w:rsid w:val="001B17F4"/>
    <w:rsid w:val="001B4256"/>
    <w:rsid w:val="001B6161"/>
    <w:rsid w:val="001B6532"/>
    <w:rsid w:val="001C0FB2"/>
    <w:rsid w:val="001C38B8"/>
    <w:rsid w:val="001C7AE8"/>
    <w:rsid w:val="001D0DBD"/>
    <w:rsid w:val="001D6378"/>
    <w:rsid w:val="001D7EB8"/>
    <w:rsid w:val="001E1267"/>
    <w:rsid w:val="001E4549"/>
    <w:rsid w:val="001E5E05"/>
    <w:rsid w:val="001E6CDC"/>
    <w:rsid w:val="001F3607"/>
    <w:rsid w:val="00204959"/>
    <w:rsid w:val="00204C3A"/>
    <w:rsid w:val="00207BD0"/>
    <w:rsid w:val="00215446"/>
    <w:rsid w:val="00226DF5"/>
    <w:rsid w:val="002368A7"/>
    <w:rsid w:val="00240818"/>
    <w:rsid w:val="00244DB6"/>
    <w:rsid w:val="002455ED"/>
    <w:rsid w:val="00245C60"/>
    <w:rsid w:val="00247162"/>
    <w:rsid w:val="00251ECB"/>
    <w:rsid w:val="00255930"/>
    <w:rsid w:val="00264614"/>
    <w:rsid w:val="00270919"/>
    <w:rsid w:val="00271E7D"/>
    <w:rsid w:val="00273B70"/>
    <w:rsid w:val="00274698"/>
    <w:rsid w:val="0027600B"/>
    <w:rsid w:val="002766F3"/>
    <w:rsid w:val="00276F43"/>
    <w:rsid w:val="00281204"/>
    <w:rsid w:val="00292F46"/>
    <w:rsid w:val="00295AA7"/>
    <w:rsid w:val="00296BEB"/>
    <w:rsid w:val="002A5880"/>
    <w:rsid w:val="002A58A2"/>
    <w:rsid w:val="002B321A"/>
    <w:rsid w:val="002B4446"/>
    <w:rsid w:val="002C12F2"/>
    <w:rsid w:val="002D53FC"/>
    <w:rsid w:val="002E50E3"/>
    <w:rsid w:val="002F29A3"/>
    <w:rsid w:val="002F602C"/>
    <w:rsid w:val="002F718F"/>
    <w:rsid w:val="0030133F"/>
    <w:rsid w:val="003111CD"/>
    <w:rsid w:val="00311E9C"/>
    <w:rsid w:val="003147D7"/>
    <w:rsid w:val="00314979"/>
    <w:rsid w:val="00320076"/>
    <w:rsid w:val="00320EFE"/>
    <w:rsid w:val="0032594C"/>
    <w:rsid w:val="00333F2C"/>
    <w:rsid w:val="00337395"/>
    <w:rsid w:val="003402A7"/>
    <w:rsid w:val="00345674"/>
    <w:rsid w:val="00352FDC"/>
    <w:rsid w:val="003576DB"/>
    <w:rsid w:val="00357D8E"/>
    <w:rsid w:val="00362E4E"/>
    <w:rsid w:val="0036522D"/>
    <w:rsid w:val="00366DC4"/>
    <w:rsid w:val="003729A4"/>
    <w:rsid w:val="00372AFE"/>
    <w:rsid w:val="00373A02"/>
    <w:rsid w:val="00375945"/>
    <w:rsid w:val="003804A2"/>
    <w:rsid w:val="0039101F"/>
    <w:rsid w:val="003B188D"/>
    <w:rsid w:val="003B698C"/>
    <w:rsid w:val="003C151E"/>
    <w:rsid w:val="003C2CCD"/>
    <w:rsid w:val="003C32F5"/>
    <w:rsid w:val="003C4E76"/>
    <w:rsid w:val="003C6906"/>
    <w:rsid w:val="003D30E2"/>
    <w:rsid w:val="003D5718"/>
    <w:rsid w:val="003E04F8"/>
    <w:rsid w:val="003E79F5"/>
    <w:rsid w:val="003F39C5"/>
    <w:rsid w:val="003F407D"/>
    <w:rsid w:val="003F52B0"/>
    <w:rsid w:val="00403650"/>
    <w:rsid w:val="00405272"/>
    <w:rsid w:val="00414361"/>
    <w:rsid w:val="00421A99"/>
    <w:rsid w:val="004244EC"/>
    <w:rsid w:val="00425D34"/>
    <w:rsid w:val="00431C61"/>
    <w:rsid w:val="0044485C"/>
    <w:rsid w:val="00450EBA"/>
    <w:rsid w:val="00452862"/>
    <w:rsid w:val="0045289E"/>
    <w:rsid w:val="00452E8D"/>
    <w:rsid w:val="00457C1F"/>
    <w:rsid w:val="004632B9"/>
    <w:rsid w:val="00463A71"/>
    <w:rsid w:val="004666FE"/>
    <w:rsid w:val="00466A14"/>
    <w:rsid w:val="004729F0"/>
    <w:rsid w:val="0047610D"/>
    <w:rsid w:val="00480B03"/>
    <w:rsid w:val="00481B53"/>
    <w:rsid w:val="00481CAA"/>
    <w:rsid w:val="004860F7"/>
    <w:rsid w:val="00487404"/>
    <w:rsid w:val="00491A68"/>
    <w:rsid w:val="0049299E"/>
    <w:rsid w:val="004A047B"/>
    <w:rsid w:val="004A08A1"/>
    <w:rsid w:val="004A0CC9"/>
    <w:rsid w:val="004A1ADB"/>
    <w:rsid w:val="004A1E3E"/>
    <w:rsid w:val="004A2ED7"/>
    <w:rsid w:val="004A54B1"/>
    <w:rsid w:val="004B076D"/>
    <w:rsid w:val="004B27BE"/>
    <w:rsid w:val="004B4300"/>
    <w:rsid w:val="004B688A"/>
    <w:rsid w:val="004C359E"/>
    <w:rsid w:val="004D3157"/>
    <w:rsid w:val="004D68B8"/>
    <w:rsid w:val="004D69F3"/>
    <w:rsid w:val="004E36F2"/>
    <w:rsid w:val="004E65DB"/>
    <w:rsid w:val="004F7119"/>
    <w:rsid w:val="005057BD"/>
    <w:rsid w:val="00506590"/>
    <w:rsid w:val="0050695A"/>
    <w:rsid w:val="00511025"/>
    <w:rsid w:val="00511996"/>
    <w:rsid w:val="0051319B"/>
    <w:rsid w:val="00514255"/>
    <w:rsid w:val="00515BE3"/>
    <w:rsid w:val="00515F9D"/>
    <w:rsid w:val="00516318"/>
    <w:rsid w:val="00520DD4"/>
    <w:rsid w:val="00520F37"/>
    <w:rsid w:val="005235B3"/>
    <w:rsid w:val="005343CD"/>
    <w:rsid w:val="00541FBD"/>
    <w:rsid w:val="00543603"/>
    <w:rsid w:val="00550691"/>
    <w:rsid w:val="00550C64"/>
    <w:rsid w:val="0055699E"/>
    <w:rsid w:val="00564C2B"/>
    <w:rsid w:val="005876C4"/>
    <w:rsid w:val="00590652"/>
    <w:rsid w:val="0059286A"/>
    <w:rsid w:val="0059626E"/>
    <w:rsid w:val="0059659D"/>
    <w:rsid w:val="00597DA5"/>
    <w:rsid w:val="005A32ED"/>
    <w:rsid w:val="005B4D56"/>
    <w:rsid w:val="005B584F"/>
    <w:rsid w:val="005B779C"/>
    <w:rsid w:val="005C08DC"/>
    <w:rsid w:val="005C0B7A"/>
    <w:rsid w:val="005C761F"/>
    <w:rsid w:val="005D09A5"/>
    <w:rsid w:val="005D1B58"/>
    <w:rsid w:val="005D1C11"/>
    <w:rsid w:val="005D3FD6"/>
    <w:rsid w:val="005D7451"/>
    <w:rsid w:val="005D7485"/>
    <w:rsid w:val="005E0709"/>
    <w:rsid w:val="005E4744"/>
    <w:rsid w:val="005E4A15"/>
    <w:rsid w:val="005E4BCB"/>
    <w:rsid w:val="005E60E9"/>
    <w:rsid w:val="005F0348"/>
    <w:rsid w:val="005F5AED"/>
    <w:rsid w:val="00601500"/>
    <w:rsid w:val="00603E0C"/>
    <w:rsid w:val="00605DAE"/>
    <w:rsid w:val="00610291"/>
    <w:rsid w:val="00613FEF"/>
    <w:rsid w:val="006262B1"/>
    <w:rsid w:val="0062652E"/>
    <w:rsid w:val="00627AD1"/>
    <w:rsid w:val="0063047E"/>
    <w:rsid w:val="00633380"/>
    <w:rsid w:val="0063361F"/>
    <w:rsid w:val="00635B7C"/>
    <w:rsid w:val="00643532"/>
    <w:rsid w:val="00644AF5"/>
    <w:rsid w:val="006536A3"/>
    <w:rsid w:val="00662426"/>
    <w:rsid w:val="00663DB0"/>
    <w:rsid w:val="00674B1B"/>
    <w:rsid w:val="00675D91"/>
    <w:rsid w:val="006A5ED4"/>
    <w:rsid w:val="006A62BE"/>
    <w:rsid w:val="006B1877"/>
    <w:rsid w:val="006B6351"/>
    <w:rsid w:val="006C7F3D"/>
    <w:rsid w:val="006D0FC4"/>
    <w:rsid w:val="006D4BF5"/>
    <w:rsid w:val="006D5F48"/>
    <w:rsid w:val="006D6359"/>
    <w:rsid w:val="006E2C6D"/>
    <w:rsid w:val="006E315A"/>
    <w:rsid w:val="006F250C"/>
    <w:rsid w:val="006F311E"/>
    <w:rsid w:val="006F4E81"/>
    <w:rsid w:val="007009E5"/>
    <w:rsid w:val="00702590"/>
    <w:rsid w:val="00704CD6"/>
    <w:rsid w:val="007075B4"/>
    <w:rsid w:val="007106DA"/>
    <w:rsid w:val="007207E6"/>
    <w:rsid w:val="007260C4"/>
    <w:rsid w:val="00727A97"/>
    <w:rsid w:val="007314F7"/>
    <w:rsid w:val="007332D4"/>
    <w:rsid w:val="00733438"/>
    <w:rsid w:val="00751D77"/>
    <w:rsid w:val="007531F3"/>
    <w:rsid w:val="00760609"/>
    <w:rsid w:val="00765272"/>
    <w:rsid w:val="00773BAA"/>
    <w:rsid w:val="00773C4E"/>
    <w:rsid w:val="00774D08"/>
    <w:rsid w:val="00776449"/>
    <w:rsid w:val="007772B7"/>
    <w:rsid w:val="007774CD"/>
    <w:rsid w:val="00777F69"/>
    <w:rsid w:val="0078088A"/>
    <w:rsid w:val="00780A90"/>
    <w:rsid w:val="00782B04"/>
    <w:rsid w:val="0078358B"/>
    <w:rsid w:val="00787F42"/>
    <w:rsid w:val="0079061B"/>
    <w:rsid w:val="00792F27"/>
    <w:rsid w:val="007A0346"/>
    <w:rsid w:val="007A36BB"/>
    <w:rsid w:val="007B42C1"/>
    <w:rsid w:val="007B5E0C"/>
    <w:rsid w:val="007C0ED7"/>
    <w:rsid w:val="007C3F77"/>
    <w:rsid w:val="007C4D79"/>
    <w:rsid w:val="007D180F"/>
    <w:rsid w:val="007D19E5"/>
    <w:rsid w:val="007D1DDD"/>
    <w:rsid w:val="007E0D72"/>
    <w:rsid w:val="007F0105"/>
    <w:rsid w:val="007F256E"/>
    <w:rsid w:val="007F27F9"/>
    <w:rsid w:val="007F2BA0"/>
    <w:rsid w:val="007F6C8A"/>
    <w:rsid w:val="007F7325"/>
    <w:rsid w:val="008039A8"/>
    <w:rsid w:val="00806099"/>
    <w:rsid w:val="00810F75"/>
    <w:rsid w:val="00815A78"/>
    <w:rsid w:val="00822FE8"/>
    <w:rsid w:val="008233C8"/>
    <w:rsid w:val="00827A42"/>
    <w:rsid w:val="00842150"/>
    <w:rsid w:val="00845DCB"/>
    <w:rsid w:val="00854466"/>
    <w:rsid w:val="00857FEF"/>
    <w:rsid w:val="00866A5D"/>
    <w:rsid w:val="00875197"/>
    <w:rsid w:val="008763DD"/>
    <w:rsid w:val="00891198"/>
    <w:rsid w:val="00892883"/>
    <w:rsid w:val="00894458"/>
    <w:rsid w:val="008965AD"/>
    <w:rsid w:val="00896705"/>
    <w:rsid w:val="008A1F8D"/>
    <w:rsid w:val="008A6007"/>
    <w:rsid w:val="008A697D"/>
    <w:rsid w:val="008B13C5"/>
    <w:rsid w:val="008B2C70"/>
    <w:rsid w:val="008B312E"/>
    <w:rsid w:val="008B6A53"/>
    <w:rsid w:val="008C172E"/>
    <w:rsid w:val="008C2C27"/>
    <w:rsid w:val="008C6B97"/>
    <w:rsid w:val="008D06F0"/>
    <w:rsid w:val="008D35A0"/>
    <w:rsid w:val="008D5945"/>
    <w:rsid w:val="008E075A"/>
    <w:rsid w:val="008E3FE2"/>
    <w:rsid w:val="008E7A04"/>
    <w:rsid w:val="008F144F"/>
    <w:rsid w:val="00914709"/>
    <w:rsid w:val="00915B3A"/>
    <w:rsid w:val="00915F37"/>
    <w:rsid w:val="00924DF7"/>
    <w:rsid w:val="00927AB1"/>
    <w:rsid w:val="009357AE"/>
    <w:rsid w:val="009365CD"/>
    <w:rsid w:val="009371FB"/>
    <w:rsid w:val="00941454"/>
    <w:rsid w:val="00952576"/>
    <w:rsid w:val="00953BFD"/>
    <w:rsid w:val="009550EF"/>
    <w:rsid w:val="009552AF"/>
    <w:rsid w:val="009574F4"/>
    <w:rsid w:val="00957BFF"/>
    <w:rsid w:val="009632D2"/>
    <w:rsid w:val="009635C2"/>
    <w:rsid w:val="0096427A"/>
    <w:rsid w:val="009675FF"/>
    <w:rsid w:val="00976DD3"/>
    <w:rsid w:val="00981DEC"/>
    <w:rsid w:val="0098456A"/>
    <w:rsid w:val="00985CAD"/>
    <w:rsid w:val="00993419"/>
    <w:rsid w:val="00995664"/>
    <w:rsid w:val="00995E0A"/>
    <w:rsid w:val="009962E6"/>
    <w:rsid w:val="009A319F"/>
    <w:rsid w:val="009A580A"/>
    <w:rsid w:val="009B0787"/>
    <w:rsid w:val="009B1A72"/>
    <w:rsid w:val="009B42B5"/>
    <w:rsid w:val="009B5EB5"/>
    <w:rsid w:val="009B5F99"/>
    <w:rsid w:val="009B6021"/>
    <w:rsid w:val="009C5977"/>
    <w:rsid w:val="009C5B15"/>
    <w:rsid w:val="009D0BC5"/>
    <w:rsid w:val="009E02B7"/>
    <w:rsid w:val="009E2175"/>
    <w:rsid w:val="009E6E31"/>
    <w:rsid w:val="009F2845"/>
    <w:rsid w:val="009F563B"/>
    <w:rsid w:val="00A00F27"/>
    <w:rsid w:val="00A04291"/>
    <w:rsid w:val="00A05CCD"/>
    <w:rsid w:val="00A07274"/>
    <w:rsid w:val="00A1343A"/>
    <w:rsid w:val="00A13EC8"/>
    <w:rsid w:val="00A1519A"/>
    <w:rsid w:val="00A159FC"/>
    <w:rsid w:val="00A16BF1"/>
    <w:rsid w:val="00A2742B"/>
    <w:rsid w:val="00A306D1"/>
    <w:rsid w:val="00A343F9"/>
    <w:rsid w:val="00A35BEA"/>
    <w:rsid w:val="00A40E14"/>
    <w:rsid w:val="00A4221A"/>
    <w:rsid w:val="00A422C1"/>
    <w:rsid w:val="00A6268F"/>
    <w:rsid w:val="00A62BBF"/>
    <w:rsid w:val="00A662E8"/>
    <w:rsid w:val="00A75231"/>
    <w:rsid w:val="00A84119"/>
    <w:rsid w:val="00A84639"/>
    <w:rsid w:val="00A91261"/>
    <w:rsid w:val="00A91D82"/>
    <w:rsid w:val="00AA669D"/>
    <w:rsid w:val="00AA763E"/>
    <w:rsid w:val="00AA7E3D"/>
    <w:rsid w:val="00AB32CA"/>
    <w:rsid w:val="00AB41EA"/>
    <w:rsid w:val="00AB5B91"/>
    <w:rsid w:val="00AC0E5E"/>
    <w:rsid w:val="00AC4641"/>
    <w:rsid w:val="00AC79E1"/>
    <w:rsid w:val="00AD02F4"/>
    <w:rsid w:val="00AD40E0"/>
    <w:rsid w:val="00AD5F4D"/>
    <w:rsid w:val="00AE01A2"/>
    <w:rsid w:val="00AE17D9"/>
    <w:rsid w:val="00AE6BE6"/>
    <w:rsid w:val="00AE7889"/>
    <w:rsid w:val="00AF1C79"/>
    <w:rsid w:val="00B01B15"/>
    <w:rsid w:val="00B02CCB"/>
    <w:rsid w:val="00B040FA"/>
    <w:rsid w:val="00B10376"/>
    <w:rsid w:val="00B118CC"/>
    <w:rsid w:val="00B21BDE"/>
    <w:rsid w:val="00B231FA"/>
    <w:rsid w:val="00B36B85"/>
    <w:rsid w:val="00B41245"/>
    <w:rsid w:val="00B42A48"/>
    <w:rsid w:val="00B47771"/>
    <w:rsid w:val="00B501EA"/>
    <w:rsid w:val="00B503CD"/>
    <w:rsid w:val="00B50F39"/>
    <w:rsid w:val="00B56435"/>
    <w:rsid w:val="00B614FF"/>
    <w:rsid w:val="00B64C8F"/>
    <w:rsid w:val="00B7125B"/>
    <w:rsid w:val="00B73992"/>
    <w:rsid w:val="00B83927"/>
    <w:rsid w:val="00B85486"/>
    <w:rsid w:val="00B85BC8"/>
    <w:rsid w:val="00B8602D"/>
    <w:rsid w:val="00B94DAD"/>
    <w:rsid w:val="00BA214D"/>
    <w:rsid w:val="00BA60FA"/>
    <w:rsid w:val="00BA6A5C"/>
    <w:rsid w:val="00BB13B1"/>
    <w:rsid w:val="00BC7B61"/>
    <w:rsid w:val="00BD305D"/>
    <w:rsid w:val="00BE5C5F"/>
    <w:rsid w:val="00BF2B76"/>
    <w:rsid w:val="00BF763D"/>
    <w:rsid w:val="00BF7A69"/>
    <w:rsid w:val="00C00135"/>
    <w:rsid w:val="00C007AD"/>
    <w:rsid w:val="00C04623"/>
    <w:rsid w:val="00C06C53"/>
    <w:rsid w:val="00C13097"/>
    <w:rsid w:val="00C13CFE"/>
    <w:rsid w:val="00C327EE"/>
    <w:rsid w:val="00C34FCA"/>
    <w:rsid w:val="00C36692"/>
    <w:rsid w:val="00C40B0A"/>
    <w:rsid w:val="00C41403"/>
    <w:rsid w:val="00C54985"/>
    <w:rsid w:val="00C57F88"/>
    <w:rsid w:val="00C71CA4"/>
    <w:rsid w:val="00C732C7"/>
    <w:rsid w:val="00C732F6"/>
    <w:rsid w:val="00C74AAD"/>
    <w:rsid w:val="00C77C1F"/>
    <w:rsid w:val="00C80162"/>
    <w:rsid w:val="00C869C0"/>
    <w:rsid w:val="00C959B4"/>
    <w:rsid w:val="00CA4C1A"/>
    <w:rsid w:val="00CA54CE"/>
    <w:rsid w:val="00CA5AA4"/>
    <w:rsid w:val="00CB22EF"/>
    <w:rsid w:val="00CB7153"/>
    <w:rsid w:val="00CB7F23"/>
    <w:rsid w:val="00CC5D41"/>
    <w:rsid w:val="00CC5F32"/>
    <w:rsid w:val="00CD0BC1"/>
    <w:rsid w:val="00CE0B2A"/>
    <w:rsid w:val="00CE3C0E"/>
    <w:rsid w:val="00CE3C1C"/>
    <w:rsid w:val="00CF2C30"/>
    <w:rsid w:val="00CF7DD1"/>
    <w:rsid w:val="00D00A71"/>
    <w:rsid w:val="00D0190B"/>
    <w:rsid w:val="00D10A50"/>
    <w:rsid w:val="00D12711"/>
    <w:rsid w:val="00D12D87"/>
    <w:rsid w:val="00D16157"/>
    <w:rsid w:val="00D1625C"/>
    <w:rsid w:val="00D173C4"/>
    <w:rsid w:val="00D27B9D"/>
    <w:rsid w:val="00D30E8A"/>
    <w:rsid w:val="00D314F7"/>
    <w:rsid w:val="00D408EA"/>
    <w:rsid w:val="00D43BBF"/>
    <w:rsid w:val="00D471AC"/>
    <w:rsid w:val="00D52E88"/>
    <w:rsid w:val="00D56A17"/>
    <w:rsid w:val="00D71A02"/>
    <w:rsid w:val="00D72543"/>
    <w:rsid w:val="00D736A3"/>
    <w:rsid w:val="00D809AA"/>
    <w:rsid w:val="00D83919"/>
    <w:rsid w:val="00D93461"/>
    <w:rsid w:val="00DA06F6"/>
    <w:rsid w:val="00DA265A"/>
    <w:rsid w:val="00DC1AE5"/>
    <w:rsid w:val="00DC4C9C"/>
    <w:rsid w:val="00DC6F0E"/>
    <w:rsid w:val="00DC711F"/>
    <w:rsid w:val="00DC7283"/>
    <w:rsid w:val="00DC78CE"/>
    <w:rsid w:val="00DD4047"/>
    <w:rsid w:val="00DE0AEC"/>
    <w:rsid w:val="00DE615F"/>
    <w:rsid w:val="00DF4AD6"/>
    <w:rsid w:val="00DF4D6E"/>
    <w:rsid w:val="00DF5427"/>
    <w:rsid w:val="00DF65E4"/>
    <w:rsid w:val="00E04E80"/>
    <w:rsid w:val="00E07371"/>
    <w:rsid w:val="00E108D6"/>
    <w:rsid w:val="00E13049"/>
    <w:rsid w:val="00E20F14"/>
    <w:rsid w:val="00E21EB3"/>
    <w:rsid w:val="00E240A8"/>
    <w:rsid w:val="00E2424D"/>
    <w:rsid w:val="00E41A31"/>
    <w:rsid w:val="00E425E4"/>
    <w:rsid w:val="00E52122"/>
    <w:rsid w:val="00E527ED"/>
    <w:rsid w:val="00E600CC"/>
    <w:rsid w:val="00E60EA8"/>
    <w:rsid w:val="00E71468"/>
    <w:rsid w:val="00E75AB4"/>
    <w:rsid w:val="00E76945"/>
    <w:rsid w:val="00E7798E"/>
    <w:rsid w:val="00E87BCA"/>
    <w:rsid w:val="00E903F2"/>
    <w:rsid w:val="00E90C36"/>
    <w:rsid w:val="00E91CFD"/>
    <w:rsid w:val="00E94603"/>
    <w:rsid w:val="00E94A09"/>
    <w:rsid w:val="00E9640E"/>
    <w:rsid w:val="00E9775E"/>
    <w:rsid w:val="00EA2494"/>
    <w:rsid w:val="00EA7CBD"/>
    <w:rsid w:val="00EB0DB8"/>
    <w:rsid w:val="00EB2859"/>
    <w:rsid w:val="00EB3E28"/>
    <w:rsid w:val="00EB5935"/>
    <w:rsid w:val="00EB6A5C"/>
    <w:rsid w:val="00EB6FA2"/>
    <w:rsid w:val="00EC0205"/>
    <w:rsid w:val="00EE35D8"/>
    <w:rsid w:val="00EE6089"/>
    <w:rsid w:val="00EF57C5"/>
    <w:rsid w:val="00F0017C"/>
    <w:rsid w:val="00F00715"/>
    <w:rsid w:val="00F0631B"/>
    <w:rsid w:val="00F06EC3"/>
    <w:rsid w:val="00F074BA"/>
    <w:rsid w:val="00F13EC5"/>
    <w:rsid w:val="00F15696"/>
    <w:rsid w:val="00F16EC6"/>
    <w:rsid w:val="00F21C0A"/>
    <w:rsid w:val="00F332D2"/>
    <w:rsid w:val="00F34B1C"/>
    <w:rsid w:val="00F36DF0"/>
    <w:rsid w:val="00F3713A"/>
    <w:rsid w:val="00F41229"/>
    <w:rsid w:val="00F45DF0"/>
    <w:rsid w:val="00F47E41"/>
    <w:rsid w:val="00F55166"/>
    <w:rsid w:val="00F55D7A"/>
    <w:rsid w:val="00F56D8D"/>
    <w:rsid w:val="00F60F38"/>
    <w:rsid w:val="00F63298"/>
    <w:rsid w:val="00F64DA4"/>
    <w:rsid w:val="00F72808"/>
    <w:rsid w:val="00F8151C"/>
    <w:rsid w:val="00F84CA1"/>
    <w:rsid w:val="00F910DA"/>
    <w:rsid w:val="00F91898"/>
    <w:rsid w:val="00F9228B"/>
    <w:rsid w:val="00F92A6F"/>
    <w:rsid w:val="00FA260B"/>
    <w:rsid w:val="00FB0B4F"/>
    <w:rsid w:val="00FB14D3"/>
    <w:rsid w:val="00FB1FC0"/>
    <w:rsid w:val="00FB395B"/>
    <w:rsid w:val="00FB4421"/>
    <w:rsid w:val="00FB76AF"/>
    <w:rsid w:val="00FC2FAD"/>
    <w:rsid w:val="00FC3623"/>
    <w:rsid w:val="00FD016A"/>
    <w:rsid w:val="00FD21A5"/>
    <w:rsid w:val="00FD3A9F"/>
    <w:rsid w:val="00FD3EE1"/>
    <w:rsid w:val="00FE05EA"/>
    <w:rsid w:val="00FE2883"/>
    <w:rsid w:val="00FE3551"/>
    <w:rsid w:val="00FE69E0"/>
    <w:rsid w:val="00FF3F84"/>
    <w:rsid w:val="00FF6AC8"/>
    <w:rsid w:val="00FF7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F4EB9"/>
  <w15:chartTrackingRefBased/>
  <w15:docId w15:val="{A4C5B08A-20EC-4CC8-8CD8-B47EE1660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14F7"/>
    <w:pPr>
      <w:widowControl w:val="0"/>
      <w:jc w:val="both"/>
    </w:pPr>
  </w:style>
  <w:style w:type="paragraph" w:styleId="1">
    <w:name w:val="heading 1"/>
    <w:basedOn w:val="a"/>
    <w:next w:val="a"/>
    <w:link w:val="10"/>
    <w:uiPriority w:val="9"/>
    <w:qFormat/>
    <w:rsid w:val="00175999"/>
    <w:pPr>
      <w:keepNext/>
      <w:keepLines/>
      <w:spacing w:before="340" w:after="330" w:line="578" w:lineRule="auto"/>
      <w:outlineLvl w:val="0"/>
    </w:pPr>
    <w:rPr>
      <w:rFonts w:ascii="Times New Roman" w:hAnsi="Times New Roman" w:cs="Times New Roman"/>
      <w:b/>
      <w:bCs/>
      <w:sz w:val="32"/>
      <w:szCs w:val="36"/>
    </w:rPr>
  </w:style>
  <w:style w:type="paragraph" w:styleId="2">
    <w:name w:val="heading 2"/>
    <w:basedOn w:val="a"/>
    <w:next w:val="a"/>
    <w:link w:val="20"/>
    <w:uiPriority w:val="9"/>
    <w:unhideWhenUsed/>
    <w:qFormat/>
    <w:rsid w:val="00175999"/>
    <w:pPr>
      <w:keepNext/>
      <w:keepLines/>
      <w:spacing w:before="260" w:after="260" w:line="416" w:lineRule="auto"/>
      <w:outlineLvl w:val="1"/>
    </w:pPr>
    <w:rPr>
      <w:rFonts w:ascii="Times New Roman" w:eastAsiaTheme="majorEastAsia" w:hAnsi="Times New Roman" w:cs="Times New Roman"/>
      <w:b/>
      <w:bCs/>
      <w:sz w:val="28"/>
      <w:szCs w:val="28"/>
    </w:rPr>
  </w:style>
  <w:style w:type="paragraph" w:styleId="3">
    <w:name w:val="heading 3"/>
    <w:basedOn w:val="a"/>
    <w:next w:val="a"/>
    <w:link w:val="30"/>
    <w:uiPriority w:val="9"/>
    <w:unhideWhenUsed/>
    <w:qFormat/>
    <w:rsid w:val="00175999"/>
    <w:pPr>
      <w:keepNext/>
      <w:keepLines/>
      <w:spacing w:before="260" w:after="260" w:line="416" w:lineRule="auto"/>
      <w:outlineLvl w:val="2"/>
    </w:pPr>
    <w:rPr>
      <w:rFonts w:ascii="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C362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3623"/>
    <w:rPr>
      <w:sz w:val="18"/>
      <w:szCs w:val="18"/>
    </w:rPr>
  </w:style>
  <w:style w:type="paragraph" w:styleId="a5">
    <w:name w:val="footer"/>
    <w:basedOn w:val="a"/>
    <w:link w:val="a6"/>
    <w:uiPriority w:val="99"/>
    <w:unhideWhenUsed/>
    <w:rsid w:val="00FC3623"/>
    <w:pPr>
      <w:tabs>
        <w:tab w:val="center" w:pos="4153"/>
        <w:tab w:val="right" w:pos="8306"/>
      </w:tabs>
      <w:snapToGrid w:val="0"/>
      <w:jc w:val="left"/>
    </w:pPr>
    <w:rPr>
      <w:sz w:val="18"/>
      <w:szCs w:val="18"/>
    </w:rPr>
  </w:style>
  <w:style w:type="character" w:customStyle="1" w:styleId="a6">
    <w:name w:val="页脚 字符"/>
    <w:basedOn w:val="a0"/>
    <w:link w:val="a5"/>
    <w:uiPriority w:val="99"/>
    <w:rsid w:val="00FC3623"/>
    <w:rPr>
      <w:sz w:val="18"/>
      <w:szCs w:val="18"/>
    </w:rPr>
  </w:style>
  <w:style w:type="paragraph" w:styleId="a7">
    <w:name w:val="List Paragraph"/>
    <w:basedOn w:val="a"/>
    <w:uiPriority w:val="34"/>
    <w:qFormat/>
    <w:rsid w:val="00FC3623"/>
    <w:pPr>
      <w:ind w:firstLineChars="200" w:firstLine="420"/>
    </w:pPr>
  </w:style>
  <w:style w:type="character" w:styleId="a8">
    <w:name w:val="Placeholder Text"/>
    <w:basedOn w:val="a0"/>
    <w:uiPriority w:val="99"/>
    <w:semiHidden/>
    <w:rsid w:val="00B47771"/>
    <w:rPr>
      <w:color w:val="808080"/>
    </w:rPr>
  </w:style>
  <w:style w:type="paragraph" w:customStyle="1" w:styleId="alt">
    <w:name w:val="alt"/>
    <w:basedOn w:val="a"/>
    <w:rsid w:val="00431C61"/>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431C61"/>
  </w:style>
  <w:style w:type="character" w:customStyle="1" w:styleId="hljs-comment">
    <w:name w:val="hljs-comment"/>
    <w:basedOn w:val="a0"/>
    <w:rsid w:val="00431C61"/>
  </w:style>
  <w:style w:type="character" w:customStyle="1" w:styleId="hljs-builtin">
    <w:name w:val="hljs-built_in"/>
    <w:basedOn w:val="a0"/>
    <w:rsid w:val="00FF78EE"/>
  </w:style>
  <w:style w:type="character" w:customStyle="1" w:styleId="hljs-number">
    <w:name w:val="hljs-number"/>
    <w:basedOn w:val="a0"/>
    <w:rsid w:val="00A84119"/>
  </w:style>
  <w:style w:type="character" w:customStyle="1" w:styleId="hljs-keyword">
    <w:name w:val="hljs-keyword"/>
    <w:basedOn w:val="a0"/>
    <w:rsid w:val="00DC7283"/>
  </w:style>
  <w:style w:type="character" w:customStyle="1" w:styleId="hljs-symbol">
    <w:name w:val="hljs-symbol"/>
    <w:basedOn w:val="a0"/>
    <w:rsid w:val="00DC7283"/>
  </w:style>
  <w:style w:type="character" w:customStyle="1" w:styleId="hljs-string">
    <w:name w:val="hljs-string"/>
    <w:basedOn w:val="a0"/>
    <w:rsid w:val="005D1B58"/>
  </w:style>
  <w:style w:type="character" w:customStyle="1" w:styleId="hljs-meta">
    <w:name w:val="hljs-meta"/>
    <w:basedOn w:val="a0"/>
    <w:rsid w:val="005D1B58"/>
  </w:style>
  <w:style w:type="character" w:customStyle="1" w:styleId="hljs-attribute">
    <w:name w:val="hljs-attribute"/>
    <w:basedOn w:val="a0"/>
    <w:rsid w:val="00463A71"/>
  </w:style>
  <w:style w:type="character" w:customStyle="1" w:styleId="hljs-bullet">
    <w:name w:val="hljs-bullet"/>
    <w:basedOn w:val="a0"/>
    <w:rsid w:val="009E2175"/>
  </w:style>
  <w:style w:type="paragraph" w:styleId="a9">
    <w:name w:val="Revision"/>
    <w:hidden/>
    <w:uiPriority w:val="99"/>
    <w:semiHidden/>
    <w:rsid w:val="00AC4641"/>
  </w:style>
  <w:style w:type="character" w:styleId="aa">
    <w:name w:val="annotation reference"/>
    <w:basedOn w:val="a0"/>
    <w:uiPriority w:val="99"/>
    <w:semiHidden/>
    <w:unhideWhenUsed/>
    <w:rsid w:val="0044485C"/>
    <w:rPr>
      <w:sz w:val="16"/>
      <w:szCs w:val="16"/>
    </w:rPr>
  </w:style>
  <w:style w:type="paragraph" w:styleId="ab">
    <w:name w:val="annotation text"/>
    <w:basedOn w:val="a"/>
    <w:link w:val="ac"/>
    <w:uiPriority w:val="99"/>
    <w:semiHidden/>
    <w:unhideWhenUsed/>
    <w:rsid w:val="0044485C"/>
    <w:rPr>
      <w:sz w:val="20"/>
      <w:szCs w:val="20"/>
    </w:rPr>
  </w:style>
  <w:style w:type="character" w:customStyle="1" w:styleId="ac">
    <w:name w:val="批注文字 字符"/>
    <w:basedOn w:val="a0"/>
    <w:link w:val="ab"/>
    <w:uiPriority w:val="99"/>
    <w:semiHidden/>
    <w:rsid w:val="0044485C"/>
    <w:rPr>
      <w:sz w:val="20"/>
      <w:szCs w:val="20"/>
    </w:rPr>
  </w:style>
  <w:style w:type="paragraph" w:styleId="ad">
    <w:name w:val="annotation subject"/>
    <w:basedOn w:val="ab"/>
    <w:next w:val="ab"/>
    <w:link w:val="ae"/>
    <w:uiPriority w:val="99"/>
    <w:semiHidden/>
    <w:unhideWhenUsed/>
    <w:rsid w:val="0044485C"/>
    <w:rPr>
      <w:b/>
      <w:bCs/>
    </w:rPr>
  </w:style>
  <w:style w:type="character" w:customStyle="1" w:styleId="ae">
    <w:name w:val="批注主题 字符"/>
    <w:basedOn w:val="ac"/>
    <w:link w:val="ad"/>
    <w:uiPriority w:val="99"/>
    <w:semiHidden/>
    <w:rsid w:val="0044485C"/>
    <w:rPr>
      <w:b/>
      <w:bCs/>
      <w:sz w:val="20"/>
      <w:szCs w:val="20"/>
    </w:rPr>
  </w:style>
  <w:style w:type="character" w:styleId="af">
    <w:name w:val="page number"/>
    <w:basedOn w:val="a0"/>
    <w:uiPriority w:val="99"/>
    <w:semiHidden/>
    <w:unhideWhenUsed/>
    <w:rsid w:val="00A91261"/>
  </w:style>
  <w:style w:type="paragraph" w:styleId="af0">
    <w:name w:val="Normal (Web)"/>
    <w:basedOn w:val="a"/>
    <w:uiPriority w:val="99"/>
    <w:semiHidden/>
    <w:unhideWhenUsed/>
    <w:rsid w:val="00A91261"/>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10">
    <w:name w:val="标题 1 字符"/>
    <w:basedOn w:val="a0"/>
    <w:link w:val="1"/>
    <w:uiPriority w:val="9"/>
    <w:rsid w:val="00175999"/>
    <w:rPr>
      <w:rFonts w:ascii="Times New Roman" w:hAnsi="Times New Roman" w:cs="Times New Roman"/>
      <w:b/>
      <w:bCs/>
      <w:sz w:val="32"/>
      <w:szCs w:val="36"/>
    </w:rPr>
  </w:style>
  <w:style w:type="character" w:customStyle="1" w:styleId="20">
    <w:name w:val="标题 2 字符"/>
    <w:basedOn w:val="a0"/>
    <w:link w:val="2"/>
    <w:uiPriority w:val="9"/>
    <w:rsid w:val="00175999"/>
    <w:rPr>
      <w:rFonts w:ascii="Times New Roman" w:eastAsiaTheme="majorEastAsia" w:hAnsi="Times New Roman" w:cs="Times New Roman"/>
      <w:b/>
      <w:bCs/>
      <w:sz w:val="28"/>
      <w:szCs w:val="28"/>
    </w:rPr>
  </w:style>
  <w:style w:type="character" w:customStyle="1" w:styleId="30">
    <w:name w:val="标题 3 字符"/>
    <w:basedOn w:val="a0"/>
    <w:link w:val="3"/>
    <w:uiPriority w:val="9"/>
    <w:rsid w:val="00175999"/>
    <w:rPr>
      <w:rFonts w:ascii="Times New Roman" w:hAnsi="Times New Roman" w:cs="Times New Roman"/>
      <w:b/>
      <w:bCs/>
      <w:sz w:val="24"/>
      <w:szCs w:val="24"/>
    </w:rPr>
  </w:style>
  <w:style w:type="paragraph" w:styleId="TOC">
    <w:name w:val="TOC Heading"/>
    <w:basedOn w:val="1"/>
    <w:next w:val="a"/>
    <w:uiPriority w:val="39"/>
    <w:unhideWhenUsed/>
    <w:qFormat/>
    <w:rsid w:val="006A5ED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6A5ED4"/>
    <w:pPr>
      <w:tabs>
        <w:tab w:val="right" w:leader="dot" w:pos="8296"/>
      </w:tabs>
    </w:pPr>
  </w:style>
  <w:style w:type="paragraph" w:styleId="TOC2">
    <w:name w:val="toc 2"/>
    <w:basedOn w:val="a"/>
    <w:next w:val="a"/>
    <w:autoRedefine/>
    <w:uiPriority w:val="39"/>
    <w:unhideWhenUsed/>
    <w:rsid w:val="00151121"/>
    <w:pPr>
      <w:tabs>
        <w:tab w:val="right" w:leader="dot" w:pos="8296"/>
      </w:tabs>
      <w:ind w:leftChars="200" w:left="420"/>
    </w:pPr>
  </w:style>
  <w:style w:type="paragraph" w:styleId="TOC3">
    <w:name w:val="toc 3"/>
    <w:basedOn w:val="a"/>
    <w:next w:val="a"/>
    <w:autoRedefine/>
    <w:uiPriority w:val="39"/>
    <w:unhideWhenUsed/>
    <w:rsid w:val="006A5ED4"/>
    <w:pPr>
      <w:ind w:leftChars="400" w:left="840"/>
    </w:pPr>
  </w:style>
  <w:style w:type="character" w:styleId="af1">
    <w:name w:val="Hyperlink"/>
    <w:basedOn w:val="a0"/>
    <w:uiPriority w:val="99"/>
    <w:unhideWhenUsed/>
    <w:rsid w:val="006A5E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93682">
      <w:bodyDiv w:val="1"/>
      <w:marLeft w:val="0"/>
      <w:marRight w:val="0"/>
      <w:marTop w:val="0"/>
      <w:marBottom w:val="0"/>
      <w:divBdr>
        <w:top w:val="none" w:sz="0" w:space="0" w:color="auto"/>
        <w:left w:val="none" w:sz="0" w:space="0" w:color="auto"/>
        <w:bottom w:val="none" w:sz="0" w:space="0" w:color="auto"/>
        <w:right w:val="none" w:sz="0" w:space="0" w:color="auto"/>
      </w:divBdr>
    </w:div>
    <w:div w:id="31655123">
      <w:bodyDiv w:val="1"/>
      <w:marLeft w:val="0"/>
      <w:marRight w:val="0"/>
      <w:marTop w:val="0"/>
      <w:marBottom w:val="0"/>
      <w:divBdr>
        <w:top w:val="none" w:sz="0" w:space="0" w:color="auto"/>
        <w:left w:val="none" w:sz="0" w:space="0" w:color="auto"/>
        <w:bottom w:val="none" w:sz="0" w:space="0" w:color="auto"/>
        <w:right w:val="none" w:sz="0" w:space="0" w:color="auto"/>
      </w:divBdr>
    </w:div>
    <w:div w:id="40250924">
      <w:bodyDiv w:val="1"/>
      <w:marLeft w:val="0"/>
      <w:marRight w:val="0"/>
      <w:marTop w:val="0"/>
      <w:marBottom w:val="0"/>
      <w:divBdr>
        <w:top w:val="none" w:sz="0" w:space="0" w:color="auto"/>
        <w:left w:val="none" w:sz="0" w:space="0" w:color="auto"/>
        <w:bottom w:val="none" w:sz="0" w:space="0" w:color="auto"/>
        <w:right w:val="none" w:sz="0" w:space="0" w:color="auto"/>
      </w:divBdr>
    </w:div>
    <w:div w:id="52461333">
      <w:bodyDiv w:val="1"/>
      <w:marLeft w:val="0"/>
      <w:marRight w:val="0"/>
      <w:marTop w:val="0"/>
      <w:marBottom w:val="0"/>
      <w:divBdr>
        <w:top w:val="none" w:sz="0" w:space="0" w:color="auto"/>
        <w:left w:val="none" w:sz="0" w:space="0" w:color="auto"/>
        <w:bottom w:val="none" w:sz="0" w:space="0" w:color="auto"/>
        <w:right w:val="none" w:sz="0" w:space="0" w:color="auto"/>
      </w:divBdr>
    </w:div>
    <w:div w:id="97601146">
      <w:bodyDiv w:val="1"/>
      <w:marLeft w:val="0"/>
      <w:marRight w:val="0"/>
      <w:marTop w:val="0"/>
      <w:marBottom w:val="0"/>
      <w:divBdr>
        <w:top w:val="none" w:sz="0" w:space="0" w:color="auto"/>
        <w:left w:val="none" w:sz="0" w:space="0" w:color="auto"/>
        <w:bottom w:val="none" w:sz="0" w:space="0" w:color="auto"/>
        <w:right w:val="none" w:sz="0" w:space="0" w:color="auto"/>
      </w:divBdr>
    </w:div>
    <w:div w:id="102461878">
      <w:bodyDiv w:val="1"/>
      <w:marLeft w:val="0"/>
      <w:marRight w:val="0"/>
      <w:marTop w:val="0"/>
      <w:marBottom w:val="0"/>
      <w:divBdr>
        <w:top w:val="none" w:sz="0" w:space="0" w:color="auto"/>
        <w:left w:val="none" w:sz="0" w:space="0" w:color="auto"/>
        <w:bottom w:val="none" w:sz="0" w:space="0" w:color="auto"/>
        <w:right w:val="none" w:sz="0" w:space="0" w:color="auto"/>
      </w:divBdr>
    </w:div>
    <w:div w:id="174921632">
      <w:bodyDiv w:val="1"/>
      <w:marLeft w:val="0"/>
      <w:marRight w:val="0"/>
      <w:marTop w:val="0"/>
      <w:marBottom w:val="0"/>
      <w:divBdr>
        <w:top w:val="none" w:sz="0" w:space="0" w:color="auto"/>
        <w:left w:val="none" w:sz="0" w:space="0" w:color="auto"/>
        <w:bottom w:val="none" w:sz="0" w:space="0" w:color="auto"/>
        <w:right w:val="none" w:sz="0" w:space="0" w:color="auto"/>
      </w:divBdr>
    </w:div>
    <w:div w:id="176698978">
      <w:bodyDiv w:val="1"/>
      <w:marLeft w:val="0"/>
      <w:marRight w:val="0"/>
      <w:marTop w:val="0"/>
      <w:marBottom w:val="0"/>
      <w:divBdr>
        <w:top w:val="none" w:sz="0" w:space="0" w:color="auto"/>
        <w:left w:val="none" w:sz="0" w:space="0" w:color="auto"/>
        <w:bottom w:val="none" w:sz="0" w:space="0" w:color="auto"/>
        <w:right w:val="none" w:sz="0" w:space="0" w:color="auto"/>
      </w:divBdr>
    </w:div>
    <w:div w:id="239295825">
      <w:bodyDiv w:val="1"/>
      <w:marLeft w:val="0"/>
      <w:marRight w:val="0"/>
      <w:marTop w:val="0"/>
      <w:marBottom w:val="0"/>
      <w:divBdr>
        <w:top w:val="none" w:sz="0" w:space="0" w:color="auto"/>
        <w:left w:val="none" w:sz="0" w:space="0" w:color="auto"/>
        <w:bottom w:val="none" w:sz="0" w:space="0" w:color="auto"/>
        <w:right w:val="none" w:sz="0" w:space="0" w:color="auto"/>
      </w:divBdr>
    </w:div>
    <w:div w:id="557473769">
      <w:bodyDiv w:val="1"/>
      <w:marLeft w:val="0"/>
      <w:marRight w:val="0"/>
      <w:marTop w:val="0"/>
      <w:marBottom w:val="0"/>
      <w:divBdr>
        <w:top w:val="none" w:sz="0" w:space="0" w:color="auto"/>
        <w:left w:val="none" w:sz="0" w:space="0" w:color="auto"/>
        <w:bottom w:val="none" w:sz="0" w:space="0" w:color="auto"/>
        <w:right w:val="none" w:sz="0" w:space="0" w:color="auto"/>
      </w:divBdr>
    </w:div>
    <w:div w:id="581257856">
      <w:bodyDiv w:val="1"/>
      <w:marLeft w:val="0"/>
      <w:marRight w:val="0"/>
      <w:marTop w:val="0"/>
      <w:marBottom w:val="0"/>
      <w:divBdr>
        <w:top w:val="none" w:sz="0" w:space="0" w:color="auto"/>
        <w:left w:val="none" w:sz="0" w:space="0" w:color="auto"/>
        <w:bottom w:val="none" w:sz="0" w:space="0" w:color="auto"/>
        <w:right w:val="none" w:sz="0" w:space="0" w:color="auto"/>
      </w:divBdr>
    </w:div>
    <w:div w:id="624118630">
      <w:bodyDiv w:val="1"/>
      <w:marLeft w:val="0"/>
      <w:marRight w:val="0"/>
      <w:marTop w:val="0"/>
      <w:marBottom w:val="0"/>
      <w:divBdr>
        <w:top w:val="none" w:sz="0" w:space="0" w:color="auto"/>
        <w:left w:val="none" w:sz="0" w:space="0" w:color="auto"/>
        <w:bottom w:val="none" w:sz="0" w:space="0" w:color="auto"/>
        <w:right w:val="none" w:sz="0" w:space="0" w:color="auto"/>
      </w:divBdr>
    </w:div>
    <w:div w:id="734546095">
      <w:bodyDiv w:val="1"/>
      <w:marLeft w:val="0"/>
      <w:marRight w:val="0"/>
      <w:marTop w:val="0"/>
      <w:marBottom w:val="0"/>
      <w:divBdr>
        <w:top w:val="none" w:sz="0" w:space="0" w:color="auto"/>
        <w:left w:val="none" w:sz="0" w:space="0" w:color="auto"/>
        <w:bottom w:val="none" w:sz="0" w:space="0" w:color="auto"/>
        <w:right w:val="none" w:sz="0" w:space="0" w:color="auto"/>
      </w:divBdr>
    </w:div>
    <w:div w:id="949048445">
      <w:bodyDiv w:val="1"/>
      <w:marLeft w:val="0"/>
      <w:marRight w:val="0"/>
      <w:marTop w:val="0"/>
      <w:marBottom w:val="0"/>
      <w:divBdr>
        <w:top w:val="none" w:sz="0" w:space="0" w:color="auto"/>
        <w:left w:val="none" w:sz="0" w:space="0" w:color="auto"/>
        <w:bottom w:val="none" w:sz="0" w:space="0" w:color="auto"/>
        <w:right w:val="none" w:sz="0" w:space="0" w:color="auto"/>
      </w:divBdr>
    </w:div>
    <w:div w:id="960916410">
      <w:bodyDiv w:val="1"/>
      <w:marLeft w:val="0"/>
      <w:marRight w:val="0"/>
      <w:marTop w:val="0"/>
      <w:marBottom w:val="0"/>
      <w:divBdr>
        <w:top w:val="none" w:sz="0" w:space="0" w:color="auto"/>
        <w:left w:val="none" w:sz="0" w:space="0" w:color="auto"/>
        <w:bottom w:val="none" w:sz="0" w:space="0" w:color="auto"/>
        <w:right w:val="none" w:sz="0" w:space="0" w:color="auto"/>
      </w:divBdr>
    </w:div>
    <w:div w:id="964970129">
      <w:bodyDiv w:val="1"/>
      <w:marLeft w:val="0"/>
      <w:marRight w:val="0"/>
      <w:marTop w:val="0"/>
      <w:marBottom w:val="0"/>
      <w:divBdr>
        <w:top w:val="none" w:sz="0" w:space="0" w:color="auto"/>
        <w:left w:val="none" w:sz="0" w:space="0" w:color="auto"/>
        <w:bottom w:val="none" w:sz="0" w:space="0" w:color="auto"/>
        <w:right w:val="none" w:sz="0" w:space="0" w:color="auto"/>
      </w:divBdr>
    </w:div>
    <w:div w:id="1088229371">
      <w:bodyDiv w:val="1"/>
      <w:marLeft w:val="0"/>
      <w:marRight w:val="0"/>
      <w:marTop w:val="0"/>
      <w:marBottom w:val="0"/>
      <w:divBdr>
        <w:top w:val="none" w:sz="0" w:space="0" w:color="auto"/>
        <w:left w:val="none" w:sz="0" w:space="0" w:color="auto"/>
        <w:bottom w:val="none" w:sz="0" w:space="0" w:color="auto"/>
        <w:right w:val="none" w:sz="0" w:space="0" w:color="auto"/>
      </w:divBdr>
    </w:div>
    <w:div w:id="1205749660">
      <w:bodyDiv w:val="1"/>
      <w:marLeft w:val="0"/>
      <w:marRight w:val="0"/>
      <w:marTop w:val="0"/>
      <w:marBottom w:val="0"/>
      <w:divBdr>
        <w:top w:val="none" w:sz="0" w:space="0" w:color="auto"/>
        <w:left w:val="none" w:sz="0" w:space="0" w:color="auto"/>
        <w:bottom w:val="none" w:sz="0" w:space="0" w:color="auto"/>
        <w:right w:val="none" w:sz="0" w:space="0" w:color="auto"/>
      </w:divBdr>
    </w:div>
    <w:div w:id="1251354820">
      <w:bodyDiv w:val="1"/>
      <w:marLeft w:val="0"/>
      <w:marRight w:val="0"/>
      <w:marTop w:val="0"/>
      <w:marBottom w:val="0"/>
      <w:divBdr>
        <w:top w:val="none" w:sz="0" w:space="0" w:color="auto"/>
        <w:left w:val="none" w:sz="0" w:space="0" w:color="auto"/>
        <w:bottom w:val="none" w:sz="0" w:space="0" w:color="auto"/>
        <w:right w:val="none" w:sz="0" w:space="0" w:color="auto"/>
      </w:divBdr>
    </w:div>
    <w:div w:id="1383864827">
      <w:bodyDiv w:val="1"/>
      <w:marLeft w:val="0"/>
      <w:marRight w:val="0"/>
      <w:marTop w:val="0"/>
      <w:marBottom w:val="0"/>
      <w:divBdr>
        <w:top w:val="none" w:sz="0" w:space="0" w:color="auto"/>
        <w:left w:val="none" w:sz="0" w:space="0" w:color="auto"/>
        <w:bottom w:val="none" w:sz="0" w:space="0" w:color="auto"/>
        <w:right w:val="none" w:sz="0" w:space="0" w:color="auto"/>
      </w:divBdr>
    </w:div>
    <w:div w:id="1438871850">
      <w:bodyDiv w:val="1"/>
      <w:marLeft w:val="0"/>
      <w:marRight w:val="0"/>
      <w:marTop w:val="0"/>
      <w:marBottom w:val="0"/>
      <w:divBdr>
        <w:top w:val="none" w:sz="0" w:space="0" w:color="auto"/>
        <w:left w:val="none" w:sz="0" w:space="0" w:color="auto"/>
        <w:bottom w:val="none" w:sz="0" w:space="0" w:color="auto"/>
        <w:right w:val="none" w:sz="0" w:space="0" w:color="auto"/>
      </w:divBdr>
    </w:div>
    <w:div w:id="1494947884">
      <w:bodyDiv w:val="1"/>
      <w:marLeft w:val="0"/>
      <w:marRight w:val="0"/>
      <w:marTop w:val="0"/>
      <w:marBottom w:val="0"/>
      <w:divBdr>
        <w:top w:val="none" w:sz="0" w:space="0" w:color="auto"/>
        <w:left w:val="none" w:sz="0" w:space="0" w:color="auto"/>
        <w:bottom w:val="none" w:sz="0" w:space="0" w:color="auto"/>
        <w:right w:val="none" w:sz="0" w:space="0" w:color="auto"/>
      </w:divBdr>
    </w:div>
    <w:div w:id="1533886027">
      <w:bodyDiv w:val="1"/>
      <w:marLeft w:val="0"/>
      <w:marRight w:val="0"/>
      <w:marTop w:val="0"/>
      <w:marBottom w:val="0"/>
      <w:divBdr>
        <w:top w:val="none" w:sz="0" w:space="0" w:color="auto"/>
        <w:left w:val="none" w:sz="0" w:space="0" w:color="auto"/>
        <w:bottom w:val="none" w:sz="0" w:space="0" w:color="auto"/>
        <w:right w:val="none" w:sz="0" w:space="0" w:color="auto"/>
      </w:divBdr>
    </w:div>
    <w:div w:id="1632133775">
      <w:bodyDiv w:val="1"/>
      <w:marLeft w:val="0"/>
      <w:marRight w:val="0"/>
      <w:marTop w:val="0"/>
      <w:marBottom w:val="0"/>
      <w:divBdr>
        <w:top w:val="none" w:sz="0" w:space="0" w:color="auto"/>
        <w:left w:val="none" w:sz="0" w:space="0" w:color="auto"/>
        <w:bottom w:val="none" w:sz="0" w:space="0" w:color="auto"/>
        <w:right w:val="none" w:sz="0" w:space="0" w:color="auto"/>
      </w:divBdr>
    </w:div>
    <w:div w:id="1709141535">
      <w:bodyDiv w:val="1"/>
      <w:marLeft w:val="0"/>
      <w:marRight w:val="0"/>
      <w:marTop w:val="0"/>
      <w:marBottom w:val="0"/>
      <w:divBdr>
        <w:top w:val="none" w:sz="0" w:space="0" w:color="auto"/>
        <w:left w:val="none" w:sz="0" w:space="0" w:color="auto"/>
        <w:bottom w:val="none" w:sz="0" w:space="0" w:color="auto"/>
        <w:right w:val="none" w:sz="0" w:space="0" w:color="auto"/>
      </w:divBdr>
      <w:divsChild>
        <w:div w:id="869024812">
          <w:marLeft w:val="0"/>
          <w:marRight w:val="0"/>
          <w:marTop w:val="0"/>
          <w:marBottom w:val="0"/>
          <w:divBdr>
            <w:top w:val="none" w:sz="0" w:space="0" w:color="auto"/>
            <w:left w:val="none" w:sz="0" w:space="0" w:color="auto"/>
            <w:bottom w:val="none" w:sz="0" w:space="0" w:color="auto"/>
            <w:right w:val="none" w:sz="0" w:space="0" w:color="auto"/>
          </w:divBdr>
          <w:divsChild>
            <w:div w:id="1272473021">
              <w:marLeft w:val="0"/>
              <w:marRight w:val="0"/>
              <w:marTop w:val="0"/>
              <w:marBottom w:val="0"/>
              <w:divBdr>
                <w:top w:val="none" w:sz="0" w:space="0" w:color="auto"/>
                <w:left w:val="none" w:sz="0" w:space="0" w:color="auto"/>
                <w:bottom w:val="none" w:sz="0" w:space="0" w:color="auto"/>
                <w:right w:val="none" w:sz="0" w:space="0" w:color="auto"/>
              </w:divBdr>
              <w:divsChild>
                <w:div w:id="209986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316816">
      <w:bodyDiv w:val="1"/>
      <w:marLeft w:val="0"/>
      <w:marRight w:val="0"/>
      <w:marTop w:val="0"/>
      <w:marBottom w:val="0"/>
      <w:divBdr>
        <w:top w:val="none" w:sz="0" w:space="0" w:color="auto"/>
        <w:left w:val="none" w:sz="0" w:space="0" w:color="auto"/>
        <w:bottom w:val="none" w:sz="0" w:space="0" w:color="auto"/>
        <w:right w:val="none" w:sz="0" w:space="0" w:color="auto"/>
      </w:divBdr>
    </w:div>
    <w:div w:id="1747066895">
      <w:bodyDiv w:val="1"/>
      <w:marLeft w:val="0"/>
      <w:marRight w:val="0"/>
      <w:marTop w:val="0"/>
      <w:marBottom w:val="0"/>
      <w:divBdr>
        <w:top w:val="none" w:sz="0" w:space="0" w:color="auto"/>
        <w:left w:val="none" w:sz="0" w:space="0" w:color="auto"/>
        <w:bottom w:val="none" w:sz="0" w:space="0" w:color="auto"/>
        <w:right w:val="none" w:sz="0" w:space="0" w:color="auto"/>
      </w:divBdr>
    </w:div>
    <w:div w:id="1789812663">
      <w:bodyDiv w:val="1"/>
      <w:marLeft w:val="0"/>
      <w:marRight w:val="0"/>
      <w:marTop w:val="0"/>
      <w:marBottom w:val="0"/>
      <w:divBdr>
        <w:top w:val="none" w:sz="0" w:space="0" w:color="auto"/>
        <w:left w:val="none" w:sz="0" w:space="0" w:color="auto"/>
        <w:bottom w:val="none" w:sz="0" w:space="0" w:color="auto"/>
        <w:right w:val="none" w:sz="0" w:space="0" w:color="auto"/>
      </w:divBdr>
    </w:div>
    <w:div w:id="1801453889">
      <w:bodyDiv w:val="1"/>
      <w:marLeft w:val="0"/>
      <w:marRight w:val="0"/>
      <w:marTop w:val="0"/>
      <w:marBottom w:val="0"/>
      <w:divBdr>
        <w:top w:val="none" w:sz="0" w:space="0" w:color="auto"/>
        <w:left w:val="none" w:sz="0" w:space="0" w:color="auto"/>
        <w:bottom w:val="none" w:sz="0" w:space="0" w:color="auto"/>
        <w:right w:val="none" w:sz="0" w:space="0" w:color="auto"/>
      </w:divBdr>
    </w:div>
    <w:div w:id="1812671128">
      <w:bodyDiv w:val="1"/>
      <w:marLeft w:val="0"/>
      <w:marRight w:val="0"/>
      <w:marTop w:val="0"/>
      <w:marBottom w:val="0"/>
      <w:divBdr>
        <w:top w:val="none" w:sz="0" w:space="0" w:color="auto"/>
        <w:left w:val="none" w:sz="0" w:space="0" w:color="auto"/>
        <w:bottom w:val="none" w:sz="0" w:space="0" w:color="auto"/>
        <w:right w:val="none" w:sz="0" w:space="0" w:color="auto"/>
      </w:divBdr>
    </w:div>
    <w:div w:id="1822116586">
      <w:bodyDiv w:val="1"/>
      <w:marLeft w:val="0"/>
      <w:marRight w:val="0"/>
      <w:marTop w:val="0"/>
      <w:marBottom w:val="0"/>
      <w:divBdr>
        <w:top w:val="none" w:sz="0" w:space="0" w:color="auto"/>
        <w:left w:val="none" w:sz="0" w:space="0" w:color="auto"/>
        <w:bottom w:val="none" w:sz="0" w:space="0" w:color="auto"/>
        <w:right w:val="none" w:sz="0" w:space="0" w:color="auto"/>
      </w:divBdr>
    </w:div>
    <w:div w:id="1903447760">
      <w:bodyDiv w:val="1"/>
      <w:marLeft w:val="0"/>
      <w:marRight w:val="0"/>
      <w:marTop w:val="0"/>
      <w:marBottom w:val="0"/>
      <w:divBdr>
        <w:top w:val="none" w:sz="0" w:space="0" w:color="auto"/>
        <w:left w:val="none" w:sz="0" w:space="0" w:color="auto"/>
        <w:bottom w:val="none" w:sz="0" w:space="0" w:color="auto"/>
        <w:right w:val="none" w:sz="0" w:space="0" w:color="auto"/>
      </w:divBdr>
    </w:div>
    <w:div w:id="1997805699">
      <w:bodyDiv w:val="1"/>
      <w:marLeft w:val="0"/>
      <w:marRight w:val="0"/>
      <w:marTop w:val="0"/>
      <w:marBottom w:val="0"/>
      <w:divBdr>
        <w:top w:val="none" w:sz="0" w:space="0" w:color="auto"/>
        <w:left w:val="none" w:sz="0" w:space="0" w:color="auto"/>
        <w:bottom w:val="none" w:sz="0" w:space="0" w:color="auto"/>
        <w:right w:val="none" w:sz="0" w:space="0" w:color="auto"/>
      </w:divBdr>
    </w:div>
    <w:div w:id="2017337828">
      <w:bodyDiv w:val="1"/>
      <w:marLeft w:val="0"/>
      <w:marRight w:val="0"/>
      <w:marTop w:val="0"/>
      <w:marBottom w:val="0"/>
      <w:divBdr>
        <w:top w:val="none" w:sz="0" w:space="0" w:color="auto"/>
        <w:left w:val="none" w:sz="0" w:space="0" w:color="auto"/>
        <w:bottom w:val="none" w:sz="0" w:space="0" w:color="auto"/>
        <w:right w:val="none" w:sz="0" w:space="0" w:color="auto"/>
      </w:divBdr>
    </w:div>
    <w:div w:id="2019774462">
      <w:bodyDiv w:val="1"/>
      <w:marLeft w:val="0"/>
      <w:marRight w:val="0"/>
      <w:marTop w:val="0"/>
      <w:marBottom w:val="0"/>
      <w:divBdr>
        <w:top w:val="none" w:sz="0" w:space="0" w:color="auto"/>
        <w:left w:val="none" w:sz="0" w:space="0" w:color="auto"/>
        <w:bottom w:val="none" w:sz="0" w:space="0" w:color="auto"/>
        <w:right w:val="none" w:sz="0" w:space="0" w:color="auto"/>
      </w:divBdr>
    </w:div>
    <w:div w:id="2055931905">
      <w:bodyDiv w:val="1"/>
      <w:marLeft w:val="0"/>
      <w:marRight w:val="0"/>
      <w:marTop w:val="0"/>
      <w:marBottom w:val="0"/>
      <w:divBdr>
        <w:top w:val="none" w:sz="0" w:space="0" w:color="auto"/>
        <w:left w:val="none" w:sz="0" w:space="0" w:color="auto"/>
        <w:bottom w:val="none" w:sz="0" w:space="0" w:color="auto"/>
        <w:right w:val="none" w:sz="0" w:space="0" w:color="auto"/>
      </w:divBdr>
    </w:div>
    <w:div w:id="2083986657">
      <w:bodyDiv w:val="1"/>
      <w:marLeft w:val="0"/>
      <w:marRight w:val="0"/>
      <w:marTop w:val="0"/>
      <w:marBottom w:val="0"/>
      <w:divBdr>
        <w:top w:val="none" w:sz="0" w:space="0" w:color="auto"/>
        <w:left w:val="none" w:sz="0" w:space="0" w:color="auto"/>
        <w:bottom w:val="none" w:sz="0" w:space="0" w:color="auto"/>
        <w:right w:val="none" w:sz="0" w:space="0" w:color="auto"/>
      </w:divBdr>
    </w:div>
    <w:div w:id="2094354365">
      <w:bodyDiv w:val="1"/>
      <w:marLeft w:val="0"/>
      <w:marRight w:val="0"/>
      <w:marTop w:val="0"/>
      <w:marBottom w:val="0"/>
      <w:divBdr>
        <w:top w:val="none" w:sz="0" w:space="0" w:color="auto"/>
        <w:left w:val="none" w:sz="0" w:space="0" w:color="auto"/>
        <w:bottom w:val="none" w:sz="0" w:space="0" w:color="auto"/>
        <w:right w:val="none" w:sz="0" w:space="0" w:color="auto"/>
      </w:divBdr>
    </w:div>
    <w:div w:id="209774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emf"/><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64B90-12E9-4824-A0C0-55E4221B7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1747</TotalTime>
  <Pages>26</Pages>
  <Words>5685</Words>
  <Characters>32410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子宇</dc:creator>
  <cp:keywords/>
  <dc:description/>
  <cp:lastModifiedBy>王 子宇</cp:lastModifiedBy>
  <cp:revision>583</cp:revision>
  <dcterms:created xsi:type="dcterms:W3CDTF">2022-07-13T13:05:00Z</dcterms:created>
  <dcterms:modified xsi:type="dcterms:W3CDTF">2022-07-22T14:21:00Z</dcterms:modified>
</cp:coreProperties>
</file>